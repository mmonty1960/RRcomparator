
<file path=[Content_Types].xml><?xml version="1.0" encoding="utf-8"?>
<Types xmlns="http://schemas.openxmlformats.org/package/2006/content-types">
  <Default Extension="svg" ContentType="image/svg+xml"/>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header2.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xml" ContentType="application/vnd.openxmlformats-officedocument.wordprocessingml.comments+xml"/>
  <Override PartName="/word/webSettings.xml" ContentType="application/vnd.openxmlformats-officedocument.wordprocessingml.webSettings+xml"/>
  <Override PartName="/word/commentsExtensible.xml" ContentType="application/vnd.openxmlformats-officedocument.wordprocessingml.commentsExtensible+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rPr>
          <w:lang w:val="en-US"/>
        </w:rPr>
      </w:pPr>
      <w:r>
        <w:rPr>
          <w:rFonts w:ascii="Calibri" w:hAnsi="Calibri" w:eastAsia="Calibri"/>
          <w:sz w:val="22"/>
          <w:szCs w:val="22"/>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70528" behindDoc="0" locked="0" layoutInCell="1" allowOverlap="1">
                <wp:simplePos x="0" y="0"/>
                <wp:positionH relativeFrom="margin">
                  <wp:posOffset>-749300</wp:posOffset>
                </wp:positionH>
                <wp:positionV relativeFrom="paragraph">
                  <wp:posOffset>4544695</wp:posOffset>
                </wp:positionV>
                <wp:extent cx="6624000" cy="2066925"/>
                <wp:effectExtent l="0" t="0" r="5715" b="9525"/>
                <wp:wrapNone/>
                <wp:docPr id="4" name="Text Box 7"/>
                <wp:cNvGraphicFramePr/>
                <a:graphic xmlns:a="http://schemas.openxmlformats.org/drawingml/2006/main">
                  <a:graphicData uri="http://schemas.microsoft.com/office/word/2010/wordprocessingShape">
                    <wps:wsp>
                      <wps:cNvPr id="0" name=""/>
                      <wps:cNvSpPr txBox="1"/>
                      <wps:spPr bwMode="auto">
                        <a:xfrm>
                          <a:off x="0" y="0"/>
                          <a:ext cx="6624000" cy="2066925"/>
                        </a:xfrm>
                        <a:prstGeom prst="rect">
                          <a:avLst/>
                        </a:prstGeom>
                        <a:noFill/>
                        <a:ln w="6350">
                          <a:noFill/>
                        </a:ln>
                        <a:effectLst/>
                      </wps:spPr>
                      <wps:txbx>
                        <w:txbxContent>
                          <w:tbl>
                            <w:tblPr>
                              <w:tblW w:w="0" w:type="auto"/>
                              <w:tblInd w:w="426" w:type="dxa"/>
                              <w:tblBorders>
                                <w:top w:val="single" w:color="ffffff" w:themeColor="background1" w:sz="12" w:space="0"/>
                                <w:bottom w:val="single" w:color="ffffff" w:themeColor="background1" w:sz="12" w:space="0"/>
                              </w:tblBorders>
                              <w:tblLook w:val="04A0" w:firstRow="1" w:lastRow="0" w:firstColumn="1" w:lastColumn="0" w:noHBand="0" w:noVBand="1"/>
                            </w:tblPr>
                            <w:tblGrid>
                              <w:gridCol w:w="3059"/>
                              <w:gridCol w:w="6936"/>
                            </w:tblGrid>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Estimated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N/A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Actual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31.01.2024</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Lead beneficiary:</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ENEA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Person responsible: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Marco Montecchi</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Deliverable type: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sdt>
                                    <w:sdtPr>
                                      <w15:appearance w15:val="boundingBox"/>
                                      <w:id w:val="-750040245"/>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Gothic" w:hAnsi="MS Gothic" w:eastAsia="MS Gothic" w:cstheme="minorHAnsi"/>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R   </w:t>
                                  </w:r>
                                  <w:sdt>
                                    <w:sdtPr>
                                      <w15:appearance w15:val="boundingBox"/>
                                      <w:id w:val="-880319296"/>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DEM   </w:t>
                                  </w:r>
                                  <w:sdt>
                                    <w:sdtPr>
                                      <w15:appearance w15:val="boundingBox"/>
                                      <w:id w:val="-2090984944"/>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DEC   </w:t>
                                  </w:r>
                                  <w:sdt>
                                    <w:sdtPr>
                                      <w15:appearance w15:val="boundingBox"/>
                                      <w:id w:val="93063432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OTHER   </w:t>
                                  </w:r>
                                  <w:sdt>
                                    <w:sdtPr>
                                      <w15:appearance w15:val="boundingBox"/>
                                      <w:id w:val="-700622411"/>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ETHICS   </w:t>
                                  </w:r>
                                  <w:sdt>
                                    <w:sdtPr>
                                      <w15:appearance w15:val="boundingBox"/>
                                      <w:id w:val="-636792247"/>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ORDP</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Dissemination level:</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fr-FR"/>
                                    </w:rPr>
                                  </w:pPr>
                                  <w:r/>
                                  <w:sdt>
                                    <w:sdtPr>
                                      <w15:appearance w15:val="boundingBox"/>
                                      <w:id w:val="472102326"/>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MS Gothic"/>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PU   </w:t>
                                  </w:r>
                                  <w:sdt>
                                    <w:sdtPr>
                                      <w15:appearance w15:val="boundingBox"/>
                                      <w:id w:val="2119644062"/>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theme="minorHAnsi"/>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CO   </w:t>
                                  </w:r>
                                  <w:sdt>
                                    <w:sdtPr>
                                      <w15:appearance w15:val="boundingBox"/>
                                      <w:id w:val="-2127068128"/>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EU-RES   </w:t>
                                  </w:r>
                                  <w:sdt>
                                    <w:sdtPr>
                                      <w15:appearance w15:val="boundingBox"/>
                                      <w:id w:val="642699173"/>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EU-CON   </w:t>
                                  </w:r>
                                  <w:sdt>
                                    <w:sdtPr>
                                      <w15:appearance w15:val="boundingBox"/>
                                      <w:id w:val="124684403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EU-SEC</w:t>
                                  </w:r>
                                  <w:r>
                                    <w:rPr>
                                      <w:rFonts w:ascii="Bookman Old Style" w:hAnsi="Bookman Old Style" w:eastAsia="Calibri" w:cstheme="minorHAnsi"/>
                                      <w:color w:val="ffffff" w:themeColor="background1"/>
                                      <w:sz w:val="23"/>
                                      <w:szCs w:val="23"/>
                                      <w:lang w:val="fr-FR"/>
                                    </w:rPr>
                                  </w:r>
                                  <w:r>
                                    <w:rPr>
                                      <w:rFonts w:ascii="Bookman Old Style" w:hAnsi="Bookman Old Style" w:eastAsia="Calibri" w:cstheme="minorHAnsi"/>
                                      <w:color w:val="ffffff" w:themeColor="background1"/>
                                      <w:sz w:val="23"/>
                                      <w:szCs w:val="23"/>
                                      <w:lang w:val="fr-FR"/>
                                    </w:rPr>
                                  </w:r>
                                </w:p>
                              </w:tc>
                            </w:tr>
                          </w:tbl>
                          <w:p>
                            <w:pPr>
                              <w:pStyle w:val="1325"/>
                              <w:pBdr/>
                              <w:tabs>
                                <w:tab w:val="left" w:leader="none" w:pos="4536"/>
                              </w:tabs>
                              <w:spacing w:line="240" w:lineRule="auto"/>
                              <w:ind/>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pP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6" o:spid="_x0000_s6" o:spt="202" type="#_x0000_t202" style="position:absolute;z-index:251670528;o:allowoverlap:true;o:allowincell:true;mso-position-horizontal-relative:margin;margin-left:-59.00pt;mso-position-horizontal:absolute;mso-position-vertical-relative:text;margin-top:357.85pt;mso-position-vertical:absolute;width:521.57pt;height:162.75pt;mso-wrap-distance-left:9.00pt;mso-wrap-distance-top:0.00pt;mso-wrap-distance-right:9.00pt;mso-wrap-distance-bottom:0.00pt;v-text-anchor:top;visibility:visible;" filled="f" stroked="f" strokeweight="0.50pt">
                <v:textbox inset="0,0,0,0">
                  <w:txbxContent>
                    <w:tbl>
                      <w:tblPr>
                        <w:tblW w:w="0" w:type="auto"/>
                        <w:tblInd w:w="426" w:type="dxa"/>
                        <w:tblBorders>
                          <w:top w:val="single" w:color="ffffff" w:themeColor="background1" w:sz="12" w:space="0"/>
                          <w:bottom w:val="single" w:color="ffffff" w:themeColor="background1" w:sz="12" w:space="0"/>
                        </w:tblBorders>
                        <w:tblLook w:val="04A0" w:firstRow="1" w:lastRow="0" w:firstColumn="1" w:lastColumn="0" w:noHBand="0" w:noVBand="1"/>
                      </w:tblPr>
                      <w:tblGrid>
                        <w:gridCol w:w="3059"/>
                        <w:gridCol w:w="6936"/>
                      </w:tblGrid>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Estimated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N/A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Actual delivery date: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31.01.2024</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Lead beneficiary:</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ENEA</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Person responsible: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Marco Montecchi</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Deliverable type:</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sdt>
                              <w:sdtPr>
                                <w15:appearance w15:val="boundingBox"/>
                                <w:id w:val="-750040245"/>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Gothic" w:hAnsi="MS Gothic" w:eastAsia="MS Gothic" w:cstheme="minorHAnsi"/>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R   </w:t>
                            </w:r>
                            <w:sdt>
                              <w:sdtPr>
                                <w15:appearance w15:val="boundingBox"/>
                                <w:id w:val="-880319296"/>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DEM   </w:t>
                            </w:r>
                            <w:sdt>
                              <w:sdtPr>
                                <w15:appearance w15:val="boundingBox"/>
                                <w:id w:val="-2090984944"/>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DEC   </w:t>
                            </w:r>
                            <w:sdt>
                              <w:sdtPr>
                                <w15:appearance w15:val="boundingBox"/>
                                <w:id w:val="93063432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OTHER   </w:t>
                            </w:r>
                            <w:sdt>
                              <w:sdtPr>
                                <w15:appearance w15:val="boundingBox"/>
                                <w:id w:val="-700622411"/>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ETHICS   </w:t>
                            </w:r>
                            <w:sdt>
                              <w:sdtPr>
                                <w15:appearance w15:val="boundingBox"/>
                                <w:id w:val="-636792247"/>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en-GB"/>
                                </w:rPr>
                              </w:sdtPr>
                              <w:sdtContent>
                                <w:r>
                                  <w:rPr>
                                    <w:rFonts w:hint="eastAsia" w:ascii="MS Mincho" w:hAnsi="MS Mincho" w:cs="MS Mincho"/>
                                    <w:color w:val="ffffff" w:themeColor="background1"/>
                                    <w:sz w:val="23"/>
                                    <w:szCs w:val="23"/>
                                    <w:lang w:val="en-GB"/>
                                  </w:rPr>
                                  <w:t xml:space="preserve">☐</w:t>
                                </w:r>
                              </w:sdtContent>
                            </w:sdt>
                            <w:r>
                              <w:rPr>
                                <w:rFonts w:ascii="Bookman Old Style" w:hAnsi="Bookman Old Style" w:eastAsia="Calibri" w:cstheme="minorHAnsi"/>
                                <w:color w:val="ffffff" w:themeColor="background1"/>
                                <w:sz w:val="23"/>
                                <w:szCs w:val="23"/>
                                <w:lang w:val="en-GB"/>
                              </w:rPr>
                              <w:t xml:space="preserve"> ORDP</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r>
                      <w:tr>
                        <w:trPr/>
                        <w:tc>
                          <w:tcPr>
                            <w:shd w:val="clear" w:color="auto" w:fill="auto"/>
                            <w:tcBorders/>
                            <w:tcW w:w="3059" w:type="dxa"/>
                            <w:textDirection w:val="lrTb"/>
                            <w:noWrap w:val="false"/>
                          </w:tcPr>
                          <w:p>
                            <w:pPr>
                              <w:pBdr/>
                              <w:spacing w:after="60" w:before="60"/>
                              <w:ind/>
                              <w:rPr>
                                <w:rFonts w:ascii="Bookman Old Style" w:hAnsi="Bookman Old Style" w:eastAsia="Calibri" w:cstheme="minorHAnsi"/>
                                <w:color w:val="ffffff" w:themeColor="background1"/>
                                <w:sz w:val="23"/>
                                <w:szCs w:val="23"/>
                                <w:lang w:val="en-GB"/>
                              </w:rPr>
                            </w:pPr>
                            <w:r>
                              <w:rPr>
                                <w:rFonts w:ascii="Bookman Old Style" w:hAnsi="Bookman Old Style" w:eastAsia="Calibri" w:cstheme="minorHAnsi"/>
                                <w:color w:val="ffffff" w:themeColor="background1"/>
                                <w:sz w:val="23"/>
                                <w:szCs w:val="23"/>
                                <w:lang w:val="en-GB"/>
                              </w:rPr>
                              <w:t xml:space="preserve">Dissemination level:</w:t>
                            </w:r>
                            <w:r>
                              <w:rPr>
                                <w:rFonts w:ascii="Bookman Old Style" w:hAnsi="Bookman Old Style" w:eastAsia="Calibri" w:cstheme="minorHAnsi"/>
                                <w:color w:val="ffffff" w:themeColor="background1"/>
                                <w:sz w:val="23"/>
                                <w:szCs w:val="23"/>
                                <w:lang w:val="en-GB"/>
                              </w:rPr>
                            </w:r>
                            <w:r>
                              <w:rPr>
                                <w:rFonts w:ascii="Bookman Old Style" w:hAnsi="Bookman Old Style" w:eastAsia="Calibri" w:cstheme="minorHAnsi"/>
                                <w:color w:val="ffffff" w:themeColor="background1"/>
                                <w:sz w:val="23"/>
                                <w:szCs w:val="23"/>
                                <w:lang w:val="en-GB"/>
                              </w:rPr>
                            </w:r>
                          </w:p>
                        </w:tc>
                        <w:tc>
                          <w:tcPr>
                            <w:shd w:val="clear" w:color="auto" w:fill="auto"/>
                            <w:tcBorders/>
                            <w:tcW w:w="6936" w:type="dxa"/>
                            <w:textDirection w:val="lrTb"/>
                            <w:noWrap w:val="false"/>
                          </w:tcPr>
                          <w:p>
                            <w:pPr>
                              <w:pBdr/>
                              <w:spacing w:after="60" w:before="60"/>
                              <w:ind/>
                              <w:rPr>
                                <w:rFonts w:ascii="Bookman Old Style" w:hAnsi="Bookman Old Style" w:eastAsia="Calibri" w:cstheme="minorHAnsi"/>
                                <w:color w:val="ffffff" w:themeColor="background1"/>
                                <w:sz w:val="23"/>
                                <w:szCs w:val="23"/>
                                <w:lang w:val="fr-FR"/>
                              </w:rPr>
                            </w:pPr>
                            <w:r/>
                            <w:sdt>
                              <w:sdtPr>
                                <w15:appearance w15:val="boundingBox"/>
                                <w:id w:val="472102326"/>
                                <w14:checkbox>
                                  <w14:checked w14:val="1"/>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MS Gothic"/>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PU   </w:t>
                            </w:r>
                            <w:sdt>
                              <w:sdtPr>
                                <w15:appearance w15:val="boundingBox"/>
                                <w:id w:val="2119644062"/>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Gothic" w:hAnsi="MS Gothic" w:eastAsia="MS Gothic" w:cstheme="minorHAnsi"/>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CO   </w:t>
                            </w:r>
                            <w:sdt>
                              <w:sdtPr>
                                <w15:appearance w15:val="boundingBox"/>
                                <w:id w:val="-2127068128"/>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EU-RES   </w:t>
                            </w:r>
                            <w:sdt>
                              <w:sdtPr>
                                <w15:appearance w15:val="boundingBox"/>
                                <w:id w:val="642699173"/>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EU-CON   </w:t>
                            </w:r>
                            <w:sdt>
                              <w:sdtPr>
                                <w15:appearance w15:val="boundingBox"/>
                                <w:id w:val="1246844035"/>
                                <w14:checkbox>
                                  <w14:checked w14:val="0"/>
                                  <w14:checkedState w14:val="2612" w14:font="MS Gothic"/>
                                  <w14:uncheckedState w14:val="2610" w14:font="MS Gothic"/>
                                </w14:checkbox>
                                <w:rPr>
                                  <w:rFonts w:ascii="Bookman Old Style" w:hAnsi="Bookman Old Style" w:cstheme="minorHAnsi"/>
                                  <w:color w:val="ffffff" w:themeColor="background1"/>
                                  <w:sz w:val="23"/>
                                  <w:szCs w:val="23"/>
                                  <w:lang w:val="fr-FR"/>
                                </w:rPr>
                              </w:sdtPr>
                              <w:sdtContent>
                                <w:r>
                                  <w:rPr>
                                    <w:rFonts w:hint="eastAsia" w:ascii="MS Mincho" w:hAnsi="MS Mincho" w:cs="MS Mincho"/>
                                    <w:color w:val="ffffff" w:themeColor="background1"/>
                                    <w:sz w:val="23"/>
                                    <w:szCs w:val="23"/>
                                    <w:lang w:val="fr-FR"/>
                                  </w:rPr>
                                  <w:t xml:space="preserve">☐</w:t>
                                </w:r>
                              </w:sdtContent>
                            </w:sdt>
                            <w:r>
                              <w:rPr>
                                <w:rFonts w:ascii="Bookman Old Style" w:hAnsi="Bookman Old Style" w:eastAsia="Calibri" w:cstheme="minorHAnsi"/>
                                <w:color w:val="ffffff" w:themeColor="background1"/>
                                <w:sz w:val="23"/>
                                <w:szCs w:val="23"/>
                                <w:lang w:val="fr-FR"/>
                              </w:rPr>
                              <w:t xml:space="preserve"> EU-SEC</w:t>
                            </w:r>
                            <w:r>
                              <w:rPr>
                                <w:rFonts w:ascii="Bookman Old Style" w:hAnsi="Bookman Old Style" w:eastAsia="Calibri" w:cstheme="minorHAnsi"/>
                                <w:color w:val="ffffff" w:themeColor="background1"/>
                                <w:sz w:val="23"/>
                                <w:szCs w:val="23"/>
                                <w:lang w:val="fr-FR"/>
                              </w:rPr>
                            </w:r>
                            <w:r>
                              <w:rPr>
                                <w:rFonts w:ascii="Bookman Old Style" w:hAnsi="Bookman Old Style" w:eastAsia="Calibri" w:cstheme="minorHAnsi"/>
                                <w:color w:val="ffffff" w:themeColor="background1"/>
                                <w:sz w:val="23"/>
                                <w:szCs w:val="23"/>
                                <w:lang w:val="fr-FR"/>
                              </w:rPr>
                            </w:r>
                          </w:p>
                        </w:tc>
                      </w:tr>
                    </w:tbl>
                    <w:p>
                      <w:pPr>
                        <w:pStyle w:val="1325"/>
                        <w:pBdr/>
                        <w:tabs>
                          <w:tab w:val="left" w:leader="none" w:pos="4536"/>
                        </w:tabs>
                        <w:spacing w:line="240" w:lineRule="auto"/>
                        <w:ind/>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pP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r>
                        <w:rPr>
                          <w:rFonts w:ascii="Bookman Old Style" w:hAnsi="Bookman Old Style" w:cs="Calibri Light"/>
                          <w:color w:val="ffffff" w:themeColor="background1"/>
                          <w:sz w:val="22"/>
                          <w:szCs w:val="22"/>
                          <w:lang w:val="fr-FR"/>
                          <w14:textOutline w14:w="9525" w14:cap="flat" w14:cmpd="sng" w14:algn="ctr">
                            <w14:noFill/>
                            <w14:prstDash w14:val="solid"/>
                            <w14:round/>
                          </w14:textOutline>
                        </w:rPr>
                      </w:r>
                    </w:p>
                  </w:txbxContent>
                </v:textbox>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4384" behindDoc="0" locked="0" layoutInCell="1" allowOverlap="1">
                <wp:simplePos x="0" y="0"/>
                <wp:positionH relativeFrom="margin">
                  <wp:posOffset>-453390</wp:posOffset>
                </wp:positionH>
                <wp:positionV relativeFrom="paragraph">
                  <wp:posOffset>3411855</wp:posOffset>
                </wp:positionV>
                <wp:extent cx="6339205" cy="1047115"/>
                <wp:effectExtent l="0" t="0" r="4445" b="635"/>
                <wp:wrapNone/>
                <wp:docPr id="5" name="Text Box 7"/>
                <wp:cNvGraphicFramePr/>
                <a:graphic xmlns:a="http://schemas.openxmlformats.org/drawingml/2006/main">
                  <a:graphicData uri="http://schemas.microsoft.com/office/word/2010/wordprocessingShape">
                    <wps:wsp>
                      <wps:cNvPr id="0" name=""/>
                      <wps:cNvSpPr txBox="1"/>
                      <wps:spPr bwMode="auto">
                        <a:xfrm>
                          <a:off x="0" y="0"/>
                          <a:ext cx="6339205" cy="10471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pPr>
                              <w:pStyle w:val="1325"/>
                              <w:pBdr/>
                              <w:spacing w:line="240" w:lineRule="auto"/>
                              <w:ind/>
                              <w:rPr>
                                <w:rFonts w:ascii="Bookman Old Style" w:hAnsi="Bookman Old Style" w:cs="Calibri Light"/>
                                <w:b/>
                                <w:color w:val="ffffff" w:themeColor="background1"/>
                                <w:sz w:val="32"/>
                                <w:szCs w:val="32"/>
                                <w14:textOutline w14:w="9525" w14:cap="flat" w14:cmpd="sng" w14:algn="ctr">
                                  <w14:noFill/>
                                  <w14:prstDash w14:val="solid"/>
                                  <w14:round/>
                                </w14:textOutline>
                              </w:rPr>
                            </w:pPr>
                            <w:r>
                              <w:rPr>
                                <w:rFonts w:ascii="Bookman Old Style" w:hAnsi="Bookman Old Style" w:cs="Calibri Light"/>
                                <w:b/>
                                <w:color w:val="ffffff" w:themeColor="background1"/>
                                <w:sz w:val="48"/>
                                <w:szCs w:val="48"/>
                                <w14:textOutline w14:w="9525" w14:cap="flat" w14:cmpd="sng" w14:algn="ctr">
                                  <w14:noFill/>
                                  <w14:prstDash w14:val="solid"/>
                                  <w14:round/>
                                </w14:textOutline>
                              </w:rPr>
                              <w:t xml:space="preserve">Preliminary Results of the 3D-shape Round-Robin</w:t>
                            </w:r>
                            <w:r>
                              <w:rPr>
                                <w:rFonts w:ascii="Bookman Old Style" w:hAnsi="Bookman Old Style" w:cs="Calibri Light"/>
                                <w:b/>
                                <w:color w:val="ffffff" w:themeColor="background1"/>
                                <w:sz w:val="32"/>
                                <w:szCs w:val="32"/>
                                <w14:textOutline w14:w="9525" w14:cap="flat" w14:cmpd="sng" w14:algn="ctr">
                                  <w14:noFill/>
                                  <w14:prstDash w14:val="solid"/>
                                  <w14:round/>
                                </w14:textOutline>
                              </w:rPr>
                            </w:r>
                            <w:r>
                              <w:rPr>
                                <w:rFonts w:ascii="Bookman Old Style" w:hAnsi="Bookman Old Style" w:cs="Calibri Light"/>
                                <w:b/>
                                <w:color w:val="ffffff" w:themeColor="background1"/>
                                <w:sz w:val="32"/>
                                <w:szCs w:val="32"/>
                                <w14:textOutline w14:w="9525" w14:cap="flat" w14:cmpd="sng" w14:algn="ctr">
                                  <w14:noFill/>
                                  <w14:prstDash w14:val="solid"/>
                                  <w14:round/>
                                </w14:textOutline>
                              </w:rPr>
                            </w:r>
                          </w:p>
                          <w:p>
                            <w:pPr>
                              <w:pStyle w:val="1325"/>
                              <w:pBdr/>
                              <w:spacing w:line="240" w:lineRule="auto"/>
                              <w:ind/>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pPr>
                            <w:r>
                              <w:rPr>
                                <w:rFonts w:ascii="Bookman Old Style" w:hAnsi="Bookman Old Style" w:cs="Calibri Light"/>
                                <w:color w:val="ffffff" w:themeColor="background1"/>
                                <w:sz w:val="32"/>
                                <w:szCs w:val="32"/>
                                <w14:textOutline w14:w="9525" w14:cap="flat" w14:cmpd="sng" w14:algn="ctr">
                                  <w14:noFill/>
                                  <w14:prstDash w14:val="solid"/>
                                  <w14:round/>
                                </w14:textOutline>
                              </w:rPr>
                              <w:t xml:space="preserve">Deliverable NA</w:t>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p>
                        </w:txbxContent>
                      </wps:txbx>
                      <wps:bodyPr rot="0" spcFirstLastPara="0" vertOverflow="overflow" horzOverflow="overflow" vert="horz" wrap="square" lIns="0" tIns="0" rIns="0" bIns="0" numCol="1" spcCol="0" rtlCol="0" fromWordArt="0" anchor="t" anchorCtr="0" forceAA="0" compatLnSpc="1">
                        <a:prstTxWarp prst="textNoShape"/>
                        <a:noAutofit/>
                      </wps:bodyPr>
                    </wps:wsp>
                  </a:graphicData>
                </a:graphic>
                <wp14:sizeRelH relativeFrom="margin">
                  <wp14:pctWidth>0</wp14:pctWidth>
                </wp14:sizeRelH>
                <wp14:sizeRelV relativeFrom="margin">
                  <wp14:pctHeight>0</wp14:pctHeight>
                </wp14:sizeRelV>
              </wp:anchor>
            </w:drawing>
          </mc:Choice>
          <mc:Fallback>
            <w:pict>
              <v:shape id="shape 7" o:spid="_x0000_s7" o:spt="202" type="#_x0000_t202" style="position:absolute;z-index:251664384;o:allowoverlap:true;o:allowincell:true;mso-position-horizontal-relative:margin;margin-left:-35.70pt;mso-position-horizontal:absolute;mso-position-vertical-relative:text;margin-top:268.65pt;mso-position-vertical:absolute;width:499.15pt;height:82.45pt;mso-wrap-distance-left:9.00pt;mso-wrap-distance-top:0.00pt;mso-wrap-distance-right:9.00pt;mso-wrap-distance-bottom:0.00pt;v-text-anchor:top;visibility:visible;" filled="f" stroked="f" strokeweight="0.50pt">
                <v:textbox inset="0,0,0,0">
                  <w:txbxContent>
                    <w:p>
                      <w:pPr>
                        <w:pStyle w:val="1325"/>
                        <w:pBdr/>
                        <w:spacing w:line="240" w:lineRule="auto"/>
                        <w:ind/>
                        <w:rPr>
                          <w:rFonts w:ascii="Bookman Old Style" w:hAnsi="Bookman Old Style" w:cs="Calibri Light"/>
                          <w:b/>
                          <w:color w:val="ffffff" w:themeColor="background1"/>
                          <w:sz w:val="32"/>
                          <w:szCs w:val="32"/>
                          <w14:textOutline w14:w="9525" w14:cap="flat" w14:cmpd="sng" w14:algn="ctr">
                            <w14:noFill/>
                            <w14:prstDash w14:val="solid"/>
                            <w14:round/>
                          </w14:textOutline>
                        </w:rPr>
                      </w:pPr>
                      <w:r>
                        <w:rPr>
                          <w:rFonts w:ascii="Bookman Old Style" w:hAnsi="Bookman Old Style" w:cs="Calibri Light"/>
                          <w:b/>
                          <w:color w:val="ffffff" w:themeColor="background1"/>
                          <w:sz w:val="48"/>
                          <w:szCs w:val="48"/>
                          <w14:textOutline w14:w="9525" w14:cap="flat" w14:cmpd="sng" w14:algn="ctr">
                            <w14:noFill/>
                            <w14:prstDash w14:val="solid"/>
                            <w14:round/>
                          </w14:textOutline>
                        </w:rPr>
                        <w:t xml:space="preserve">Preliminary Results of the 3D-shape Round-Robin</w:t>
                      </w:r>
                      <w:r>
                        <w:rPr>
                          <w:rFonts w:ascii="Bookman Old Style" w:hAnsi="Bookman Old Style" w:cs="Calibri Light"/>
                          <w:b/>
                          <w:color w:val="ffffff" w:themeColor="background1"/>
                          <w:sz w:val="32"/>
                          <w:szCs w:val="32"/>
                          <w14:textOutline w14:w="9525" w14:cap="flat" w14:cmpd="sng" w14:algn="ctr">
                            <w14:noFill/>
                            <w14:prstDash w14:val="solid"/>
                            <w14:round/>
                          </w14:textOutline>
                        </w:rPr>
                      </w:r>
                      <w:r>
                        <w:rPr>
                          <w:rFonts w:ascii="Bookman Old Style" w:hAnsi="Bookman Old Style" w:cs="Calibri Light"/>
                          <w:b/>
                          <w:color w:val="ffffff" w:themeColor="background1"/>
                          <w:sz w:val="32"/>
                          <w:szCs w:val="32"/>
                          <w14:textOutline w14:w="9525" w14:cap="flat" w14:cmpd="sng" w14:algn="ctr">
                            <w14:noFill/>
                            <w14:prstDash w14:val="solid"/>
                            <w14:round/>
                          </w14:textOutline>
                        </w:rPr>
                      </w:r>
                    </w:p>
                    <w:p>
                      <w:pPr>
                        <w:pStyle w:val="1325"/>
                        <w:pBdr/>
                        <w:spacing w:line="240" w:lineRule="auto"/>
                        <w:ind/>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pPr>
                      <w:r>
                        <w:rPr>
                          <w:rFonts w:ascii="Bookman Old Style" w:hAnsi="Bookman Old Style" w:cs="Calibri Light"/>
                          <w:color w:val="ffffff" w:themeColor="background1"/>
                          <w:sz w:val="32"/>
                          <w:szCs w:val="32"/>
                          <w14:textOutline w14:w="9525" w14:cap="flat" w14:cmpd="sng" w14:algn="ctr">
                            <w14:noFill/>
                            <w14:prstDash w14:val="solid"/>
                            <w14:round/>
                          </w14:textOutline>
                        </w:rPr>
                        <w:t xml:space="preserve">Deliverable NA</w:t>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r>
                        <w:rPr>
                          <w:rFonts w:ascii="Bookman Old Style" w:hAnsi="Bookman Old Style" w:cs="Calibri Light"/>
                          <w:color w:val="ffffff" w:themeColor="background1"/>
                          <w:sz w:val="32"/>
                          <w:szCs w:val="48"/>
                          <w14:textOutline w14:w="9525" w14:cap="flat" w14:cmpd="sng" w14:algn="ctr">
                            <w14:solidFill>
                              <w14:srgbClr w14:val="000000"/>
                            </w14:solidFill>
                            <w14:prstDash w14:val="solid"/>
                            <w14:round/>
                          </w14:textOutline>
                        </w:rPr>
                      </w:r>
                    </w:p>
                  </w:txbxContent>
                </v:textbox>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9504" behindDoc="0" locked="0" layoutInCell="1" allowOverlap="1">
                <wp:simplePos x="0" y="0"/>
                <wp:positionH relativeFrom="margin">
                  <wp:align>center</wp:align>
                </wp:positionH>
                <wp:positionV relativeFrom="paragraph">
                  <wp:posOffset>9072880</wp:posOffset>
                </wp:positionV>
                <wp:extent cx="6782400" cy="500400"/>
                <wp:effectExtent l="0" t="0" r="0" b="0"/>
                <wp:wrapNone/>
                <wp:docPr id="6" name="Groupe 32"/>
                <wp:cNvGraphicFramePr/>
                <a:graphic xmlns:a="http://schemas.openxmlformats.org/drawingml/2006/main">
                  <a:graphicData uri="http://schemas.microsoft.com/office/word/2010/wordprocessingGroup">
                    <wpg:wgp>
                      <wpg:cNvGrpSpPr/>
                      <wpg:grpSpPr bwMode="auto">
                        <a:xfrm>
                          <a:off x="0" y="0"/>
                          <a:ext cx="6782400" cy="500400"/>
                          <a:chOff x="0" y="0"/>
                          <a:chExt cx="6781800" cy="501015"/>
                        </a:xfrm>
                      </wpg:grpSpPr>
                      <pic:pic xmlns:pic="http://schemas.openxmlformats.org/drawingml/2006/picture">
                        <pic:nvPicPr>
                          <pic:cNvPr id="31" name="Image 13"/>
                          <pic:cNvPicPr>
                            <a:picLocks noChangeAspect="1"/>
                          </pic:cNvPicPr>
                          <pic:nvPr/>
                        </pic:nvPicPr>
                        <pic:blipFill>
                          <a:blip r:embed="rId15"/>
                          <a:stretch/>
                        </pic:blipFill>
                        <pic:spPr bwMode="auto">
                          <a:xfrm>
                            <a:off x="0" y="0"/>
                            <a:ext cx="762000" cy="501015"/>
                          </a:xfrm>
                          <a:prstGeom prst="rect">
                            <a:avLst/>
                          </a:prstGeom>
                        </pic:spPr>
                      </pic:pic>
                      <wps:wsp>
                        <wps:cNvPr id="32" name=""/>
                        <wps:cNvSpPr txBox="1"/>
                        <wps:spPr bwMode="auto">
                          <a:xfrm>
                            <a:off x="762000" y="34290"/>
                            <a:ext cx="6019800" cy="466725"/>
                          </a:xfrm>
                          <a:prstGeom prst="rect">
                            <a:avLst/>
                          </a:prstGeom>
                          <a:solidFill>
                            <a:schemeClr val="lt1"/>
                          </a:solidFill>
                          <a:ln w="6350">
                            <a:noFill/>
                          </a:ln>
                        </wps:spPr>
                        <wps:txbx>
                          <w:txbxContent>
                            <w:p>
                              <w:pPr>
                                <w:pBdr/>
                                <w:spacing/>
                                <w:ind/>
                                <w:jc w:val="both"/>
                                <w:rPr>
                                  <w:lang w:val="en-GB"/>
                                </w:rPr>
                              </w:pPr>
                              <w:r>
                                <w:rPr>
                                  <w:lang w:val="en-GB"/>
                                </w:rPr>
                                <w:t xml:space="preserve">THIS PROJECT HAS RECEIVED FUNDING FROM THE EUROPEAN UNION’S HORIZON 2020 RESEARCH AND INNOVATION PROGRAMME UNDER GRANT AGREEMENT NO </w:t>
                              </w:r>
                              <w:r>
                                <w:rPr>
                                  <w:b/>
                                  <w:bCs/>
                                  <w:lang w:val="en-GB"/>
                                </w:rPr>
                                <w:t xml:space="preserve">823802</w:t>
                              </w:r>
                              <w:r>
                                <w:rPr>
                                  <w:lang w:val="en-GB"/>
                                </w:rPr>
                              </w:r>
                              <w:r>
                                <w:rPr>
                                  <w:lang w:val="en-GB"/>
                                </w:rPr>
                              </w:r>
                            </w:p>
                            <w:p>
                              <w:pPr>
                                <w:pBdr/>
                                <w:spacing/>
                                <w:ind/>
                                <w:jc w:val="center"/>
                                <w:rPr>
                                  <w:lang w:val="en-GB"/>
                                </w:rPr>
                              </w:pPr>
                              <w:r>
                                <w:rPr>
                                  <w:lang w:val="en-GB"/>
                                </w:rPr>
                              </w:r>
                              <w:r>
                                <w:rPr>
                                  <w:lang w:val="en-GB"/>
                                </w:rPr>
                              </w:r>
                              <w:r>
                                <w:rPr>
                                  <w:lang w:val="en-GB"/>
                                </w:rPr>
                              </w:r>
                            </w:p>
                            <w:p>
                              <w:pPr>
                                <w:pBdr/>
                                <w:spacing/>
                                <w:ind/>
                                <w:jc w:val="center"/>
                                <w:rPr>
                                  <w:lang w:val="en-GB"/>
                                </w:rPr>
                              </w:pPr>
                              <w:r>
                                <w:rPr>
                                  <w:lang w:val="en-GB"/>
                                </w:rPr>
                              </w:r>
                              <w:r>
                                <w:rPr>
                                  <w:lang w:val="en-GB"/>
                                </w:rPr>
                              </w:r>
                              <w:r>
                                <w:rPr>
                                  <w:lang w:val="en-GB"/>
                                </w:rP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wpg:wgp>
                  </a:graphicData>
                </a:graphic>
                <wp14:sizeRelH relativeFrom="margin">
                  <wp14:pctWidth>0</wp14:pctWidth>
                </wp14:sizeRelH>
                <wp14:sizeRelV relativeFrom="margin">
                  <wp14:pctHeight>0</wp14:pctHeight>
                </wp14:sizeRelV>
              </wp:anchor>
            </w:drawing>
          </mc:Choice>
          <mc:Fallback>
            <w:pict>
              <v:group id="group 8" o:spid="_x0000_s0000" style="position:absolute;z-index:251669504;o:allowoverlap:true;o:allowincell:true;mso-position-horizontal-relative:margin;mso-position-horizontal:center;mso-position-vertical-relative:text;margin-top:714.40pt;mso-position-vertical:absolute;width:534.05pt;height:39.40pt;mso-wrap-distance-left:9.00pt;mso-wrap-distance-top:0.00pt;mso-wrap-distance-right:9.00pt;mso-wrap-distance-bottom:0.00pt;" coordorigin="0,0" coordsize="67818,50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left:0;top:0;width:7620;height:5010;z-index:1;" stroked="false">
                  <v:imagedata r:id="rId15" o:title=""/>
                  <o:lock v:ext="edit" rotation="t"/>
                </v:shape>
                <v:shape id="shape 10" o:spid="_x0000_s10" o:spt="202" type="#_x0000_t202" style="position:absolute;left:7620;top:342;width:60198;height:4667;v-text-anchor:top;visibility:visible;" fillcolor="#FFFFFF" stroked="f" strokeweight="0.50pt">
                  <v:textbox inset="0,0,0,0">
                    <w:txbxContent>
                      <w:p>
                        <w:pPr>
                          <w:pBdr/>
                          <w:spacing/>
                          <w:ind/>
                          <w:jc w:val="both"/>
                          <w:rPr>
                            <w:lang w:val="en-GB"/>
                          </w:rPr>
                        </w:pPr>
                        <w:r>
                          <w:rPr>
                            <w:lang w:val="en-GB"/>
                          </w:rPr>
                          <w:t xml:space="preserve">THIS PROJECT HAS RECEIVED FUNDING FROM THE EUROPEAN UNION’S HORIZON 2020 RESEARCH AND INNOVATION PROGRAMME UNDER GRANT AGREEMENT NO </w:t>
                        </w:r>
                        <w:r>
                          <w:rPr>
                            <w:b/>
                            <w:bCs/>
                            <w:lang w:val="en-GB"/>
                          </w:rPr>
                          <w:t xml:space="preserve">823802</w:t>
                        </w:r>
                        <w:r>
                          <w:rPr>
                            <w:lang w:val="en-GB"/>
                          </w:rPr>
                        </w:r>
                        <w:r>
                          <w:rPr>
                            <w:lang w:val="en-GB"/>
                          </w:rPr>
                        </w:r>
                      </w:p>
                      <w:p>
                        <w:pPr>
                          <w:pBdr/>
                          <w:spacing/>
                          <w:ind/>
                          <w:jc w:val="center"/>
                          <w:rPr>
                            <w:lang w:val="en-GB"/>
                          </w:rPr>
                        </w:pPr>
                        <w:r>
                          <w:rPr>
                            <w:lang w:val="en-GB"/>
                          </w:rPr>
                        </w:r>
                        <w:r>
                          <w:rPr>
                            <w:lang w:val="en-GB"/>
                          </w:rPr>
                        </w:r>
                        <w:r>
                          <w:rPr>
                            <w:lang w:val="en-GB"/>
                          </w:rPr>
                        </w:r>
                      </w:p>
                      <w:p>
                        <w:pPr>
                          <w:pBdr/>
                          <w:spacing/>
                          <w:ind/>
                          <w:jc w:val="center"/>
                          <w:rPr>
                            <w:lang w:val="en-GB"/>
                          </w:rPr>
                        </w:pPr>
                        <w:r>
                          <w:rPr>
                            <w:lang w:val="en-GB"/>
                          </w:rPr>
                        </w:r>
                        <w:r>
                          <w:rPr>
                            <w:lang w:val="en-GB"/>
                          </w:rPr>
                        </w:r>
                        <w:r>
                          <w:rPr>
                            <w:lang w:val="en-GB"/>
                          </w:rPr>
                        </w:r>
                      </w:p>
                    </w:txbxContent>
                  </v:textbox>
                </v:shape>
              </v:group>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1" locked="0" layoutInCell="1" allowOverlap="1">
                <wp:simplePos x="0" y="0"/>
                <wp:positionH relativeFrom="page">
                  <wp:posOffset>-354005</wp:posOffset>
                </wp:positionH>
                <wp:positionV relativeFrom="paragraph">
                  <wp:posOffset>-1618423</wp:posOffset>
                </wp:positionV>
                <wp:extent cx="10181590" cy="8554085"/>
                <wp:effectExtent l="0" t="0" r="10160" b="18415"/>
                <wp:wrapNone/>
                <wp:docPr id="7" name="ZoneTexte 23"/>
                <wp:cNvGraphicFramePr/>
                <a:graphic xmlns:a="http://schemas.openxmlformats.org/drawingml/2006/main">
                  <a:graphicData uri="http://schemas.microsoft.com/office/word/2010/wordprocessingShape">
                    <wps:wsp>
                      <wps:cNvPr id="0" name=""/>
                      <wps:cNvSpPr txBox="1"/>
                      <wps:spPr bwMode="auto">
                        <a:xfrm>
                          <a:off x="0" y="0"/>
                          <a:ext cx="10181590" cy="8554085"/>
                        </a:xfrm>
                        <a:prstGeom prst="rect">
                          <a:avLst/>
                        </a:prstGeom>
                        <a:gradFill>
                          <a:gsLst>
                            <a:gs pos="0">
                              <a:srgbClr val="4C9053">
                                <a:shade val="30000"/>
                                <a:satMod val="115000"/>
                              </a:srgbClr>
                            </a:gs>
                            <a:gs pos="50000">
                              <a:srgbClr val="4C9053">
                                <a:shade val="67500"/>
                                <a:satMod val="115000"/>
                                <a:lumMod val="92000"/>
                                <a:lumOff val="8000"/>
                              </a:srgbClr>
                            </a:gs>
                            <a:gs pos="66000">
                              <a:srgbClr val="64AA6B"/>
                            </a:gs>
                            <a:gs pos="74000">
                              <a:srgbClr val="75B87C"/>
                            </a:gs>
                            <a:gs pos="78000">
                              <a:srgbClr val="7DBF84"/>
                            </a:gs>
                            <a:gs pos="80000">
                              <a:srgbClr val="81C288"/>
                            </a:gs>
                            <a:gs pos="81000">
                              <a:srgbClr val="83C48A"/>
                            </a:gs>
                            <a:gs pos="81500">
                              <a:srgbClr val="84C58B"/>
                            </a:gs>
                            <a:gs pos="81750">
                              <a:srgbClr val="85C58C">
                                <a:lumMod val="50000"/>
                                <a:lumOff val="50000"/>
                              </a:srgbClr>
                            </a:gs>
                            <a:gs pos="82000">
                              <a:srgbClr val="4C9053">
                                <a:shade val="100000"/>
                                <a:satMod val="115000"/>
                                <a:lumMod val="62000"/>
                                <a:lumOff val="38000"/>
                              </a:srgbClr>
                            </a:gs>
                          </a:gsLst>
                          <a:path path="circle"/>
                        </a:gradFill>
                        <a:ln>
                          <a:solidFill>
                            <a:srgbClr val="FFFF00"/>
                          </a:solidFill>
                        </a:ln>
                      </wps:spPr>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1" o:spid="_x0000_s11" o:spt="202" type="#_x0000_t202" style="position:absolute;z-index:-251660288;o:allowoverlap:true;o:allowincell:true;mso-position-horizontal-relative:page;margin-left:-27.87pt;mso-position-horizontal:absolute;mso-position-vertical-relative:text;margin-top:-127.43pt;mso-position-vertical:absolute;width:801.70pt;height:673.55pt;mso-wrap-distance-left:9.00pt;mso-wrap-distance-top:0.00pt;mso-wrap-distance-right:9.00pt;mso-wrap-distance-bottom:0.00pt;visibility:visible;" fillcolor="#142B15" strokecolor="#FFFF00"/>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5408" behindDoc="0" locked="0" layoutInCell="1" allowOverlap="1">
                <wp:simplePos x="0" y="0"/>
                <wp:positionH relativeFrom="page">
                  <wp:posOffset>4825518</wp:posOffset>
                </wp:positionH>
                <wp:positionV relativeFrom="paragraph">
                  <wp:posOffset>-678815</wp:posOffset>
                </wp:positionV>
                <wp:extent cx="2530027" cy="1702676"/>
                <wp:effectExtent l="0" t="0" r="0" b="0"/>
                <wp:wrapNone/>
                <wp:docPr id="8"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5"/>
                        <pic:cNvPicPr>
                          <a:picLocks noChangeAspect="1"/>
                        </pic:cNvPicPr>
                        <pic:nvPr/>
                      </pic:nvPicPr>
                      <pic:blipFill>
                        <a:blip r:embed="rId16"/>
                        <a:stretch/>
                      </pic:blipFill>
                      <pic:spPr bwMode="auto">
                        <a:xfrm>
                          <a:off x="0" y="0"/>
                          <a:ext cx="2530027" cy="1702676"/>
                        </a:xfrm>
                        <a:prstGeom prst="rect">
                          <a:avLst/>
                        </a:prstGeom>
                        <a:ln>
                          <a:noFill/>
                        </a:ln>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251665408;o:allowoverlap:true;o:allowincell:true;mso-position-horizontal-relative:page;margin-left:379.96pt;mso-position-horizontal:absolute;mso-position-vertical-relative:text;margin-top:-53.45pt;mso-position-vertical:absolute;width:199.21pt;height:134.07pt;mso-wrap-distance-left:9.00pt;mso-wrap-distance-top:0.00pt;mso-wrap-distance-right:9.00pt;mso-wrap-distance-bottom:0.00pt;z-index:1;" stroked="f">
                <v:imagedata r:id="rId16" o:title=""/>
                <o:lock v:ext="edit" rotation="t"/>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1312" behindDoc="0" locked="0" layoutInCell="1" allowOverlap="1">
                <wp:simplePos x="0" y="0"/>
                <wp:positionH relativeFrom="page">
                  <wp:posOffset>1687195</wp:posOffset>
                </wp:positionH>
                <wp:positionV relativeFrom="paragraph">
                  <wp:posOffset>-897255</wp:posOffset>
                </wp:positionV>
                <wp:extent cx="6000750" cy="3638550"/>
                <wp:effectExtent l="0" t="0" r="0" b="0"/>
                <wp:wrapNone/>
                <wp:docPr id="9" name="Triangle rectangle 17"/>
                <wp:cNvGraphicFramePr/>
                <a:graphic xmlns:a="http://schemas.openxmlformats.org/drawingml/2006/main">
                  <a:graphicData uri="http://schemas.microsoft.com/office/word/2010/wordprocessingShape">
                    <wps:wsp>
                      <wps:cNvPr id="0" name=""/>
                      <wps:cNvSpPr/>
                      <wps:spPr bwMode="auto">
                        <a:xfrm rot="10800000">
                          <a:off x="0" y="0"/>
                          <a:ext cx="6000750" cy="3638550"/>
                        </a:xfrm>
                        <a:prstGeom prst="rtTriangl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shape 13" o:spid="_x0000_s13" o:spt="6" type="#_x0000_t6" style="position:absolute;z-index:251661312;o:allowoverlap:true;o:allowincell:true;mso-position-horizontal-relative:page;margin-left:132.85pt;mso-position-horizontal:absolute;mso-position-vertical-relative:text;margin-top:-70.65pt;mso-position-vertical:absolute;width:472.50pt;height:286.50pt;mso-wrap-distance-left:9.00pt;mso-wrap-distance-top:0.00pt;mso-wrap-distance-right:9.00pt;mso-wrap-distance-bottom:0.00pt;rotation:180;visibility:visible;" fillcolor="#FFFFFF" stroked="f" strokeweight="2.00pt">
                <v:stroke dashstyle="solid"/>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2336" behindDoc="0" locked="0" layoutInCell="1" allowOverlap="1">
                <wp:simplePos x="0" y="0"/>
                <wp:positionH relativeFrom="page">
                  <wp:posOffset>1604507</wp:posOffset>
                </wp:positionH>
                <wp:positionV relativeFrom="paragraph">
                  <wp:posOffset>-969866</wp:posOffset>
                </wp:positionV>
                <wp:extent cx="6044648" cy="3687914"/>
                <wp:effectExtent l="19050" t="38100" r="51435" b="65405"/>
                <wp:wrapNone/>
                <wp:docPr id="10" name="Connecteur droit 20"/>
                <wp:cNvGraphicFramePr/>
                <a:graphic xmlns:a="http://schemas.openxmlformats.org/drawingml/2006/main">
                  <a:graphicData uri="http://schemas.microsoft.com/office/word/2010/wordprocessingShape">
                    <wps:wsp>
                      <wps:cNvPr id="0" name=""/>
                      <wps:cNvSpPr/>
                      <wps:spPr bwMode="auto">
                        <a:xfrm>
                          <a:off x="0" y="0"/>
                          <a:ext cx="6044648" cy="3687914"/>
                        </a:xfrm>
                        <a:prstGeom prst="line">
                          <a:avLst/>
                        </a:prstGeom>
                        <a:ln w="85725">
                          <a:solidFill>
                            <a:srgbClr val="69C345"/>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line id="shape 14" o:spid="_x0000_s14" style="position:absolute;left:0;text-align:left;z-index:251662336;mso-wrap-distance-left:9.00pt;mso-wrap-distance-top:0.00pt;mso-wrap-distance-right:9.00pt;mso-wrap-distance-bottom:0.00pt;visibility:visible;" from="126.3pt,-76.4pt" to="602.3pt,214.0pt" filled="f" strokecolor="#69C345" strokeweight="6.75pt">
                <v:stroke dashstyle="solid"/>
              </v:lin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-1137920</wp:posOffset>
                </wp:positionH>
                <wp:positionV relativeFrom="paragraph">
                  <wp:posOffset>6735445</wp:posOffset>
                </wp:positionV>
                <wp:extent cx="7848000" cy="2207895"/>
                <wp:effectExtent l="0" t="0" r="635" b="1905"/>
                <wp:wrapNone/>
                <wp:docPr id="11" name="Groupe 14"/>
                <wp:cNvGraphicFramePr/>
                <a:graphic xmlns:a="http://schemas.openxmlformats.org/drawingml/2006/main">
                  <a:graphicData uri="http://schemas.microsoft.com/office/word/2010/wordprocessingGroup">
                    <wpg:wgp>
                      <wpg:cNvGrpSpPr/>
                      <wpg:grpSpPr bwMode="auto">
                        <a:xfrm>
                          <a:off x="0" y="0"/>
                          <a:ext cx="7848000" cy="2207895"/>
                          <a:chOff x="0" y="0"/>
                          <a:chExt cx="7813964" cy="2208018"/>
                        </a:xfrm>
                      </wpg:grpSpPr>
                      <pic:pic xmlns:pic="http://schemas.openxmlformats.org/drawingml/2006/picture">
                        <pic:nvPicPr>
                          <pic:cNvPr id="1" name="Image 3"/>
                          <pic:cNvPicPr>
                            <a:picLocks noChangeAspect="1"/>
                          </pic:cNvPicPr>
                          <pic:nvPr/>
                        </pic:nvPicPr>
                        <pic:blipFill>
                          <a:blip r:embed="rId17"/>
                          <a:stretch/>
                        </pic:blipFill>
                        <pic:spPr bwMode="auto">
                          <a:xfrm>
                            <a:off x="234959" y="106803"/>
                            <a:ext cx="7552969" cy="2101215"/>
                          </a:xfrm>
                          <a:prstGeom prst="rect">
                            <a:avLst/>
                          </a:prstGeom>
                          <a:ln>
                            <a:noFill/>
                          </a:ln>
                        </pic:spPr>
                      </pic:pic>
                      <wpg:grpSp>
                        <wpg:cNvGrpSpPr/>
                        <wpg:grpSpPr bwMode="auto">
                          <a:xfrm>
                            <a:off x="0" y="0"/>
                            <a:ext cx="7813964" cy="106804"/>
                            <a:chOff x="0" y="0"/>
                            <a:chExt cx="12192000" cy="835727"/>
                          </a:xfrm>
                        </wpg:grpSpPr>
                        <wps:wsp>
                          <wps:cNvPr id="2" name=""/>
                          <wps:cNvSpPr txBox="1"/>
                          <wps:spPr bwMode="auto">
                            <a:xfrm>
                              <a:off x="0" y="3"/>
                              <a:ext cx="4391377" cy="835724"/>
                            </a:xfrm>
                            <a:prstGeom prst="rect">
                              <a:avLst/>
                            </a:prstGeom>
                            <a:solidFill>
                              <a:srgbClr val="99D411"/>
                            </a:solidFill>
                          </wps:spPr>
                          <wps:bodyPr rot="0">
                            <a:prstTxWarp prst="textNoShape">
                              <a:avLst/>
                            </a:prstTxWarp>
                            <a:noAutofit/>
                          </wps:bodyPr>
                        </wps:wsp>
                        <wps:wsp>
                          <wps:cNvPr id="3" name=""/>
                          <wps:cNvSpPr txBox="1"/>
                          <wps:spPr bwMode="auto">
                            <a:xfrm>
                              <a:off x="2956973" y="0"/>
                              <a:ext cx="3758383" cy="835723"/>
                            </a:xfrm>
                            <a:prstGeom prst="rect">
                              <a:avLst/>
                            </a:prstGeom>
                            <a:solidFill>
                              <a:srgbClr val="3EB79E"/>
                            </a:solidFill>
                          </wps:spPr>
                          <wps:bodyPr rot="0">
                            <a:prstTxWarp prst="textNoShape">
                              <a:avLst/>
                            </a:prstTxWarp>
                            <a:noAutofit/>
                          </wps:bodyPr>
                        </wps:wsp>
                        <wps:wsp>
                          <wps:cNvPr id="4" name=""/>
                          <wps:cNvSpPr txBox="1"/>
                          <wps:spPr bwMode="auto">
                            <a:xfrm>
                              <a:off x="6281556" y="0"/>
                              <a:ext cx="3616919" cy="835723"/>
                            </a:xfrm>
                            <a:prstGeom prst="rect">
                              <a:avLst/>
                            </a:prstGeom>
                            <a:solidFill>
                              <a:srgbClr val="F99A06"/>
                            </a:solidFill>
                          </wps:spPr>
                          <wps:bodyPr rot="0">
                            <a:prstTxWarp prst="textNoShape">
                              <a:avLst/>
                            </a:prstTxWarp>
                            <a:noAutofit/>
                          </wps:bodyPr>
                        </wps:wsp>
                        <wps:wsp>
                          <wps:cNvPr id="5" name=""/>
                          <wps:cNvSpPr txBox="1"/>
                          <wps:spPr bwMode="auto">
                            <a:xfrm>
                              <a:off x="9464675" y="1"/>
                              <a:ext cx="2727325" cy="835723"/>
                            </a:xfrm>
                            <a:prstGeom prst="rect">
                              <a:avLst/>
                            </a:prstGeom>
                            <a:solidFill>
                              <a:srgbClr val="375345"/>
                            </a:solidFill>
                          </wps:spPr>
                          <wps:bodyPr rot="0">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5" o:spid="_x0000_s0000" style="position:absolute;z-index:251659264;o:allowoverlap:true;o:allowincell:true;mso-position-horizontal-relative:text;margin-left:-89.60pt;mso-position-horizontal:absolute;mso-position-vertical-relative:text;margin-top:530.35pt;mso-position-vertical:absolute;width:617.95pt;height:173.85pt;mso-wrap-distance-left:9.00pt;mso-wrap-distance-top:0.00pt;mso-wrap-distance-right:9.00pt;mso-wrap-distance-bottom:0.00pt;" coordorigin="0,0" coordsize="78139,220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left:2349;top:1068;width:75529;height:21012;z-index:1;" stroked="f">
                  <v:imagedata r:id="rId17" o:title=""/>
                  <o:lock v:ext="edit" rotation="t"/>
                </v:shape>
                <v:group id="group 17" o:spid="_x0000_s0000" style="position:absolute;left:0;top:0;width:78139;height:1068;" coordorigin="0,0" coordsize="121920,8357">
                  <v:shape id="shape 18" o:spid="_x0000_s18" o:spt="202" type="#_x0000_t202" style="position:absolute;left:0;top:0;width:43913;height:8357;visibility:visible;" fillcolor="#99D411"/>
                  <v:shape id="shape 19" o:spid="_x0000_s19" o:spt="202" type="#_x0000_t202" style="position:absolute;left:29569;top:0;width:37583;height:8357;visibility:visible;" fillcolor="#3EB79E"/>
                  <v:shape id="shape 20" o:spid="_x0000_s20" o:spt="202" type="#_x0000_t202" style="position:absolute;left:62815;top:0;width:36169;height:8357;visibility:visible;" fillcolor="#F99A06"/>
                  <v:shape id="shape 21" o:spid="_x0000_s21" o:spt="202" type="#_x0000_t202" style="position:absolute;left:94646;top:0;width:27273;height:8357;visibility:visible;" fillcolor="#375345"/>
                </v:group>
              </v:group>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8480" behindDoc="0" locked="0" layoutInCell="1" allowOverlap="1">
                <wp:simplePos x="0" y="0"/>
                <wp:positionH relativeFrom="page">
                  <wp:posOffset>6350</wp:posOffset>
                </wp:positionH>
                <wp:positionV relativeFrom="paragraph">
                  <wp:posOffset>8894445</wp:posOffset>
                </wp:positionV>
                <wp:extent cx="7556500" cy="676275"/>
                <wp:effectExtent l="0" t="0" r="6350" b="9525"/>
                <wp:wrapNone/>
                <wp:docPr id="12" name="Zone de texte 13"/>
                <wp:cNvGraphicFramePr/>
                <a:graphic xmlns:a="http://schemas.openxmlformats.org/drawingml/2006/main">
                  <a:graphicData uri="http://schemas.microsoft.com/office/word/2010/wordprocessingShape">
                    <wps:wsp>
                      <wps:cNvPr id="0" name=""/>
                      <wps:cNvSpPr txBox="1"/>
                      <wps:spPr bwMode="auto">
                        <a:xfrm>
                          <a:off x="0" y="0"/>
                          <a:ext cx="7556500" cy="676275"/>
                        </a:xfrm>
                        <a:prstGeom prst="rect">
                          <a:avLst/>
                        </a:prstGeom>
                        <a:solidFill>
                          <a:schemeClr val="bg1"/>
                        </a:solidFill>
                        <a:ln w="6350">
                          <a:noFill/>
                          <a:round/>
                        </a:ln>
                      </wps:spPr>
                      <wps:txbx>
                        <w:txbxContent>
                          <w:p>
                            <w:pPr>
                              <w:pBdr/>
                              <w:spacing/>
                              <w:ind/>
                              <w:rPr/>
                            </w:pPr>
                            <w:r/>
                            <w:r/>
                          </w:p>
                        </w:txbxContent>
                      </wps:txbx>
                      <wps:bodyPr rot="0" spcFirstLastPara="0" vertOverflow="overflow" horzOverflow="overflow" vert="horz" wrap="square" lIns="91440" tIns="45720" rIns="91440" bIns="45720" numCol="1" spcCol="0" rtlCol="0" fromWordArt="0" anchor="t" anchorCtr="0" forceAA="0" compatLnSpc="1">
                        <a:prstTxWarp prst="textNoShape"/>
                        <a:noAutofit/>
                      </wps:bodyPr>
                    </wps:wsp>
                  </a:graphicData>
                </a:graphic>
                <wp14:sizeRelH relativeFrom="margin">
                  <wp14:pctWidth>0</wp14:pctWidth>
                </wp14:sizeRelH>
              </wp:anchor>
            </w:drawing>
          </mc:Choice>
          <mc:Fallback>
            <w:pict>
              <v:shape id="shape 22" o:spid="_x0000_s22" o:spt="202" type="#_x0000_t202" style="position:absolute;z-index:251668480;o:allowoverlap:true;o:allowincell:true;mso-position-horizontal-relative:page;margin-left:0.50pt;mso-position-horizontal:absolute;mso-position-vertical-relative:text;margin-top:700.35pt;mso-position-vertical:absolute;width:595.00pt;height:53.25pt;mso-wrap-distance-left:9.00pt;mso-wrap-distance-top:0.00pt;mso-wrap-distance-right:9.00pt;mso-wrap-distance-bottom:0.00pt;v-text-anchor:top;visibility:visible;" fillcolor="#FFFFFF" stroked="f" strokeweight="0.50pt">
                <v:textbox inset="0,0,0,0">
                  <w:txbxContent>
                    <w:p>
                      <w:pPr>
                        <w:pBdr/>
                        <w:spacing/>
                        <w:ind/>
                        <w:rPr/>
                      </w:pPr>
                      <w:r/>
                      <w:r/>
                    </w:p>
                  </w:txbxContent>
                </v:textbox>
              </v:shap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7456" behindDoc="0" locked="0" layoutInCell="1" allowOverlap="1">
                <wp:simplePos x="0" y="0"/>
                <wp:positionH relativeFrom="column">
                  <wp:posOffset>642620</wp:posOffset>
                </wp:positionH>
                <wp:positionV relativeFrom="paragraph">
                  <wp:posOffset>3269821</wp:posOffset>
                </wp:positionV>
                <wp:extent cx="930275" cy="0"/>
                <wp:effectExtent l="0" t="19050" r="22225" b="19050"/>
                <wp:wrapNone/>
                <wp:docPr id="13" name="Connecteur droit 22"/>
                <wp:cNvGraphicFramePr/>
                <a:graphic xmlns:a="http://schemas.openxmlformats.org/drawingml/2006/main">
                  <a:graphicData uri="http://schemas.microsoft.com/office/word/2010/wordprocessingShape">
                    <wps:wsp>
                      <wps:cNvPr id="0" name=""/>
                      <wps:cNvSpPr/>
                      <wps:spPr bwMode="auto">
                        <a:xfrm>
                          <a:off x="0" y="0"/>
                          <a:ext cx="930275" cy="0"/>
                        </a:xfrm>
                        <a:prstGeom prst="line">
                          <a:avLst/>
                        </a:prstGeom>
                        <a:ln w="38100">
                          <a:solidFill>
                            <a:srgbClr val="474747"/>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3" o:spid="_x0000_s23" style="position:absolute;left:0;text-align:left;z-index:251667456;mso-wrap-distance-left:9.00pt;mso-wrap-distance-top:0.00pt;mso-wrap-distance-right:9.00pt;mso-wrap-distance-bottom:0.00pt;visibility:visible;" from="50.6pt,257.5pt" to="123.8pt,257.5pt" filled="f" strokecolor="#474747" strokeweight="3.00pt">
                <v:stroke dashstyle="solid"/>
              </v:lin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6432" behindDoc="0" locked="0" layoutInCell="1" allowOverlap="1">
                <wp:simplePos x="0" y="0"/>
                <wp:positionH relativeFrom="column">
                  <wp:posOffset>-427990</wp:posOffset>
                </wp:positionH>
                <wp:positionV relativeFrom="paragraph">
                  <wp:posOffset>3268183</wp:posOffset>
                </wp:positionV>
                <wp:extent cx="930275" cy="0"/>
                <wp:effectExtent l="0" t="19050" r="22225" b="19050"/>
                <wp:wrapNone/>
                <wp:docPr id="14" name="Connecteur droit 21"/>
                <wp:cNvGraphicFramePr/>
                <a:graphic xmlns:a="http://schemas.openxmlformats.org/drawingml/2006/main">
                  <a:graphicData uri="http://schemas.microsoft.com/office/word/2010/wordprocessingShape">
                    <wps:wsp>
                      <wps:cNvPr id="0" name=""/>
                      <wps:cNvSpPr/>
                      <wps:spPr bwMode="auto">
                        <a:xfrm>
                          <a:off x="0" y="0"/>
                          <a:ext cx="930275" cy="0"/>
                        </a:xfrm>
                        <a:prstGeom prst="line">
                          <a:avLst/>
                        </a:prstGeom>
                        <a:ln w="38100">
                          <a:solidFill>
                            <a:schemeClr val="bg1"/>
                          </a:solidFill>
                        </a:ln>
                      </wps:spPr>
                      <wps:style>
                        <a:lnRef idx="1">
                          <a:schemeClr val="accent1"/>
                        </a:lnRef>
                        <a:fillRef idx="0">
                          <a:schemeClr val="accent1"/>
                        </a:fillRef>
                        <a:effectRef idx="0">
                          <a:schemeClr val="accent1"/>
                        </a:effectRef>
                        <a:fontRef idx="minor">
                          <a:schemeClr val="tx1"/>
                        </a:fontRef>
                      </wps:style>
                      <wps:bodyPr rot="0">
                        <a:prstTxWarp prst="textNoShape">
                          <a:avLst/>
                        </a:prstTxWarp>
                        <a:noAutofit/>
                      </wps:bodyPr>
                    </wps:wsp>
                  </a:graphicData>
                </a:graphic>
              </wp:anchor>
            </w:drawing>
          </mc:Choice>
          <mc:Fallback>
            <w:pict>
              <v:line id="shape 24" o:spid="_x0000_s24" style="position:absolute;left:0;text-align:left;z-index:251666432;mso-wrap-distance-left:9.00pt;mso-wrap-distance-top:0.00pt;mso-wrap-distance-right:9.00pt;mso-wrap-distance-bottom:0.00pt;visibility:visible;" from="-33.7pt,257.3pt" to="39.6pt,257.3pt" filled="f" strokecolor="#FFFFFF" strokeweight="3.00pt">
                <v:stroke dashstyle="solid"/>
              </v:line>
            </w:pict>
          </mc:Fallback>
        </mc:AlternateContent>
      </w:r>
      <w:r>
        <w:rPr>
          <w:lang w:val="en-US"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63360" behindDoc="0" locked="0" layoutInCell="1" allowOverlap="1">
                <wp:simplePos x="0" y="0"/>
                <wp:positionH relativeFrom="page">
                  <wp:align>right</wp:align>
                </wp:positionH>
                <wp:positionV relativeFrom="paragraph">
                  <wp:posOffset>2206537</wp:posOffset>
                </wp:positionV>
                <wp:extent cx="7209790" cy="830580"/>
                <wp:effectExtent l="0" t="0" r="0" b="0"/>
                <wp:wrapNone/>
                <wp:docPr id="15" name="ZoneTexte 17"/>
                <wp:cNvGraphicFramePr/>
                <a:graphic xmlns:a="http://schemas.openxmlformats.org/drawingml/2006/main">
                  <a:graphicData uri="http://schemas.microsoft.com/office/word/2010/wordprocessingShape">
                    <wps:wsp>
                      <wps:cNvPr id="0" name=""/>
                      <wps:cNvSpPr txBox="1"/>
                      <wps:spPr bwMode="auto">
                        <a:xfrm>
                          <a:off x="0" y="0"/>
                          <a:ext cx="7210149" cy="775119"/>
                        </a:xfrm>
                        <a:prstGeom prst="rect">
                          <a:avLst/>
                        </a:prstGeom>
                        <a:noFill/>
                      </wps:spPr>
                      <wps:txbx>
                        <w:txbxContent>
                          <w:p>
                            <w:pPr>
                              <w:pStyle w:val="1312"/>
                              <w:pBdr/>
                              <w:spacing w:after="0" w:afterAutospacing="0" w:before="0" w:beforeAutospacing="0"/>
                              <w:ind/>
                              <w:rPr>
                                <w:rFonts w:ascii="Bookman Old Style" w:hAnsi="Bookman Old Style"/>
                                <w:sz w:val="48"/>
                                <w:szCs w:val="48"/>
                              </w:rPr>
                            </w:pPr>
                            <w:r>
                              <w:rPr>
                                <w:rFonts w:ascii="Bookman Old Style" w:hAnsi="Bookman Old Style" w:eastAsia="Open Sans Light" w:cs="Open Sans Light"/>
                                <w:b/>
                                <w:bCs/>
                                <w:color w:val="ffffff" w:themeColor="background1"/>
                                <w:sz w:val="48"/>
                                <w:szCs w:val="48"/>
                              </w:rPr>
                              <w:t xml:space="preserve">SFERA-III</w:t>
                            </w:r>
                            <w:r>
                              <w:rPr>
                                <w:rFonts w:ascii="Bookman Old Style" w:hAnsi="Bookman Old Style"/>
                                <w:sz w:val="48"/>
                                <w:szCs w:val="48"/>
                              </w:rPr>
                            </w:r>
                            <w:r>
                              <w:rPr>
                                <w:rFonts w:ascii="Bookman Old Style" w:hAnsi="Bookman Old Style"/>
                                <w:sz w:val="48"/>
                                <w:szCs w:val="48"/>
                              </w:rPr>
                            </w:r>
                          </w:p>
                          <w:p>
                            <w:pPr>
                              <w:pStyle w:val="1312"/>
                              <w:pBdr/>
                              <w:spacing w:after="0" w:afterAutospacing="0" w:before="0" w:beforeAutospacing="0"/>
                              <w:ind/>
                              <w:rPr>
                                <w:rFonts w:ascii="Bookman Old Style" w:hAnsi="Bookman Old Style"/>
                                <w:color w:val="474747"/>
                                <w:sz w:val="44"/>
                                <w:szCs w:val="48"/>
                              </w:rPr>
                            </w:pPr>
                            <w:r>
                              <w:rPr>
                                <w:rFonts w:ascii="Bookman Old Style" w:hAnsi="Bookman Old Style" w:eastAsia="Open Sans Light" w:cs="Open Sans Light"/>
                                <w:color w:val="474747"/>
                                <w:sz w:val="44"/>
                                <w:szCs w:val="48"/>
                              </w:rPr>
                              <w:t xml:space="preserve">Solar Facilities for the  European Research Area</w:t>
                            </w:r>
                            <w:r>
                              <w:rPr>
                                <w:rFonts w:ascii="Bookman Old Style" w:hAnsi="Bookman Old Style"/>
                                <w:color w:val="474747"/>
                                <w:sz w:val="44"/>
                                <w:szCs w:val="48"/>
                              </w:rPr>
                            </w:r>
                            <w:r>
                              <w:rPr>
                                <w:rFonts w:ascii="Bookman Old Style" w:hAnsi="Bookman Old Style"/>
                                <w:color w:val="474747"/>
                                <w:sz w:val="44"/>
                                <w:szCs w:val="48"/>
                              </w:rPr>
                            </w:r>
                          </w:p>
                        </w:txbxContent>
                      </wps:txbx>
                      <wps:bodyPr wrap="square" rtlCol="0">
                        <a:spAutoFit/>
                      </wps:bodyPr>
                    </wps:wsp>
                  </a:graphicData>
                </a:graphic>
              </wp:anchor>
            </w:drawing>
          </mc:Choice>
          <mc:Fallback>
            <w:pict>
              <v:shape id="shape 25" o:spid="_x0000_s25" o:spt="202" type="#_x0000_t202" style="position:absolute;z-index:251663360;o:allowoverlap:true;o:allowincell:true;mso-position-horizontal-relative:page;mso-position-horizontal:right;mso-position-vertical-relative:text;margin-top:173.74pt;mso-position-vertical:absolute;width:567.70pt;height:65.40pt;mso-wrap-distance-left:9.00pt;mso-wrap-distance-top:0.00pt;mso-wrap-distance-right:9.00pt;mso-wrap-distance-bottom:0.00pt;visibility:visible;" filled="f">
                <v:textbox inset="0,0,0,0">
                  <w:txbxContent>
                    <w:p>
                      <w:pPr>
                        <w:pStyle w:val="1312"/>
                        <w:pBdr/>
                        <w:spacing w:after="0" w:afterAutospacing="0" w:before="0" w:beforeAutospacing="0"/>
                        <w:ind/>
                        <w:rPr>
                          <w:rFonts w:ascii="Bookman Old Style" w:hAnsi="Bookman Old Style"/>
                          <w:sz w:val="48"/>
                          <w:szCs w:val="48"/>
                        </w:rPr>
                      </w:pPr>
                      <w:r>
                        <w:rPr>
                          <w:rFonts w:ascii="Bookman Old Style" w:hAnsi="Bookman Old Style" w:eastAsia="Open Sans Light" w:cs="Open Sans Light"/>
                          <w:b/>
                          <w:bCs/>
                          <w:color w:val="ffffff" w:themeColor="background1"/>
                          <w:sz w:val="48"/>
                          <w:szCs w:val="48"/>
                        </w:rPr>
                        <w:t xml:space="preserve">SFERA-III</w:t>
                      </w:r>
                      <w:r>
                        <w:rPr>
                          <w:rFonts w:ascii="Bookman Old Style" w:hAnsi="Bookman Old Style"/>
                          <w:sz w:val="48"/>
                          <w:szCs w:val="48"/>
                        </w:rPr>
                      </w:r>
                      <w:r>
                        <w:rPr>
                          <w:rFonts w:ascii="Bookman Old Style" w:hAnsi="Bookman Old Style"/>
                          <w:sz w:val="48"/>
                          <w:szCs w:val="48"/>
                        </w:rPr>
                      </w:r>
                    </w:p>
                    <w:p>
                      <w:pPr>
                        <w:pStyle w:val="1312"/>
                        <w:pBdr/>
                        <w:spacing w:after="0" w:afterAutospacing="0" w:before="0" w:beforeAutospacing="0"/>
                        <w:ind/>
                        <w:rPr>
                          <w:rFonts w:ascii="Bookman Old Style" w:hAnsi="Bookman Old Style"/>
                          <w:color w:val="474747"/>
                          <w:sz w:val="44"/>
                          <w:szCs w:val="48"/>
                        </w:rPr>
                      </w:pPr>
                      <w:r>
                        <w:rPr>
                          <w:rFonts w:ascii="Bookman Old Style" w:hAnsi="Bookman Old Style" w:eastAsia="Open Sans Light" w:cs="Open Sans Light"/>
                          <w:color w:val="474747"/>
                          <w:sz w:val="44"/>
                          <w:szCs w:val="48"/>
                        </w:rPr>
                        <w:t xml:space="preserve">Solar Facilities for the  European Research Area</w:t>
                      </w:r>
                      <w:r>
                        <w:rPr>
                          <w:rFonts w:ascii="Bookman Old Style" w:hAnsi="Bookman Old Style"/>
                          <w:color w:val="474747"/>
                          <w:sz w:val="44"/>
                          <w:szCs w:val="48"/>
                        </w:rPr>
                      </w:r>
                      <w:r>
                        <w:rPr>
                          <w:rFonts w:ascii="Bookman Old Style" w:hAnsi="Bookman Old Style"/>
                          <w:color w:val="474747"/>
                          <w:sz w:val="44"/>
                          <w:szCs w:val="48"/>
                        </w:rPr>
                      </w:r>
                    </w:p>
                  </w:txbxContent>
                </v:textbox>
              </v:shape>
            </w:pict>
          </mc:Fallback>
        </mc:AlternateContent>
      </w:r>
      <w:r>
        <w:rPr>
          <w:lang w:val="en-US"/>
        </w:rPr>
      </w:r>
      <w:r>
        <w:rPr>
          <w:lang w:val="en-US"/>
        </w:rPr>
      </w:r>
    </w:p>
    <w:p>
      <w:pPr>
        <w:pBdr/>
        <w:spacing/>
        <w:ind/>
        <w:rPr>
          <w:lang w:val="en-US"/>
        </w:rPr>
        <w:sectPr>
          <w:footerReference w:type="default" r:id="rId11"/>
          <w:footnotePr/>
          <w:endnotePr/>
          <w:type w:val="nextPage"/>
          <w:pgSz w:h="16838" w:orient="landscape" w:w="11906"/>
          <w:pgMar w:top="1418" w:right="1418" w:bottom="1418" w:left="1418" w:header="708" w:footer="708" w:gutter="0"/>
          <w:cols w:num="1" w:sep="0" w:space="708" w:equalWidth="1"/>
        </w:sectPr>
      </w:pPr>
      <w:r>
        <w:rPr>
          <w:lang w:val="en-US"/>
        </w:rPr>
      </w:r>
      <w:r>
        <w:rPr>
          <w:lang w:val="en-US"/>
        </w:rPr>
      </w:r>
      <w:r>
        <w:rPr>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AUTHORS</w:t>
      </w:r>
      <w:r>
        <w:rPr>
          <w:rFonts w:ascii="Bookman Old Style" w:hAnsi="Bookman Old Style" w:eastAsia="Calibri"/>
          <w:b/>
          <w:sz w:val="24"/>
          <w:szCs w:val="22"/>
          <w:lang w:val="en-US"/>
        </w:rPr>
      </w:r>
      <w:r>
        <w:rPr>
          <w:rFonts w:ascii="Bookman Old Style" w:hAnsi="Bookman Old Style" w:eastAsia="Calibri"/>
          <w:b/>
          <w:sz w:val="24"/>
          <w:szCs w:val="22"/>
          <w:lang w:val="en-US"/>
        </w:rPr>
      </w:r>
    </w:p>
    <w:tbl>
      <w:tblPr>
        <w:tblStyle w:val="1291"/>
        <w:tblW w:w="5000" w:type="pct"/>
        <w:jc w:val="center"/>
        <w:tblBorders/>
        <w:tblLook w:val="04A0" w:firstRow="1" w:lastRow="0" w:firstColumn="1" w:lastColumn="0" w:noHBand="0" w:noVBand="1"/>
      </w:tblPr>
      <w:tblGrid>
        <w:gridCol w:w="2871"/>
        <w:gridCol w:w="1904"/>
        <w:gridCol w:w="4283"/>
      </w:tblGrid>
      <w:tr>
        <w:trPr>
          <w:jc w:val="center"/>
        </w:trPr>
        <w:tc>
          <w:tcPr>
            <w:shd w:val="clear" w:color="auto" w:fill="auto"/>
            <w:tcBorders/>
            <w:tcW w:w="1585" w:type="pct"/>
            <w:textDirection w:val="lrTb"/>
            <w:noWrap w:val="false"/>
          </w:tcPr>
          <w:p>
            <w:pPr>
              <w:pStyle w:val="1284"/>
              <w:pBdr/>
              <w:spacing/>
              <w:ind/>
              <w:rPr>
                <w:lang w:val="en-US"/>
              </w:rPr>
            </w:pPr>
            <w:r>
              <w:rPr>
                <w:lang w:val="en-US"/>
              </w:rPr>
              <w:t xml:space="preserve">Author</w:t>
            </w:r>
            <w:r>
              <w:rPr>
                <w:lang w:val="en-US"/>
              </w:rPr>
            </w:r>
            <w:r>
              <w:rPr>
                <w:lang w:val="en-US"/>
              </w:rPr>
            </w:r>
          </w:p>
        </w:tc>
        <w:tc>
          <w:tcPr>
            <w:shd w:val="clear" w:color="auto" w:fill="auto"/>
            <w:tcBorders/>
            <w:tcW w:w="1051" w:type="pct"/>
            <w:textDirection w:val="lrTb"/>
            <w:noWrap w:val="false"/>
          </w:tcPr>
          <w:p>
            <w:pPr>
              <w:pStyle w:val="1284"/>
              <w:pBdr/>
              <w:spacing/>
              <w:ind/>
              <w:rPr>
                <w:lang w:val="en-US"/>
              </w:rPr>
            </w:pPr>
            <w:r>
              <w:rPr>
                <w:lang w:val="en-US"/>
              </w:rPr>
              <w:t xml:space="preserve">Institution</w:t>
            </w:r>
            <w:r>
              <w:rPr>
                <w:lang w:val="en-US"/>
              </w:rPr>
            </w:r>
            <w:r>
              <w:rPr>
                <w:lang w:val="en-US"/>
              </w:rPr>
            </w:r>
          </w:p>
        </w:tc>
        <w:tc>
          <w:tcPr>
            <w:shd w:val="clear" w:color="auto" w:fill="auto"/>
            <w:tcBorders/>
            <w:tcW w:w="2364" w:type="pct"/>
            <w:textDirection w:val="lrTb"/>
            <w:noWrap w:val="false"/>
          </w:tcPr>
          <w:p>
            <w:pPr>
              <w:pStyle w:val="1284"/>
              <w:pBdr/>
              <w:spacing/>
              <w:ind/>
              <w:rPr>
                <w:lang w:val="en-US"/>
              </w:rPr>
            </w:pPr>
            <w:r>
              <w:rPr>
                <w:lang w:val="en-US"/>
              </w:rPr>
              <w:t xml:space="preserve">E-mail</w:t>
            </w:r>
            <w:r>
              <w:rPr>
                <w:lang w:val="en-US"/>
              </w:rPr>
            </w:r>
            <w:r>
              <w:rPr>
                <w:lang w:val="en-US"/>
              </w:rPr>
            </w:r>
          </w:p>
        </w:tc>
      </w:tr>
      <w:tr>
        <w:trPr>
          <w:jc w:val="center"/>
        </w:trPr>
        <w:tc>
          <w:tcPr>
            <w:tcBorders/>
            <w:tcW w:w="1585" w:type="pct"/>
            <w:textDirection w:val="lrTb"/>
            <w:noWrap w:val="false"/>
          </w:tcPr>
          <w:p>
            <w:pPr>
              <w:pStyle w:val="1288"/>
              <w:pBdr/>
              <w:spacing/>
              <w:ind/>
              <w:rPr>
                <w:lang w:val="en-US"/>
              </w:rPr>
            </w:pPr>
            <w:r>
              <w:rPr>
                <w:lang w:val="en-US"/>
              </w:rPr>
              <w:t xml:space="preserve">Marco Montecchi</w:t>
            </w:r>
            <w:r>
              <w:rPr>
                <w:lang w:val="en-US"/>
              </w:rPr>
            </w:r>
            <w:r>
              <w:rPr>
                <w:lang w:val="en-US"/>
              </w:rPr>
            </w:r>
          </w:p>
        </w:tc>
        <w:tc>
          <w:tcPr>
            <w:tcBorders/>
            <w:tcW w:w="1051" w:type="pct"/>
            <w:textDirection w:val="lrTb"/>
            <w:noWrap w:val="false"/>
          </w:tcPr>
          <w:p>
            <w:pPr>
              <w:pStyle w:val="1288"/>
              <w:pBdr/>
              <w:spacing/>
              <w:ind/>
              <w:rPr>
                <w:lang w:val="en-US"/>
              </w:rPr>
            </w:pPr>
            <w:r>
              <w:rPr>
                <w:lang w:val="en-US"/>
              </w:rPr>
              <w:t xml:space="preserve">ENEA</w:t>
            </w:r>
            <w:r>
              <w:rPr>
                <w:lang w:val="en-US"/>
              </w:rPr>
            </w:r>
            <w:r>
              <w:rPr>
                <w:lang w:val="en-US"/>
              </w:rPr>
            </w:r>
          </w:p>
        </w:tc>
        <w:tc>
          <w:tcPr>
            <w:tcBorders/>
            <w:tcW w:w="2364" w:type="pct"/>
            <w:textDirection w:val="lrTb"/>
            <w:noWrap w:val="false"/>
          </w:tcPr>
          <w:p>
            <w:pPr>
              <w:pStyle w:val="1288"/>
              <w:pBdr/>
              <w:spacing/>
              <w:ind/>
              <w:rPr>
                <w:lang w:val="en-US"/>
              </w:rPr>
            </w:pPr>
            <w:r>
              <w:rPr>
                <w:lang w:val="en-US"/>
              </w:rPr>
              <w:t xml:space="preserve">marco.montecchi@enea.it</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Arcangelo Benedetti</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ENEA</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arcangelo.benedetti@enea.it</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Giuseppe Cara</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ENEA</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giuseppe.cara@enea.it</w:t>
            </w:r>
            <w:r>
              <w:rPr>
                <w:lang w:val="en-US"/>
              </w:rPr>
            </w:r>
            <w:r>
              <w:rPr>
                <w:lang w:val="en-US"/>
              </w:rPr>
            </w:r>
          </w:p>
        </w:tc>
      </w:tr>
      <w:tr>
        <w:trPr>
          <w:jc w:val="center"/>
        </w:trPr>
        <w:tc>
          <w:tcPr>
            <w:tcBorders/>
            <w:tcW w:w="1585" w:type="pct"/>
            <w:textDirection w:val="lrTb"/>
            <w:noWrap w:val="false"/>
          </w:tcPr>
          <w:p>
            <w:pPr>
              <w:pStyle w:val="1288"/>
              <w:pBdr/>
              <w:spacing/>
              <w:ind/>
              <w:rPr>
                <w:lang w:val="en-US"/>
              </w:rPr>
            </w:pPr>
            <w:r>
              <w:rPr>
                <w:lang w:val="en-US"/>
              </w:rPr>
              <w:t xml:space="preserve">Francisco Torres</w:t>
            </w:r>
            <w:r>
              <w:rPr>
                <w:lang w:val="en-US"/>
              </w:rPr>
            </w:r>
            <w:r>
              <w:rPr>
                <w:lang w:val="en-US"/>
              </w:rPr>
            </w:r>
          </w:p>
        </w:tc>
        <w:tc>
          <w:tcPr>
            <w:tcBorders/>
            <w:tcW w:w="1051" w:type="pct"/>
            <w:textDirection w:val="lrTb"/>
            <w:noWrap w:val="false"/>
          </w:tcPr>
          <w:p>
            <w:pPr>
              <w:pStyle w:val="1288"/>
              <w:pBdr/>
              <w:spacing/>
              <w:ind/>
              <w:rPr>
                <w:lang w:val="en-US"/>
              </w:rPr>
            </w:pPr>
            <w:r>
              <w:rPr>
                <w:lang w:val="en-US"/>
              </w:rPr>
              <w:t xml:space="preserve">FISE</w:t>
            </w:r>
            <w:r>
              <w:rPr>
                <w:lang w:val="en-US"/>
              </w:rPr>
            </w:r>
            <w:r>
              <w:rPr>
                <w:lang w:val="en-US"/>
              </w:rPr>
            </w:r>
          </w:p>
        </w:tc>
        <w:tc>
          <w:tcPr>
            <w:tcBorders/>
            <w:tcW w:w="2364" w:type="pct"/>
            <w:textDirection w:val="lrTb"/>
            <w:noWrap w:val="false"/>
          </w:tcPr>
          <w:p>
            <w:pPr>
              <w:pStyle w:val="1288"/>
              <w:pBdr/>
              <w:spacing/>
              <w:ind/>
              <w:rPr>
                <w:lang w:val="en-US"/>
              </w:rPr>
            </w:pPr>
            <w:r>
              <w:rPr>
                <w:lang w:val="en-US"/>
              </w:rPr>
              <w:t xml:space="preserve">francisco.torres@ise.fraunhofer.de</w:t>
            </w:r>
            <w:r>
              <w:rPr>
                <w:lang w:val="en-US"/>
              </w:rPr>
            </w:r>
            <w:r>
              <w:rPr>
                <w:lang w:val="en-US"/>
              </w:rPr>
            </w:r>
          </w:p>
        </w:tc>
      </w:tr>
      <w:tr>
        <w:trPr>
          <w:jc w:val="center"/>
        </w:trPr>
        <w:tc>
          <w:tcPr>
            <w:tcBorders/>
            <w:tcW w:w="1585" w:type="pct"/>
            <w:textDirection w:val="lrTb"/>
            <w:noWrap w:val="false"/>
          </w:tcPr>
          <w:p>
            <w:pPr>
              <w:pStyle w:val="1288"/>
              <w:pBdr/>
              <w:spacing/>
              <w:ind/>
              <w:rPr>
                <w:lang w:val="en-US"/>
              </w:rPr>
            </w:pPr>
            <w:r>
              <w:rPr>
                <w:lang w:val="en-US"/>
              </w:rPr>
              <w:t xml:space="preserve">Gregor Bern</w:t>
            </w:r>
            <w:r>
              <w:rPr>
                <w:lang w:val="en-US"/>
              </w:rPr>
            </w:r>
            <w:r>
              <w:rPr>
                <w:lang w:val="en-US"/>
              </w:rPr>
            </w:r>
          </w:p>
        </w:tc>
        <w:tc>
          <w:tcPr>
            <w:tcBorders/>
            <w:tcW w:w="1051" w:type="pct"/>
            <w:textDirection w:val="lrTb"/>
            <w:noWrap w:val="false"/>
          </w:tcPr>
          <w:p>
            <w:pPr>
              <w:pStyle w:val="1288"/>
              <w:pBdr/>
              <w:spacing/>
              <w:ind/>
              <w:rPr>
                <w:lang w:val="en-US"/>
              </w:rPr>
            </w:pPr>
            <w:r>
              <w:rPr>
                <w:lang w:val="en-US"/>
              </w:rPr>
              <w:t xml:space="preserve">FISE</w:t>
            </w:r>
            <w:r>
              <w:rPr>
                <w:lang w:val="en-US"/>
              </w:rPr>
            </w:r>
            <w:r>
              <w:rPr>
                <w:lang w:val="en-US"/>
              </w:rPr>
            </w:r>
          </w:p>
        </w:tc>
        <w:tc>
          <w:tcPr>
            <w:tcBorders/>
            <w:tcW w:w="2364" w:type="pct"/>
            <w:textDirection w:val="lrTb"/>
            <w:noWrap w:val="false"/>
          </w:tcPr>
          <w:p>
            <w:pPr>
              <w:pStyle w:val="1288"/>
              <w:pBdr/>
              <w:spacing/>
              <w:ind/>
              <w:rPr>
                <w:lang w:val="en-US"/>
              </w:rPr>
            </w:pPr>
            <w:r>
              <w:rPr>
                <w:lang w:val="en-US"/>
              </w:rPr>
              <w:t xml:space="preserve">Gregor.Bern@ise.fraunhofer.de</w:t>
            </w:r>
            <w:r>
              <w:rPr>
                <w:lang w:val="en-US"/>
              </w:rPr>
            </w:r>
            <w:r>
              <w:rPr>
                <w:lang w:val="en-US"/>
              </w:rPr>
            </w:r>
          </w:p>
        </w:tc>
      </w:tr>
      <w:tr>
        <w:trPr>
          <w:jc w:val="center"/>
        </w:trPr>
        <w:tc>
          <w:tcPr>
            <w:tcBorders/>
            <w:tcW w:w="1585" w:type="pct"/>
            <w:textDirection w:val="lrTb"/>
            <w:noWrap w:val="false"/>
          </w:tcPr>
          <w:p>
            <w:pPr>
              <w:pStyle w:val="1288"/>
              <w:pBdr/>
              <w:spacing/>
              <w:ind/>
              <w:rPr>
                <w:lang w:val="en-US"/>
              </w:rPr>
            </w:pPr>
            <w:r>
              <w:rPr>
                <w:lang w:val="en-US"/>
              </w:rPr>
              <w:t xml:space="preserve">Marc R</w:t>
            </w:r>
            <w:r>
              <w:t xml:space="preserve">ö</w:t>
            </w:r>
            <w:r>
              <w:rPr>
                <w:lang w:val="en-US"/>
              </w:rPr>
              <w:t xml:space="preserve">ger</w:t>
            </w:r>
            <w:r>
              <w:rPr>
                <w:lang w:val="en-US"/>
              </w:rPr>
            </w:r>
            <w:r>
              <w:rPr>
                <w:lang w:val="en-US"/>
              </w:rPr>
            </w:r>
          </w:p>
        </w:tc>
        <w:tc>
          <w:tcPr>
            <w:tcBorders/>
            <w:tcW w:w="1051" w:type="pct"/>
            <w:textDirection w:val="lrTb"/>
            <w:noWrap w:val="false"/>
          </w:tcPr>
          <w:p>
            <w:pPr>
              <w:pStyle w:val="1288"/>
              <w:pBdr/>
              <w:spacing/>
              <w:ind/>
              <w:rPr>
                <w:lang w:val="en-US"/>
              </w:rPr>
            </w:pPr>
            <w:r>
              <w:rPr>
                <w:lang w:val="en-US"/>
              </w:rPr>
              <w:t xml:space="preserve">DLR</w:t>
            </w:r>
            <w:r>
              <w:rPr>
                <w:lang w:val="en-US"/>
              </w:rPr>
            </w:r>
            <w:r>
              <w:rPr>
                <w:lang w:val="en-US"/>
              </w:rPr>
            </w:r>
          </w:p>
        </w:tc>
        <w:tc>
          <w:tcPr>
            <w:tcBorders/>
            <w:tcW w:w="2364" w:type="pct"/>
            <w:textDirection w:val="lrTb"/>
            <w:noWrap w:val="false"/>
          </w:tcPr>
          <w:p>
            <w:pPr>
              <w:pStyle w:val="1288"/>
              <w:pBdr/>
              <w:spacing/>
              <w:ind/>
              <w:rPr>
                <w:lang w:val="en-US"/>
              </w:rPr>
            </w:pPr>
            <w:r>
              <w:rPr>
                <w:lang w:val="en-US"/>
              </w:rPr>
              <w:t xml:space="preserve">Marc.Roeger@dlr.de</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Eckhard</w:t>
            </w:r>
            <w:r>
              <w:rPr>
                <w:lang w:val="en-US"/>
              </w:rPr>
              <w:t xml:space="preserve"> </w:t>
            </w:r>
            <w:r>
              <w:rPr>
                <w:lang w:val="en-US"/>
              </w:rPr>
              <w:t xml:space="preserve">L</w:t>
            </w:r>
            <w:r>
              <w:rPr>
                <w:lang w:val="en-US"/>
              </w:rPr>
              <w:t xml:space="preserve">ü</w:t>
            </w:r>
            <w:r>
              <w:rPr>
                <w:lang w:val="en-US"/>
              </w:rPr>
              <w:t xml:space="preserve">pfert</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DLR</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Eckhard.Luepfert@dlr.de</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Devon Kesseli</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NREL</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Devon.Kesseli@nrel.gov</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Guangdong Zhu</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NREL</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Guangdong.Zhu@nrel.gov</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Braden Smith</w:t>
            </w:r>
            <w:r>
              <w:rPr>
                <w:lang w:val="en-US"/>
              </w:rPr>
            </w:r>
            <w:r>
              <w:rPr>
                <w:lang w:val="en-US"/>
              </w:rPr>
            </w:r>
          </w:p>
        </w:tc>
        <w:tc>
          <w:tcPr>
            <w:tcBorders/>
            <w:tcW w:w="1051" w:type="pct"/>
            <w:vMerge w:val="restart"/>
            <w:textDirection w:val="lrTb"/>
            <w:noWrap w:val="false"/>
          </w:tcPr>
          <w:p>
            <w:pPr>
              <w:pStyle w:val="1288"/>
              <w:pBdr/>
              <w:spacing/>
              <w:ind/>
              <w:rPr>
                <w:lang w:val="en-US"/>
              </w:rPr>
            </w:pPr>
            <w:r>
              <w:rPr>
                <w:lang w:val="en-US"/>
              </w:rPr>
              <w:t xml:space="preserve">SANDIA</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bsmith4@sandia.gov</w:t>
            </w:r>
            <w:r>
              <w:rPr>
                <w:lang w:val="en-US"/>
              </w:rPr>
            </w:r>
            <w:r>
              <w:rPr>
                <w:lang w:val="en-US"/>
              </w:rPr>
            </w:r>
          </w:p>
        </w:tc>
      </w:tr>
      <w:tr>
        <w:trPr>
          <w:jc w:val="center"/>
          <w:trHeight w:val="318"/>
        </w:trPr>
        <w:tc>
          <w:tcPr>
            <w:tcBorders/>
            <w:tcW w:w="1585" w:type="pct"/>
            <w:vMerge w:val="restart"/>
            <w:textDirection w:val="lrTb"/>
            <w:noWrap w:val="false"/>
          </w:tcPr>
          <w:p>
            <w:pPr>
              <w:pStyle w:val="1288"/>
              <w:pBdr/>
              <w:spacing/>
              <w:ind/>
              <w:rPr>
                <w:lang w:val="en-US"/>
              </w:rPr>
            </w:pPr>
            <w:r>
              <w:rPr>
                <w:lang w:val="en-US"/>
              </w:rPr>
              <w:t xml:space="preserve">Randy Brost</w:t>
            </w:r>
            <w:r>
              <w:rPr>
                <w:lang w:val="en-US"/>
              </w:rPr>
            </w:r>
            <w:r>
              <w:rPr>
                <w:lang w:val="en-US"/>
              </w:rPr>
            </w:r>
          </w:p>
        </w:tc>
        <w:tc>
          <w:tcPr>
            <w:tcBorders/>
            <w:tcW w:w="1051" w:type="pct"/>
            <w:vMerge w:val="restart"/>
            <w:textDirection w:val="lrTb"/>
            <w:noWrap w:val="false"/>
          </w:tcPr>
          <w:p>
            <w:pPr>
              <w:pStyle w:val="1288"/>
              <w:pBdr/>
              <w:spacing/>
              <w:ind w:left="0"/>
              <w:rPr>
                <w:lang w:val="en-US"/>
              </w:rPr>
            </w:pPr>
            <w:r>
              <w:rPr>
                <w:lang w:val="en-US"/>
              </w:rPr>
              <w:t xml:space="preserve"> SANDIA</w:t>
            </w:r>
            <w:r>
              <w:rPr>
                <w:lang w:val="en-US"/>
              </w:rPr>
            </w:r>
            <w:r>
              <w:rPr>
                <w:lang w:val="en-US"/>
              </w:rPr>
            </w:r>
          </w:p>
        </w:tc>
        <w:tc>
          <w:tcPr>
            <w:tcBorders/>
            <w:tcW w:w="2364" w:type="pct"/>
            <w:vMerge w:val="restart"/>
            <w:textDirection w:val="lrTb"/>
            <w:noWrap w:val="false"/>
          </w:tcPr>
          <w:p>
            <w:pPr>
              <w:pStyle w:val="1288"/>
              <w:pBdr/>
              <w:spacing/>
              <w:ind/>
              <w:rPr>
                <w:lang w:val="en-US"/>
              </w:rPr>
            </w:pPr>
            <w:r>
              <w:rPr>
                <w:lang w:val="en-US"/>
              </w:rPr>
              <w:t xml:space="preserve">rcbrost@sandia.gov</w:t>
            </w:r>
            <w:r>
              <w:rPr>
                <w:lang w:val="en-US"/>
              </w:rPr>
            </w:r>
            <w:r>
              <w:rPr>
                <w:lang w:val="en-US"/>
              </w:rPr>
            </w:r>
          </w:p>
        </w:tc>
      </w:tr>
    </w:tbl>
    <w:p>
      <w:pPr>
        <w:pBdr/>
        <w:spacing w:line="240" w:lineRule="auto"/>
        <w:ind/>
        <w:jc w:val="both"/>
        <w:rPr>
          <w:rFonts w:ascii="Bookman Old Style" w:hAnsi="Bookman Old Style" w:eastAsia="Calibri"/>
          <w:sz w:val="22"/>
          <w:szCs w:val="22"/>
          <w:lang w:val="en-US"/>
        </w:rPr>
      </w:pPr>
      <w:r>
        <w:rPr>
          <w:rFonts w:ascii="Bookman Old Style" w:hAnsi="Bookman Old Style" w:eastAsia="Calibri"/>
          <w:sz w:val="22"/>
          <w:szCs w:val="22"/>
          <w:lang w:val="en-US"/>
        </w:rPr>
      </w:r>
      <w:r>
        <w:rPr>
          <w:rFonts w:ascii="Bookman Old Style" w:hAnsi="Bookman Old Style" w:eastAsia="Calibri"/>
          <w:sz w:val="22"/>
          <w:szCs w:val="22"/>
          <w:lang w:val="en-US"/>
        </w:rPr>
      </w:r>
      <w:r>
        <w:rPr>
          <w:rFonts w:ascii="Bookman Old Style" w:hAnsi="Bookman Old Style" w:eastAsia="Calibri"/>
          <w:sz w:val="22"/>
          <w:szCs w:val="22"/>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DOCUMENT HISTORY</w:t>
      </w:r>
      <w:r>
        <w:rPr>
          <w:rFonts w:ascii="Bookman Old Style" w:hAnsi="Bookman Old Style" w:eastAsia="Calibri"/>
          <w:b/>
          <w:sz w:val="24"/>
          <w:szCs w:val="22"/>
          <w:lang w:val="en-US"/>
        </w:rPr>
      </w:r>
      <w:r>
        <w:rPr>
          <w:rFonts w:ascii="Bookman Old Style" w:hAnsi="Bookman Old Style" w:eastAsia="Calibri"/>
          <w:b/>
          <w:sz w:val="24"/>
          <w:szCs w:val="22"/>
          <w:lang w:val="en-US"/>
        </w:rPr>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475"/>
        <w:gridCol w:w="1882"/>
        <w:gridCol w:w="5701"/>
      </w:tblGrid>
      <w:tr>
        <w:trPr>
          <w:jc w:val="center"/>
        </w:trPr>
        <w:tc>
          <w:tcPr>
            <w:shd w:val="clear" w:color="auto" w:fill="auto"/>
            <w:tcBorders/>
            <w:tcW w:w="814" w:type="pct"/>
            <w:textDirection w:val="lrTb"/>
            <w:noWrap w:val="false"/>
          </w:tcPr>
          <w:p>
            <w:pPr>
              <w:pStyle w:val="1284"/>
              <w:pBdr/>
              <w:spacing/>
              <w:ind/>
              <w:rPr>
                <w:lang w:val="en-US" w:eastAsia="en-GB"/>
              </w:rPr>
            </w:pPr>
            <w:r>
              <w:rPr>
                <w:lang w:val="en-US" w:eastAsia="en-GB"/>
              </w:rPr>
              <w:t xml:space="preserve">Version</w:t>
            </w:r>
            <w:r>
              <w:rPr>
                <w:lang w:val="en-US" w:eastAsia="en-GB"/>
              </w:rPr>
            </w:r>
            <w:r>
              <w:rPr>
                <w:lang w:val="en-US" w:eastAsia="en-GB"/>
              </w:rPr>
            </w:r>
          </w:p>
        </w:tc>
        <w:tc>
          <w:tcPr>
            <w:shd w:val="clear" w:color="auto" w:fill="auto"/>
            <w:tcBorders/>
            <w:tcW w:w="1039" w:type="pct"/>
            <w:textDirection w:val="lrTb"/>
            <w:noWrap w:val="false"/>
          </w:tcPr>
          <w:p>
            <w:pPr>
              <w:pStyle w:val="1284"/>
              <w:pBdr/>
              <w:spacing/>
              <w:ind/>
              <w:rPr>
                <w:lang w:val="en-US" w:eastAsia="en-GB"/>
              </w:rPr>
            </w:pPr>
            <w:r>
              <w:rPr>
                <w:lang w:val="en-US" w:eastAsia="en-GB"/>
              </w:rPr>
              <w:t xml:space="preserve">Date</w:t>
            </w:r>
            <w:r>
              <w:rPr>
                <w:lang w:val="en-US" w:eastAsia="en-GB"/>
              </w:rPr>
            </w:r>
            <w:r>
              <w:rPr>
                <w:lang w:val="en-US" w:eastAsia="en-GB"/>
              </w:rPr>
            </w:r>
          </w:p>
        </w:tc>
        <w:tc>
          <w:tcPr>
            <w:shd w:val="clear" w:color="auto" w:fill="auto"/>
            <w:tcBorders/>
            <w:tcW w:w="3147" w:type="pct"/>
            <w:textDirection w:val="lrTb"/>
            <w:noWrap w:val="false"/>
          </w:tcPr>
          <w:p>
            <w:pPr>
              <w:pStyle w:val="1284"/>
              <w:pBdr/>
              <w:spacing/>
              <w:ind/>
              <w:rPr>
                <w:lang w:val="en-US" w:eastAsia="en-GB"/>
              </w:rPr>
            </w:pPr>
            <w:r>
              <w:rPr>
                <w:lang w:val="en-US" w:eastAsia="en-GB"/>
              </w:rPr>
              <w:t xml:space="preserve">Change</w:t>
            </w:r>
            <w:r>
              <w:rPr>
                <w:lang w:val="en-US" w:eastAsia="en-GB"/>
              </w:rPr>
            </w:r>
            <w:r>
              <w:rPr>
                <w:lang w:val="en-US" w:eastAsia="en-GB"/>
              </w:rPr>
            </w:r>
          </w:p>
        </w:tc>
      </w:tr>
      <w:tr>
        <w:trPr/>
        <w:tc>
          <w:tcPr>
            <w:shd w:val="clear" w:color="ffffff" w:fill="ffffff"/>
            <w:tcBorders/>
            <w:tcW w:w="814" w:type="pct"/>
            <w:vMerge w:val="restart"/>
            <w:textDirection w:val="lrTb"/>
            <w:noWrap w:val="false"/>
          </w:tcPr>
          <w:p>
            <w:pPr>
              <w:pStyle w:val="1288"/>
              <w:pBdr/>
              <w:spacing/>
              <w:ind/>
              <w:rPr>
                <w:lang w:val="en-US"/>
              </w:rPr>
            </w:pPr>
            <w:r>
              <w:rPr>
                <w:lang w:val="en-US"/>
              </w:rPr>
              <w:t xml:space="preserve">1</w:t>
            </w:r>
            <w:r>
              <w:rPr>
                <w:lang w:val="en-US"/>
              </w:rPr>
            </w:r>
            <w:r>
              <w:rPr>
                <w:lang w:val="en-US"/>
              </w:rPr>
            </w:r>
          </w:p>
        </w:tc>
        <w:tc>
          <w:tcPr>
            <w:shd w:val="clear" w:color="ffffff" w:fill="ffffff"/>
            <w:tcBorders/>
            <w:tcW w:w="1039" w:type="pct"/>
            <w:vMerge w:val="restart"/>
            <w:textDirection w:val="lrTb"/>
            <w:noWrap w:val="false"/>
          </w:tcPr>
          <w:p>
            <w:pPr>
              <w:pStyle w:val="1288"/>
              <w:pBdr/>
              <w:spacing/>
              <w:ind/>
              <w:rPr>
                <w:lang w:val="en-US"/>
              </w:rPr>
            </w:pPr>
            <w:r>
              <w:rPr>
                <w:lang w:val="en-US"/>
              </w:rPr>
              <w:t xml:space="preserve">22.12.2023</w:t>
            </w:r>
            <w:r>
              <w:rPr>
                <w:lang w:val="en-US"/>
              </w:rPr>
            </w:r>
            <w:r>
              <w:rPr>
                <w:lang w:val="en-US"/>
              </w:rPr>
            </w:r>
          </w:p>
        </w:tc>
        <w:tc>
          <w:tcPr>
            <w:shd w:val="clear" w:color="ffffff" w:fill="ffffff"/>
            <w:tcBorders/>
            <w:tcW w:w="3147" w:type="pct"/>
            <w:vMerge w:val="restart"/>
            <w:textDirection w:val="lrTb"/>
            <w:noWrap w:val="false"/>
          </w:tcPr>
          <w:p>
            <w:pPr>
              <w:pStyle w:val="1288"/>
              <w:pBdr/>
              <w:spacing/>
              <w:ind/>
              <w:rPr>
                <w:lang w:val="en-US"/>
              </w:rPr>
            </w:pPr>
            <w:r>
              <w:rPr>
                <w:lang w:val="en-US"/>
              </w:rPr>
            </w:r>
            <w:r>
              <w:rPr>
                <w:lang w:val="en-US"/>
              </w:rPr>
            </w:r>
            <w:r>
              <w:rPr>
                <w:lang w:val="en-US"/>
              </w:rPr>
            </w:r>
          </w:p>
        </w:tc>
      </w:tr>
      <w:tr>
        <w:trPr>
          <w:jc w:val="center"/>
        </w:trPr>
        <w:tc>
          <w:tcPr>
            <w:shd w:val="clear" w:color="auto" w:fill="auto"/>
            <w:tcBorders/>
            <w:tcW w:w="814" w:type="pct"/>
            <w:textDirection w:val="lrTb"/>
            <w:noWrap w:val="false"/>
          </w:tcPr>
          <w:p>
            <w:pPr>
              <w:pStyle w:val="1288"/>
              <w:pBdr/>
              <w:spacing/>
              <w:ind/>
              <w:rPr>
                <w:lang w:val="en-US"/>
              </w:rPr>
            </w:pPr>
            <w:r>
              <w:rPr>
                <w:lang w:val="en-US"/>
              </w:rPr>
              <w:t xml:space="preserve">2</w:t>
            </w:r>
            <w:r>
              <w:rPr>
                <w:lang w:val="en-US"/>
              </w:rPr>
            </w:r>
            <w:r>
              <w:rPr>
                <w:lang w:val="en-US"/>
              </w:rPr>
            </w:r>
          </w:p>
        </w:tc>
        <w:tc>
          <w:tcPr>
            <w:shd w:val="clear" w:color="auto" w:fill="auto"/>
            <w:tcBorders/>
            <w:tcW w:w="1039" w:type="pct"/>
            <w:textDirection w:val="lrTb"/>
            <w:noWrap w:val="false"/>
          </w:tcPr>
          <w:p>
            <w:pPr>
              <w:pStyle w:val="1288"/>
              <w:pBdr/>
              <w:spacing/>
              <w:ind/>
              <w:rPr>
                <w:lang w:val="en-US"/>
              </w:rPr>
            </w:pPr>
            <w:r>
              <w:rPr>
                <w:lang w:val="en-US"/>
              </w:rPr>
              <w:t xml:space="preserve">08.01.2024</w:t>
            </w:r>
            <w:r>
              <w:rPr>
                <w:lang w:val="en-US"/>
              </w:rPr>
            </w:r>
            <w:r>
              <w:rPr>
                <w:lang w:val="en-US"/>
              </w:rPr>
            </w:r>
          </w:p>
        </w:tc>
        <w:tc>
          <w:tcPr>
            <w:shd w:val="clear" w:color="auto" w:fill="auto"/>
            <w:tcBorders/>
            <w:tcW w:w="3147" w:type="pct"/>
            <w:textDirection w:val="lrTb"/>
            <w:noWrap w:val="false"/>
          </w:tcPr>
          <w:p>
            <w:pPr>
              <w:pStyle w:val="1288"/>
              <w:pBdr/>
              <w:spacing/>
              <w:ind/>
              <w:rPr>
                <w:lang w:val="en-US"/>
              </w:rPr>
            </w:pPr>
            <w:r>
              <w:rPr>
                <w:lang w:val="en-US"/>
              </w:rPr>
              <w:t xml:space="preserve">With DLR and SANDIA results</w:t>
            </w:r>
            <w:r>
              <w:rPr>
                <w:lang w:val="en-US"/>
              </w:rPr>
            </w:r>
            <w:r>
              <w:rPr>
                <w:lang w:val="en-US"/>
              </w:rPr>
            </w:r>
          </w:p>
        </w:tc>
      </w:tr>
      <w:tr>
        <w:trPr>
          <w:jc w:val="center"/>
        </w:trPr>
        <w:tc>
          <w:tcPr>
            <w:shd w:val="clear" w:color="auto" w:fill="auto"/>
            <w:tcBorders/>
            <w:tcW w:w="814" w:type="pct"/>
            <w:textDirection w:val="lrTb"/>
            <w:noWrap w:val="false"/>
          </w:tcPr>
          <w:p>
            <w:pPr>
              <w:pStyle w:val="1288"/>
              <w:pBdr/>
              <w:spacing/>
              <w:ind/>
              <w:rPr>
                <w:lang w:val="en-US"/>
              </w:rPr>
            </w:pPr>
            <w:r>
              <w:rPr>
                <w:lang w:val="en-US"/>
              </w:rPr>
              <w:t xml:space="preserve">3</w:t>
            </w:r>
            <w:r>
              <w:rPr>
                <w:lang w:val="en-US"/>
              </w:rPr>
            </w:r>
            <w:r>
              <w:rPr>
                <w:lang w:val="en-US"/>
              </w:rPr>
            </w:r>
          </w:p>
        </w:tc>
        <w:tc>
          <w:tcPr>
            <w:shd w:val="clear" w:color="auto" w:fill="auto"/>
            <w:tcBorders/>
            <w:tcW w:w="1039" w:type="pct"/>
            <w:textDirection w:val="lrTb"/>
            <w:noWrap w:val="false"/>
          </w:tcPr>
          <w:p>
            <w:pPr>
              <w:pStyle w:val="1288"/>
              <w:pBdr/>
              <w:spacing/>
              <w:ind/>
              <w:rPr>
                <w:lang w:val="en-US"/>
              </w:rPr>
            </w:pPr>
            <w:r>
              <w:rPr>
                <w:lang w:val="en-US"/>
              </w:rPr>
              <w:t xml:space="preserve">06.02.2024</w:t>
            </w:r>
            <w:r>
              <w:rPr>
                <w:lang w:val="en-US"/>
              </w:rPr>
            </w:r>
            <w:r>
              <w:rPr>
                <w:lang w:val="en-US"/>
              </w:rPr>
            </w:r>
          </w:p>
        </w:tc>
        <w:tc>
          <w:tcPr>
            <w:shd w:val="clear" w:color="auto" w:fill="auto"/>
            <w:tcBorders/>
            <w:tcW w:w="3147" w:type="pct"/>
            <w:textDirection w:val="lrTb"/>
            <w:noWrap w:val="false"/>
          </w:tcPr>
          <w:p>
            <w:pPr>
              <w:pStyle w:val="1288"/>
              <w:pBdr/>
              <w:spacing/>
              <w:ind/>
              <w:rPr>
                <w:lang w:val="en-US"/>
              </w:rPr>
            </w:pPr>
            <w:r>
              <w:rPr>
                <w:lang w:val="en-US"/>
              </w:rPr>
              <w:t xml:space="preserve">With DLR, NREL and SANDIA set-up description and some NREL results</w:t>
            </w:r>
            <w:r>
              <w:rPr>
                <w:lang w:val="en-US"/>
              </w:rPr>
            </w:r>
            <w:r>
              <w:rPr>
                <w:lang w:val="en-US"/>
              </w:rPr>
            </w:r>
          </w:p>
        </w:tc>
      </w:tr>
      <w:tr>
        <w:trPr>
          <w:jc w:val="center"/>
        </w:trPr>
        <w:tc>
          <w:tcPr>
            <w:shd w:val="clear" w:color="auto" w:fill="auto"/>
            <w:tcBorders/>
            <w:tcW w:w="814" w:type="pct"/>
            <w:textDirection w:val="lrTb"/>
            <w:noWrap w:val="false"/>
          </w:tcPr>
          <w:p>
            <w:pPr>
              <w:pStyle w:val="1288"/>
              <w:pBdr/>
              <w:spacing/>
              <w:ind/>
              <w:rPr>
                <w:lang w:val="en-US"/>
              </w:rPr>
            </w:pPr>
            <w:r>
              <w:rPr>
                <w:lang w:val="en-US"/>
              </w:rPr>
              <w:t xml:space="preserve">4</w:t>
            </w:r>
            <w:r>
              <w:rPr>
                <w:lang w:val="en-US"/>
              </w:rPr>
            </w:r>
            <w:r>
              <w:rPr>
                <w:lang w:val="en-US"/>
              </w:rPr>
            </w:r>
          </w:p>
        </w:tc>
        <w:tc>
          <w:tcPr>
            <w:shd w:val="clear" w:color="auto" w:fill="auto"/>
            <w:tcBorders/>
            <w:tcW w:w="1039" w:type="pct"/>
            <w:textDirection w:val="lrTb"/>
            <w:noWrap w:val="false"/>
          </w:tcPr>
          <w:p>
            <w:pPr>
              <w:pStyle w:val="1288"/>
              <w:pBdr/>
              <w:spacing/>
              <w:ind/>
              <w:rPr>
                <w:lang w:val="en-US"/>
              </w:rPr>
            </w:pPr>
            <w:r>
              <w:rPr>
                <w:lang w:val="en-US"/>
              </w:rPr>
              <w:t xml:space="preserve">19.02.2024</w:t>
            </w:r>
            <w:r>
              <w:rPr>
                <w:lang w:val="en-US"/>
              </w:rPr>
            </w:r>
            <w:r>
              <w:rPr>
                <w:lang w:val="en-US"/>
              </w:rPr>
            </w:r>
          </w:p>
        </w:tc>
        <w:tc>
          <w:tcPr>
            <w:shd w:val="clear" w:color="auto" w:fill="auto"/>
            <w:tcBorders/>
            <w:tcW w:w="3147" w:type="pct"/>
            <w:textDirection w:val="lrTb"/>
            <w:noWrap w:val="false"/>
          </w:tcPr>
          <w:p>
            <w:pPr>
              <w:pStyle w:val="1288"/>
              <w:pBdr/>
              <w:spacing/>
              <w:ind w:left="0"/>
              <w:rPr>
                <w:highlight w:val="none"/>
                <w:lang w:val="en-US"/>
              </w:rPr>
            </w:pPr>
            <w:r>
              <w:rPr>
                <w:lang w:val="en-US"/>
              </w:rPr>
              <w:t xml:space="preserve">T</w:t>
            </w:r>
            <w:r>
              <w:rPr>
                <w:lang w:val="en-US"/>
              </w:rPr>
              <w:t xml:space="preserve">ext modified according to the participants' indications</w:t>
            </w:r>
            <w:r>
              <w:rPr>
                <w:highlight w:val="none"/>
                <w:lang w:val="en-US"/>
              </w:rPr>
            </w:r>
            <w:r>
              <w:rPr>
                <w:highlight w:val="none"/>
                <w:lang w:val="en-US"/>
              </w:rPr>
            </w:r>
          </w:p>
          <w:p>
            <w:pPr>
              <w:pStyle w:val="1288"/>
              <w:pBdr/>
              <w:spacing/>
              <w:ind w:left="0"/>
              <w:rPr>
                <w:highlight w:val="none"/>
                <w:lang w:val="en-US"/>
              </w:rPr>
            </w:pPr>
            <w:r>
              <w:rPr>
                <w:highlight w:val="none"/>
                <w:lang w:val="en-US"/>
              </w:rPr>
              <w:t xml:space="preserve">Data analysis improved and extended</w:t>
            </w:r>
            <w:r>
              <w:rPr>
                <w:highlight w:val="none"/>
                <w:lang w:val="en-US"/>
              </w:rPr>
            </w:r>
            <w:r>
              <w:rPr>
                <w:highlight w:val="none"/>
                <w:lang w:val="en-US"/>
              </w:rPr>
            </w:r>
          </w:p>
        </w:tc>
      </w:tr>
    </w:tbl>
    <w:p>
      <w:pPr>
        <w:pBdr/>
        <w:spacing w:line="240" w:lineRule="auto"/>
        <w:ind/>
        <w:jc w:val="both"/>
        <w:rPr>
          <w:rFonts w:ascii="Bookman Old Style" w:hAnsi="Bookman Old Style" w:eastAsia="Calibri"/>
          <w:sz w:val="22"/>
          <w:szCs w:val="22"/>
          <w:lang w:val="en-US"/>
        </w:rPr>
      </w:pPr>
      <w:r>
        <w:rPr>
          <w:rFonts w:ascii="Bookman Old Style" w:hAnsi="Bookman Old Style" w:eastAsia="Calibri"/>
          <w:sz w:val="22"/>
          <w:szCs w:val="22"/>
          <w:lang w:val="en-US"/>
        </w:rPr>
      </w:r>
      <w:r>
        <w:rPr>
          <w:rFonts w:ascii="Bookman Old Style" w:hAnsi="Bookman Old Style" w:eastAsia="Calibri"/>
          <w:sz w:val="22"/>
          <w:szCs w:val="22"/>
          <w:lang w:val="en-US"/>
        </w:rPr>
      </w:r>
      <w:r>
        <w:rPr>
          <w:rFonts w:ascii="Bookman Old Style" w:hAnsi="Bookman Old Style" w:eastAsia="Calibri"/>
          <w:sz w:val="22"/>
          <w:szCs w:val="22"/>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VALIDATION</w:t>
      </w:r>
      <w:r>
        <w:rPr>
          <w:rFonts w:ascii="Bookman Old Style" w:hAnsi="Bookman Old Style" w:eastAsia="Calibri"/>
          <w:b/>
          <w:sz w:val="24"/>
          <w:szCs w:val="22"/>
          <w:lang w:val="en-US"/>
        </w:rPr>
      </w:r>
      <w:r>
        <w:rPr>
          <w:rFonts w:ascii="Bookman Old Style" w:hAnsi="Bookman Old Style" w:eastAsia="Calibri"/>
          <w:b/>
          <w:sz w:val="24"/>
          <w:szCs w:val="22"/>
          <w:lang w:val="en-US"/>
        </w:rPr>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627"/>
        <w:gridCol w:w="4284"/>
        <w:gridCol w:w="2147"/>
      </w:tblGrid>
      <w:tr>
        <w:trPr>
          <w:jc w:val="center"/>
        </w:trPr>
        <w:tc>
          <w:tcPr>
            <w:gridSpan w:val="2"/>
            <w:shd w:val="clear" w:color="auto" w:fill="auto"/>
            <w:tcBorders/>
            <w:tcW w:w="3815" w:type="pct"/>
            <w:textDirection w:val="lrTb"/>
            <w:noWrap w:val="false"/>
          </w:tcPr>
          <w:p>
            <w:pPr>
              <w:pStyle w:val="1284"/>
              <w:pBdr/>
              <w:spacing/>
              <w:ind/>
              <w:rPr>
                <w:lang w:val="en-US" w:eastAsia="en-GB"/>
              </w:rPr>
            </w:pPr>
            <w:r>
              <w:rPr>
                <w:lang w:val="en-US" w:eastAsia="en-GB"/>
              </w:rPr>
              <w:t xml:space="preserve">Reviewers</w:t>
            </w:r>
            <w:r>
              <w:rPr>
                <w:lang w:val="en-US" w:eastAsia="en-GB"/>
              </w:rPr>
            </w:r>
            <w:r>
              <w:rPr>
                <w:lang w:val="en-US" w:eastAsia="en-GB"/>
              </w:rPr>
            </w:r>
          </w:p>
        </w:tc>
        <w:tc>
          <w:tcPr>
            <w:shd w:val="clear" w:color="auto" w:fill="auto"/>
            <w:tcBorders/>
            <w:tcW w:w="1185" w:type="pct"/>
            <w:textDirection w:val="lrTb"/>
            <w:noWrap w:val="false"/>
          </w:tcPr>
          <w:p>
            <w:pPr>
              <w:pStyle w:val="1284"/>
              <w:pBdr/>
              <w:spacing/>
              <w:ind/>
              <w:rPr>
                <w:lang w:val="en-US" w:eastAsia="en-GB"/>
              </w:rPr>
            </w:pPr>
            <w:r>
              <w:rPr>
                <w:lang w:val="en-US" w:eastAsia="en-GB"/>
              </w:rPr>
              <w:t xml:space="preserve">Validation date</w:t>
            </w:r>
            <w:r>
              <w:rPr>
                <w:lang w:val="en-US" w:eastAsia="en-GB"/>
              </w:rPr>
            </w:r>
            <w:r>
              <w:rPr>
                <w:lang w:val="en-US" w:eastAsia="en-GB"/>
              </w:rPr>
            </w:r>
          </w:p>
        </w:tc>
      </w:tr>
      <w:tr>
        <w:trPr>
          <w:jc w:val="center"/>
        </w:trPr>
        <w:tc>
          <w:tcPr>
            <w:shd w:val="clear" w:color="auto" w:fill="auto"/>
            <w:tcBorders/>
            <w:tcW w:w="1450" w:type="pct"/>
            <w:textDirection w:val="lrTb"/>
            <w:noWrap w:val="false"/>
          </w:tcPr>
          <w:p>
            <w:pPr>
              <w:pStyle w:val="1288"/>
              <w:pBdr/>
              <w:spacing/>
              <w:ind/>
              <w:rPr>
                <w:lang w:val="en-US"/>
              </w:rPr>
            </w:pPr>
            <w:r>
              <w:rPr>
                <w:lang w:val="en-US"/>
              </w:rPr>
              <w:t xml:space="preserve">Marc R</w:t>
            </w:r>
            <w:r>
              <w:t xml:space="preserve">ö</w:t>
            </w:r>
            <w:r>
              <w:rPr>
                <w:lang w:val="en-US"/>
              </w:rPr>
              <w:t xml:space="preserve">ger</w:t>
            </w:r>
            <w:r>
              <w:rPr>
                <w:lang w:val="en-US"/>
              </w:rPr>
            </w:r>
            <w:r>
              <w:rPr>
                <w:lang w:val="en-US"/>
              </w:rPr>
            </w:r>
            <w:r>
              <w:rPr>
                <w:lang w:val="en-US"/>
              </w:rPr>
            </w:r>
            <w:r>
              <w:rPr>
                <w:lang w:val="en-US"/>
              </w:rPr>
            </w:r>
            <w:r>
              <w:rPr>
                <w:lang w:val="en-US"/>
              </w:rPr>
            </w:r>
            <w:r>
              <w:rPr>
                <w:lang w:val="en-US"/>
              </w:rPr>
            </w:r>
          </w:p>
        </w:tc>
        <w:tc>
          <w:tcPr>
            <w:shd w:val="clear" w:color="auto" w:fill="auto"/>
            <w:tcBorders/>
            <w:tcW w:w="2365" w:type="pct"/>
            <w:vAlign w:val="center"/>
            <w:textDirection w:val="lrTb"/>
            <w:noWrap w:val="false"/>
          </w:tcPr>
          <w:p>
            <w:pPr>
              <w:pStyle w:val="1288"/>
              <w:pBdr/>
              <w:spacing/>
              <w:ind/>
              <w:rPr>
                <w:lang w:val="en-US"/>
              </w:rPr>
            </w:pPr>
            <w:r>
              <w:rPr>
                <w:lang w:val="en-US"/>
              </w:rPr>
            </w:r>
            <w:r>
              <w:rPr>
                <w:lang w:val="en-US"/>
              </w:rPr>
            </w:r>
            <w:r>
              <w:rPr>
                <w:lang w:val="en-US"/>
              </w:rPr>
            </w:r>
          </w:p>
        </w:tc>
        <w:tc>
          <w:tcPr>
            <w:shd w:val="clear" w:color="auto" w:fill="auto"/>
            <w:tcBorders/>
            <w:tcW w:w="1185" w:type="pct"/>
            <w:vAlign w:val="center"/>
            <w:textDirection w:val="lrTb"/>
            <w:noWrap w:val="false"/>
          </w:tcPr>
          <w:p>
            <w:pPr>
              <w:pStyle w:val="1288"/>
              <w:pBdr/>
              <w:spacing/>
              <w:ind/>
              <w:rPr>
                <w:lang w:val="en-US"/>
              </w:rPr>
            </w:pPr>
            <w:r>
              <w:rPr>
                <w:lang w:val="en-US"/>
              </w:rPr>
              <w:t xml:space="preserve">20.02.2024</w:t>
            </w:r>
            <w:r>
              <w:rPr>
                <w:lang w:val="en-US"/>
              </w:rPr>
            </w:r>
            <w:r>
              <w:rPr>
                <w:lang w:val="en-US"/>
              </w:rPr>
            </w:r>
          </w:p>
        </w:tc>
      </w:tr>
    </w:tbl>
    <w:p>
      <w:pPr>
        <w:pBdr/>
        <w:spacing w:line="240" w:lineRule="auto"/>
        <w:ind/>
        <w:jc w:val="both"/>
        <w:rPr>
          <w:rFonts w:ascii="Bookman Old Style" w:hAnsi="Bookman Old Style" w:eastAsia="Calibri"/>
          <w:sz w:val="22"/>
          <w:szCs w:val="22"/>
          <w:lang w:val="en-US"/>
        </w:rPr>
      </w:pPr>
      <w:r>
        <w:rPr>
          <w:rFonts w:ascii="Bookman Old Style" w:hAnsi="Bookman Old Style" w:eastAsia="Calibri"/>
          <w:sz w:val="22"/>
          <w:szCs w:val="22"/>
          <w:lang w:val="en-US"/>
        </w:rPr>
      </w:r>
      <w:r>
        <w:rPr>
          <w:rFonts w:ascii="Bookman Old Style" w:hAnsi="Bookman Old Style" w:eastAsia="Calibri"/>
          <w:sz w:val="22"/>
          <w:szCs w:val="22"/>
          <w:lang w:val="en-US"/>
        </w:rPr>
      </w:r>
      <w:r>
        <w:rPr>
          <w:rFonts w:ascii="Bookman Old Style" w:hAnsi="Bookman Old Style" w:eastAsia="Calibri"/>
          <w:sz w:val="22"/>
          <w:szCs w:val="22"/>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DISTRIBUTION LIST</w:t>
      </w:r>
      <w:r>
        <w:rPr>
          <w:rFonts w:ascii="Bookman Old Style" w:hAnsi="Bookman Old Style" w:eastAsia="Calibri"/>
          <w:b/>
          <w:sz w:val="24"/>
          <w:szCs w:val="22"/>
          <w:lang w:val="en-US"/>
        </w:rPr>
      </w:r>
      <w:r>
        <w:rPr>
          <w:rFonts w:ascii="Bookman Old Style" w:hAnsi="Bookman Old Style" w:eastAsia="Calibri"/>
          <w:b/>
          <w:sz w:val="24"/>
          <w:szCs w:val="22"/>
          <w:lang w:val="en-US"/>
        </w:rPr>
      </w:r>
    </w:p>
    <w:tbl>
      <w:tblPr>
        <w:tblW w:w="5000" w:type="pct"/>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791"/>
        <w:gridCol w:w="7267"/>
      </w:tblGrid>
      <w:tr>
        <w:trPr>
          <w:jc w:val="center"/>
        </w:trPr>
        <w:tc>
          <w:tcPr>
            <w:shd w:val="clear" w:color="auto" w:fill="auto"/>
            <w:tcBorders/>
            <w:tcW w:w="962" w:type="pct"/>
            <w:textDirection w:val="lrTb"/>
            <w:noWrap w:val="false"/>
          </w:tcPr>
          <w:p>
            <w:pPr>
              <w:pStyle w:val="1284"/>
              <w:pBdr/>
              <w:spacing/>
              <w:ind/>
              <w:rPr>
                <w:lang w:val="en-US" w:eastAsia="en-GB"/>
              </w:rPr>
            </w:pPr>
            <w:r>
              <w:rPr>
                <w:lang w:val="en-US" w:eastAsia="en-GB"/>
              </w:rPr>
              <w:t xml:space="preserve">Date</w:t>
            </w:r>
            <w:r>
              <w:rPr>
                <w:lang w:val="en-US" w:eastAsia="en-GB"/>
              </w:rPr>
            </w:r>
            <w:r>
              <w:rPr>
                <w:lang w:val="en-US" w:eastAsia="en-GB"/>
              </w:rPr>
            </w:r>
          </w:p>
        </w:tc>
        <w:tc>
          <w:tcPr>
            <w:shd w:val="clear" w:color="auto" w:fill="auto"/>
            <w:tcBorders/>
            <w:tcW w:w="4038" w:type="pct"/>
            <w:textDirection w:val="lrTb"/>
            <w:noWrap w:val="false"/>
          </w:tcPr>
          <w:p>
            <w:pPr>
              <w:pStyle w:val="1284"/>
              <w:pBdr/>
              <w:spacing/>
              <w:ind/>
              <w:rPr>
                <w:lang w:val="en-US" w:eastAsia="en-GB"/>
              </w:rPr>
            </w:pPr>
            <w:r>
              <w:rPr>
                <w:lang w:val="en-US" w:eastAsia="en-GB"/>
              </w:rPr>
              <w:t xml:space="preserve">Recipients</w:t>
            </w:r>
            <w:r>
              <w:rPr>
                <w:lang w:val="en-US" w:eastAsia="en-GB"/>
              </w:rPr>
            </w:r>
            <w:r>
              <w:rPr>
                <w:lang w:val="en-US" w:eastAsia="en-GB"/>
              </w:rPr>
            </w:r>
          </w:p>
        </w:tc>
      </w:tr>
      <w:tr>
        <w:trPr>
          <w:jc w:val="center"/>
        </w:trPr>
        <w:tc>
          <w:tcPr>
            <w:shd w:val="clear" w:color="auto" w:fill="auto"/>
            <w:tcBorders/>
            <w:tcW w:w="962" w:type="pct"/>
            <w:textDirection w:val="lrTb"/>
            <w:noWrap w:val="false"/>
          </w:tcPr>
          <w:p>
            <w:pPr>
              <w:pStyle w:val="1288"/>
              <w:pBdr/>
              <w:spacing/>
              <w:ind/>
              <w:rPr>
                <w:lang w:val="en-US"/>
              </w:rPr>
            </w:pPr>
            <w:r>
              <w:rPr>
                <w:lang w:val="en-US"/>
              </w:rPr>
              <w:t xml:space="preserve">24.02.2024</w:t>
            </w:r>
            <w:r>
              <w:rPr>
                <w:lang w:val="en-US"/>
              </w:rPr>
            </w:r>
          </w:p>
        </w:tc>
        <w:tc>
          <w:tcPr>
            <w:shd w:val="clear" w:color="auto" w:fill="auto"/>
            <w:tcBorders/>
            <w:tcW w:w="4038" w:type="pct"/>
            <w:textDirection w:val="lrTb"/>
            <w:noWrap w:val="false"/>
          </w:tcPr>
          <w:p>
            <w:pPr>
              <w:pStyle w:val="1288"/>
              <w:pBdr/>
              <w:spacing/>
              <w:ind/>
              <w:rPr>
                <w:lang w:val="en-US"/>
              </w:rPr>
            </w:pPr>
            <w:r>
              <w:rPr>
                <w:lang w:val="en-US"/>
              </w:rPr>
              <w:t xml:space="preserve">Participants of the round robin test</w:t>
            </w:r>
            <w:r>
              <w:rPr>
                <w:lang w:val="en-US"/>
              </w:rPr>
            </w:r>
            <w:r>
              <w:rPr>
                <w:lang w:val="en-US"/>
              </w:rPr>
            </w:r>
          </w:p>
        </w:tc>
      </w:tr>
    </w:tbl>
    <w:p>
      <w:pPr>
        <w:pBdr/>
        <w:spacing w:line="240" w:lineRule="auto"/>
        <w:ind/>
        <w:jc w:val="both"/>
        <w:rPr>
          <w:rFonts w:ascii="Bookman Old Style" w:hAnsi="Bookman Old Style" w:eastAsia="Calibri"/>
          <w:sz w:val="22"/>
          <w:szCs w:val="22"/>
          <w:lang w:val="en-US"/>
        </w:rPr>
      </w:pPr>
      <w:r>
        <w:rPr>
          <w:rFonts w:ascii="Bookman Old Style" w:hAnsi="Bookman Old Style" w:eastAsia="Calibri"/>
          <w:sz w:val="22"/>
          <w:szCs w:val="22"/>
          <w:lang w:val="en-US"/>
        </w:rPr>
      </w:r>
      <w:r>
        <w:rPr>
          <w:rFonts w:ascii="Bookman Old Style" w:hAnsi="Bookman Old Style" w:eastAsia="Calibri"/>
          <w:sz w:val="22"/>
          <w:szCs w:val="22"/>
          <w:lang w:val="en-US"/>
        </w:rPr>
      </w:r>
      <w:r>
        <w:rPr>
          <w:rFonts w:ascii="Bookman Old Style" w:hAnsi="Bookman Old Style" w:eastAsia="Calibri"/>
          <w:sz w:val="22"/>
          <w:szCs w:val="22"/>
          <w:lang w:val="en-US"/>
        </w:rPr>
      </w:r>
    </w:p>
    <w:p>
      <w:pPr>
        <w:pBdr/>
        <w:spacing w:after="200" w:before="200" w:line="276" w:lineRule="auto"/>
        <w:ind/>
        <w:jc w:val="both"/>
        <w:rPr>
          <w:rFonts w:ascii="Bookman Old Style" w:hAnsi="Bookman Old Style" w:eastAsia="Calibri"/>
          <w:b/>
          <w:sz w:val="24"/>
          <w:szCs w:val="22"/>
          <w:lang w:val="en-US"/>
        </w:rPr>
      </w:pPr>
      <w:r>
        <w:rPr>
          <w:rFonts w:ascii="Bookman Old Style" w:hAnsi="Bookman Old Style" w:eastAsia="Calibri"/>
          <w:b/>
          <w:sz w:val="24"/>
          <w:szCs w:val="22"/>
          <w:lang w:val="en-US"/>
        </w:rPr>
        <w:t xml:space="preserve">Disclaimer</w:t>
      </w:r>
      <w:r>
        <w:rPr>
          <w:rFonts w:ascii="Bookman Old Style" w:hAnsi="Bookman Old Style" w:eastAsia="Calibri"/>
          <w:b/>
          <w:sz w:val="24"/>
          <w:szCs w:val="22"/>
          <w:lang w:val="en-US"/>
        </w:rPr>
      </w:r>
      <w:r>
        <w:rPr>
          <w:rFonts w:ascii="Bookman Old Style" w:hAnsi="Bookman Old Style" w:eastAsia="Calibri"/>
          <w:b/>
          <w:sz w:val="24"/>
          <w:szCs w:val="22"/>
          <w:lang w:val="en-US"/>
        </w:rPr>
      </w:r>
    </w:p>
    <w:p>
      <w:pPr>
        <w:pStyle w:val="1240"/>
        <w:pBdr/>
        <w:spacing/>
        <w:ind/>
        <w:rPr>
          <w:rFonts w:ascii="DejaVu Serif" w:hAnsi="DejaVu Serif" w:cs="DejaVu Serif"/>
        </w:rPr>
      </w:pPr>
      <w:r>
        <w:rPr>
          <w:rFonts w:ascii="DejaVu Serif" w:hAnsi="DejaVu Serif" w:eastAsia="DejaVu Serif" w:cs="DejaVu Serif"/>
          <w:lang w:val="en-US"/>
        </w:rPr>
        <w:t xml:space="preserve">The content of this publication reflects only the author's view and not necessary those of the European Commission. Furthermore, the Commission is not responsible for any use that may be made of the information this publication contains.</w:t>
      </w:r>
      <w:r>
        <w:rPr>
          <w:rFonts w:ascii="DejaVu Serif" w:hAnsi="DejaVu Serif" w:cs="DejaVu Serif"/>
        </w:rPr>
      </w:r>
      <w:r>
        <w:rPr>
          <w:rFonts w:ascii="DejaVu Serif" w:hAnsi="DejaVu Serif" w:cs="DejaVu Serif"/>
        </w:rPr>
      </w:r>
    </w:p>
    <w:p>
      <w:pPr>
        <w:pStyle w:val="1254"/>
        <w:numPr>
          <w:ilvl w:val="0"/>
          <w:numId w:val="0"/>
        </w:numPr>
        <w:pBdr/>
        <w:spacing/>
        <w:ind/>
        <w:rPr>
          <w:lang w:val="en-US"/>
        </w:rPr>
      </w:pPr>
      <w:r/>
      <w:bookmarkStart w:id="0" w:name="_Toc7213220"/>
      <w:r>
        <w:rPr>
          <w:lang w:val="en-US"/>
        </w:rPr>
        <w:t xml:space="preserve">Executive Summary</w:t>
      </w:r>
      <w:bookmarkEnd w:id="0"/>
      <w:r>
        <w:rPr>
          <w:lang w:val="en-US"/>
        </w:rPr>
      </w:r>
      <w:r>
        <w:rPr>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In the framework of SFERA-</w:t>
      </w:r>
      <w:r>
        <w:rPr>
          <w:rFonts w:ascii="DejaVu Serif" w:hAnsi="DejaVu Serif" w:eastAsia="DejaVu Serif" w:cs="DejaVu Serif"/>
          <w:sz w:val="22"/>
          <w:szCs w:val="22"/>
          <w:lang w:val="en-US"/>
        </w:rPr>
        <w:t xml:space="preserve">III WP10 Task3, ENEA has organized the 3D-shape round-robin (RR); the purpose is to compare the main geometrical parameters of 3D shape measurement of parabolic-trough (PT) reflective panels evaluated with the instruments adopted by each participant among:</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ENEA</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DLR</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F-ISE</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NREL</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Style w:val="1297"/>
        <w:numPr>
          <w:ilvl w:val="0"/>
          <w:numId w:val="37"/>
        </w:numPr>
        <w:pBdr>
          <w:top w:val="none" w:color="000000" w:sz="4" w:space="0"/>
          <w:left w:val="none" w:color="000000" w:sz="4" w:space="0"/>
          <w:bottom w:val="none" w:color="000000" w:sz="4" w:space="0"/>
          <w:right w:val="none" w:color="000000" w:sz="4" w:space="0"/>
        </w:pBdr>
        <w:spacing w:after="113" w:line="360" w:lineRule="auto"/>
        <w:ind/>
        <w:jc w:val="both"/>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The last two institutions are </w:t>
      </w:r>
      <w:r>
        <w:rPr>
          <w:rFonts w:ascii="DejaVu Serif" w:hAnsi="DejaVu Serif" w:eastAsia="DejaVu Serif" w:cs="DejaVu Serif"/>
          <w:sz w:val="22"/>
          <w:szCs w:val="22"/>
          <w:lang w:val="en-US"/>
        </w:rPr>
        <w:t xml:space="preserve">outside of the </w:t>
      </w:r>
      <w:r>
        <w:rPr>
          <w:rFonts w:ascii="DejaVu Serif" w:hAnsi="DejaVu Serif" w:eastAsia="DejaVu Serif" w:cs="DejaVu Serif"/>
          <w:sz w:val="22"/>
          <w:szCs w:val="22"/>
          <w:lang w:val="en-US"/>
        </w:rPr>
        <w:t xml:space="preserve">EU</w:t>
      </w:r>
      <w:r>
        <w:rPr>
          <w:rFonts w:ascii="DejaVu Serif" w:hAnsi="DejaVu Serif" w:eastAsia="DejaVu Serif" w:cs="DejaVu Serif"/>
          <w:sz w:val="22"/>
          <w:szCs w:val="22"/>
          <w:lang w:val="en-US"/>
        </w:rPr>
        <w:t xml:space="preserve">, but benefited </w:t>
      </w:r>
      <w:r>
        <w:rPr>
          <w:rFonts w:ascii="DejaVu Serif" w:hAnsi="DejaVu Serif" w:eastAsia="DejaVu Serif" w:cs="DejaVu Serif"/>
          <w:sz w:val="22"/>
          <w:szCs w:val="22"/>
          <w:lang w:val="en-US"/>
        </w:rPr>
        <w:t xml:space="preserve">from </w:t>
      </w:r>
      <w:r>
        <w:rPr>
          <w:rFonts w:ascii="DejaVu Serif" w:hAnsi="DejaVu Serif" w:eastAsia="DejaVu Serif" w:cs="DejaVu Serif"/>
          <w:sz w:val="22"/>
          <w:szCs w:val="22"/>
          <w:lang w:val="en-US"/>
        </w:rPr>
        <w:t xml:space="preserve">the </w:t>
      </w:r>
      <w:r>
        <w:rPr>
          <w:rFonts w:ascii="DejaVu Serif" w:hAnsi="DejaVu Serif" w:eastAsia="DejaVu Serif" w:cs="DejaVu Serif"/>
          <w:i/>
          <w:iCs/>
          <w:sz w:val="22"/>
          <w:szCs w:val="22"/>
          <w:lang w:val="en-US"/>
        </w:rPr>
        <w:t xml:space="preserve">Transnational Acces</w:t>
      </w:r>
      <w:r>
        <w:rPr>
          <w:rFonts w:ascii="DejaVu Serif" w:hAnsi="DejaVu Serif" w:eastAsia="DejaVu Serif" w:cs="DejaVu Serif"/>
          <w:i/>
          <w:iCs/>
          <w:sz w:val="22"/>
          <w:szCs w:val="22"/>
          <w:lang w:val="en-US"/>
        </w:rPr>
        <w:t xml:space="preserve">s</w:t>
      </w:r>
      <w:r>
        <w:rPr>
          <w:rFonts w:ascii="DejaVu Serif" w:hAnsi="DejaVu Serif" w:eastAsia="DejaVu Serif" w:cs="DejaVu Serif"/>
          <w:i/>
          <w:iCs/>
          <w:sz w:val="22"/>
          <w:szCs w:val="22"/>
          <w:lang w:val="en-US"/>
        </w:rPr>
        <w:t xml:space="preserve"> </w:t>
      </w:r>
      <w:r>
        <w:rPr>
          <w:rFonts w:ascii="DejaVu Serif" w:hAnsi="DejaVu Serif" w:eastAsia="DejaVu Serif" w:cs="DejaVu Serif"/>
          <w:sz w:val="22"/>
          <w:szCs w:val="22"/>
          <w:lang w:val="en-US"/>
        </w:rPr>
        <w:t xml:space="preserve">institute to visit several European laboratories, </w:t>
      </w:r>
      <w:r>
        <w:rPr>
          <w:rFonts w:ascii="DejaVu Serif" w:hAnsi="DejaVu Serif" w:eastAsia="DejaVu Serif" w:cs="DejaVu Serif"/>
          <w:sz w:val="22"/>
          <w:szCs w:val="22"/>
          <w:lang w:val="en-US"/>
        </w:rPr>
        <w:t xml:space="preserve">including the </w:t>
      </w:r>
      <w:r>
        <w:rPr>
          <w:rFonts w:ascii="DejaVu Serif" w:hAnsi="DejaVu Serif" w:eastAsia="DejaVu Serif" w:cs="DejaVu Serif"/>
          <w:sz w:val="22"/>
          <w:szCs w:val="22"/>
          <w:lang w:val="en-US"/>
        </w:rPr>
        <w:t xml:space="preserve">ENEA </w:t>
      </w:r>
      <w:r>
        <w:rPr>
          <w:rFonts w:ascii="DejaVu Serif" w:hAnsi="DejaVu Serif" w:eastAsia="DejaVu Serif" w:cs="DejaVu Serif"/>
          <w:sz w:val="22"/>
          <w:szCs w:val="22"/>
          <w:lang w:val="en-US"/>
        </w:rPr>
        <w:t xml:space="preserve">Casaccia</w:t>
      </w:r>
      <w:r>
        <w:rPr>
          <w:rFonts w:ascii="DejaVu Serif" w:hAnsi="DejaVu Serif" w:eastAsia="DejaVu Serif" w:cs="DejaVu Serif"/>
          <w:sz w:val="22"/>
          <w:szCs w:val="22"/>
          <w:lang w:val="en-US"/>
        </w:rPr>
        <w:t xml:space="preserve"> research center where they </w:t>
      </w:r>
      <w:r>
        <w:rPr>
          <w:rFonts w:ascii="DejaVu Serif" w:hAnsi="DejaVu Serif" w:eastAsia="DejaVu Serif" w:cs="DejaVu Serif"/>
          <w:sz w:val="22"/>
          <w:szCs w:val="22"/>
          <w:lang w:val="en-US"/>
        </w:rPr>
        <w:t xml:space="preserve">accomplished</w:t>
      </w:r>
      <w:r>
        <w:rPr>
          <w:rFonts w:ascii="DejaVu Serif" w:hAnsi="DejaVu Serif" w:eastAsia="DejaVu Serif" w:cs="DejaVu Serif"/>
          <w:sz w:val="22"/>
          <w:szCs w:val="22"/>
          <w:lang w:val="en-US"/>
        </w:rPr>
        <w:t xml:space="preserve"> some measurements with a portable experimental set-up.</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RR is based on the inter-laboratory circulation of 3 inner plus 3 outer PT panels.</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The start of the RR was delayed by the covid pandemic, then the circulatio</w:t>
      </w:r>
      <w:r>
        <w:rPr>
          <w:rFonts w:ascii="DejaVu Serif" w:hAnsi="DejaVu Serif" w:eastAsia="DejaVu Serif" w:cs="DejaVu Serif"/>
          <w:sz w:val="22"/>
          <w:szCs w:val="22"/>
          <w:lang w:val="en-US"/>
        </w:rPr>
        <w:t xml:space="preserve">n of the specimen-set and their measurement took more than one year. At the time of drafting this deliverable at the end of SFERA-III project, NREL has not yet completed the analysis of the measurements, making available only the deviations of the slopes. </w:t>
      </w:r>
      <w:r>
        <w:rPr>
          <w:rFonts w:ascii="DejaVu Serif" w:hAnsi="DejaVu Serif" w:eastAsia="DejaVu Serif" w:cs="DejaVu Serif"/>
          <w:sz w:val="22"/>
          <w:szCs w:val="22"/>
          <w:lang w:val="en-US"/>
        </w:rPr>
        <w:t xml:space="preserve">Therefore</w:t>
      </w:r>
      <w:r>
        <w:rPr>
          <w:rFonts w:ascii="DejaVu Serif" w:hAnsi="DejaVu Serif" w:eastAsia="DejaVu Serif" w:cs="DejaVu Serif"/>
          <w:sz w:val="22"/>
          <w:szCs w:val="22"/>
          <w:lang w:val="en-US"/>
        </w:rPr>
        <w:t xml:space="preserve"> here will be reported only the preliminary results. The full comparison will be published as soon as possible, maybe in the open </w:t>
      </w:r>
      <w:r>
        <w:rPr>
          <w:rFonts w:ascii="DejaVu Serif" w:hAnsi="DejaVu Serif" w:eastAsia="DejaVu Serif" w:cs="DejaVu Serif"/>
          <w:sz w:val="22"/>
          <w:szCs w:val="22"/>
          <w:lang w:val="en-US"/>
        </w:rPr>
        <w:t xml:space="preserve">access</w:t>
      </w:r>
      <w:r>
        <w:rPr>
          <w:rFonts w:ascii="DejaVu Serif" w:hAnsi="DejaVu Serif" w:eastAsia="DejaVu Serif" w:cs="DejaVu Serif"/>
          <w:sz w:val="22"/>
          <w:szCs w:val="22"/>
          <w:lang w:val="en-US"/>
        </w:rPr>
        <w:t xml:space="preserve"> venue Open Research Europe.</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Style w:val="1240"/>
        <w:pBdr/>
        <w:spacing/>
        <w:ind/>
        <w:rPr>
          <w:lang w:val="en-US"/>
        </w:rPr>
      </w:pPr>
      <w:r>
        <w:rPr>
          <w:lang w:val="en-US"/>
        </w:rPr>
      </w:r>
      <w:r>
        <w:rPr>
          <w:lang w:val="en-US"/>
        </w:rPr>
      </w:r>
      <w:r>
        <w:rPr>
          <w:lang w:val="en-US"/>
        </w:rPr>
      </w:r>
    </w:p>
    <w:p>
      <w:pPr>
        <w:pStyle w:val="1274"/>
        <w:pBdr>
          <w:bottom w:val="single" w:color="808080" w:sz="4" w:space="2"/>
        </w:pBdr>
        <w:spacing/>
        <w:ind/>
        <w:rPr>
          <w:lang w:val="en-US"/>
        </w:rPr>
      </w:pPr>
      <w:r/>
      <w:bookmarkStart w:id="16" w:name="_Toc7213221"/>
      <w:r>
        <w:rPr>
          <w:lang w:val="en-US"/>
        </w:rPr>
        <w:t xml:space="preserve">Table of Contents</w:t>
      </w:r>
      <w:bookmarkEnd w:id="16"/>
      <w:r>
        <w:rPr>
          <w:lang w:val="en-US"/>
        </w:rPr>
      </w:r>
      <w:r>
        <w:rPr>
          <w:lang w:val="en-US"/>
        </w:rPr>
      </w:r>
    </w:p>
    <w:p>
      <w:pPr>
        <w:pStyle w:val="1264"/>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fldChar w:fldCharType="begin"/>
      </w:r>
      <w:r>
        <w:rPr>
          <w:rFonts w:ascii="DejaVu Serif" w:hAnsi="DejaVu Serif" w:eastAsia="DejaVu Serif" w:cs="DejaVu Serif"/>
          <w:sz w:val="24"/>
          <w:szCs w:val="24"/>
          <w:lang w:val="en-US"/>
        </w:rPr>
        <w:instrText xml:space="preserve"> TOC \o "1-3" \h \z \u </w:instrText>
      </w:r>
      <w:r>
        <w:rPr>
          <w:rFonts w:ascii="DejaVu Serif" w:hAnsi="DejaVu Serif" w:eastAsia="DejaVu Serif" w:cs="DejaVu Serif"/>
          <w:sz w:val="24"/>
          <w:szCs w:val="24"/>
          <w:lang w:val="en-US"/>
        </w:rPr>
        <w:fldChar w:fldCharType="separate"/>
      </w:r>
      <w:hyperlink w:tooltip="#_Toc7213220" w:anchor="_Toc7213220" w:history="1">
        <w:r>
          <w:rPr>
            <w:rStyle w:val="1273"/>
            <w:rFonts w:ascii="DejaVu Serif" w:hAnsi="DejaVu Serif" w:eastAsia="DejaVu Serif" w:cs="DejaVu Serif"/>
            <w:sz w:val="24"/>
            <w:szCs w:val="24"/>
            <w:lang w:val="en-US"/>
          </w:rPr>
          <w:t xml:space="preserve">Executive Summary</w:t>
        </w:r>
        <w:r>
          <w:rPr>
            <w:rFonts w:ascii="DejaVu Serif" w:hAnsi="DejaVu Serif" w:eastAsia="DejaVu Serif" w:cs="DejaVu Serif"/>
            <w:sz w:val="24"/>
            <w:szCs w:val="24"/>
            <w:lang w:val="en-US"/>
          </w:rPr>
          <w:tab/>
        </w:r>
        <w:r>
          <w:rPr>
            <w:rFonts w:ascii="DejaVu Serif" w:hAnsi="DejaVu Serif" w:eastAsia="DejaVu Serif" w:cs="DejaVu Serif"/>
            <w:sz w:val="24"/>
            <w:szCs w:val="24"/>
            <w:lang w:val="en-US"/>
          </w:rPr>
          <w:fldChar w:fldCharType="begin"/>
        </w:r>
        <w:r>
          <w:rPr>
            <w:rFonts w:ascii="DejaVu Serif" w:hAnsi="DejaVu Serif" w:eastAsia="DejaVu Serif" w:cs="DejaVu Serif"/>
            <w:sz w:val="24"/>
            <w:szCs w:val="24"/>
            <w:lang w:val="en-US"/>
          </w:rPr>
          <w:instrText xml:space="preserve"> PAGEREF _Toc7213220 \h </w:instrText>
        </w:r>
        <w:r>
          <w:rPr>
            <w:rFonts w:ascii="DejaVu Serif" w:hAnsi="DejaVu Serif" w:eastAsia="DejaVu Serif" w:cs="DejaVu Serif"/>
            <w:sz w:val="24"/>
            <w:szCs w:val="24"/>
            <w:lang w:val="en-US"/>
          </w:rPr>
        </w:r>
        <w:r>
          <w:rPr>
            <w:rFonts w:ascii="DejaVu Serif" w:hAnsi="DejaVu Serif" w:eastAsia="DejaVu Serif" w:cs="DejaVu Serif"/>
            <w:sz w:val="24"/>
            <w:szCs w:val="24"/>
            <w:lang w:val="en-US"/>
          </w:rPr>
          <w:fldChar w:fldCharType="separate"/>
        </w:r>
        <w:r>
          <w:rPr>
            <w:rFonts w:ascii="DejaVu Serif" w:hAnsi="DejaVu Serif" w:eastAsia="DejaVu Serif" w:cs="DejaVu Serif"/>
            <w:sz w:val="24"/>
            <w:szCs w:val="24"/>
            <w:lang w:val="en-US"/>
          </w:rPr>
          <w:fldChar w:fldCharType="end"/>
        </w:r>
      </w:hyperlink>
      <w:r>
        <w:rPr>
          <w:rFonts w:ascii="DejaVu Serif" w:hAnsi="DejaVu Serif" w:cs="DejaVu Serif" w:eastAsiaTheme="minorEastAsia"/>
          <w:sz w:val="24"/>
          <w:szCs w:val="24"/>
          <w:lang w:val="en-US" w:eastAsia="en-GB"/>
        </w:rPr>
        <w:t xml:space="preserve">4</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Style w:val="1264"/>
        <w:pBdr/>
        <w:spacing w:line="480" w:lineRule="auto"/>
        <w:ind/>
        <w:jc w:val="both"/>
        <w:rPr>
          <w:rFonts w:hint="eastAsia" w:ascii="DejaVu Serif" w:hAnsi="DejaVu Serif" w:cs="DejaVu Serif"/>
          <w:sz w:val="24"/>
          <w:szCs w:val="24"/>
          <w:lang w:val="en-US"/>
        </w:rPr>
      </w:pPr>
      <w:r/>
      <w:hyperlink w:tooltip="#_Toc7213221" w:anchor="_Toc7213221" w:history="1">
        <w:r>
          <w:rPr>
            <w:rStyle w:val="1273"/>
            <w:rFonts w:ascii="DejaVu Serif" w:hAnsi="DejaVu Serif" w:eastAsia="DejaVu Serif" w:cs="DejaVu Serif"/>
            <w:sz w:val="24"/>
            <w:szCs w:val="24"/>
            <w:lang w:val="en-US"/>
          </w:rPr>
          <w:t xml:space="preserve">Table of Contents</w:t>
        </w:r>
        <w:r>
          <w:rPr>
            <w:rFonts w:ascii="DejaVu Serif" w:hAnsi="DejaVu Serif" w:eastAsia="DejaVu Serif" w:cs="DejaVu Serif"/>
            <w:sz w:val="24"/>
            <w:szCs w:val="24"/>
            <w:lang w:val="en-US"/>
          </w:rPr>
          <w:tab/>
        </w:r>
        <w:r>
          <w:rPr>
            <w:rFonts w:ascii="DejaVu Serif" w:hAnsi="DejaVu Serif" w:eastAsia="DejaVu Serif" w:cs="DejaVu Serif"/>
            <w:sz w:val="24"/>
            <w:szCs w:val="24"/>
            <w:lang w:val="en-US"/>
          </w:rPr>
          <w:fldChar w:fldCharType="begin"/>
        </w:r>
        <w:r>
          <w:rPr>
            <w:rFonts w:ascii="DejaVu Serif" w:hAnsi="DejaVu Serif" w:eastAsia="DejaVu Serif" w:cs="DejaVu Serif"/>
            <w:sz w:val="24"/>
            <w:szCs w:val="24"/>
            <w:lang w:val="en-US"/>
          </w:rPr>
          <w:instrText xml:space="preserve"> PAGEREF _Toc7213221 \h </w:instrText>
        </w:r>
        <w:r>
          <w:rPr>
            <w:rFonts w:ascii="DejaVu Serif" w:hAnsi="DejaVu Serif" w:eastAsia="DejaVu Serif" w:cs="DejaVu Serif"/>
            <w:sz w:val="24"/>
            <w:szCs w:val="24"/>
            <w:lang w:val="en-US"/>
          </w:rPr>
        </w:r>
        <w:r>
          <w:rPr>
            <w:rFonts w:ascii="DejaVu Serif" w:hAnsi="DejaVu Serif" w:eastAsia="DejaVu Serif" w:cs="DejaVu Serif"/>
            <w:sz w:val="24"/>
            <w:szCs w:val="24"/>
            <w:lang w:val="en-US"/>
          </w:rPr>
          <w:fldChar w:fldCharType="separate"/>
        </w:r>
        <w:r>
          <w:rPr>
            <w:rFonts w:ascii="DejaVu Serif" w:hAnsi="DejaVu Serif" w:eastAsia="DejaVu Serif" w:cs="DejaVu Serif"/>
            <w:sz w:val="24"/>
            <w:szCs w:val="24"/>
            <w:lang w:val="en-US"/>
          </w:rPr>
          <w:t xml:space="preserve">5</w:t>
        </w:r>
        <w:r>
          <w:rPr>
            <w:rFonts w:ascii="DejaVu Serif" w:hAnsi="DejaVu Serif" w:eastAsia="DejaVu Serif" w:cs="DejaVu Serif"/>
            <w:sz w:val="24"/>
            <w:szCs w:val="24"/>
            <w:lang w:val="en-US"/>
          </w:rPr>
          <w:fldChar w:fldCharType="end"/>
        </w:r>
      </w:hyperlink>
      <w:r>
        <w:rPr>
          <w:rFonts w:hint="eastAsia" w:ascii="DejaVu Serif" w:hAnsi="DejaVu Serif" w:cs="DejaVu Serif"/>
          <w:sz w:val="24"/>
          <w:szCs w:val="24"/>
          <w:lang w:val="en-US"/>
        </w:rPr>
      </w:r>
      <w:r>
        <w:rPr>
          <w:rFonts w:hint="eastAsia" w:ascii="DejaVu Serif" w:hAnsi="DejaVu Serif" w:cs="DejaVu Serif"/>
          <w:sz w:val="24"/>
          <w:szCs w:val="24"/>
          <w:lang w:val="en-US"/>
        </w:rPr>
      </w:r>
    </w:p>
    <w:p>
      <w:pPr>
        <w:pStyle w:val="1264"/>
        <w:pBdr/>
        <w:spacing w:line="480" w:lineRule="auto"/>
        <w:ind/>
        <w:jc w:val="both"/>
        <w:rPr>
          <w:rFonts w:hint="eastAsia" w:ascii="DejaVu Serif" w:hAnsi="DejaVu Serif" w:cs="DejaVu Serif"/>
          <w:sz w:val="24"/>
          <w:szCs w:val="24"/>
          <w:lang w:val="en-US"/>
        </w:rPr>
      </w:pPr>
      <w:r/>
      <w:hyperlink w:tooltip="#_Toc7213222" w:anchor="_Toc7213222" w:history="1">
        <w:r>
          <w:rPr>
            <w:rStyle w:val="1273"/>
            <w:rFonts w:ascii="DejaVu Serif" w:hAnsi="DejaVu Serif" w:eastAsia="DejaVu Serif" w:cs="DejaVu Serif"/>
            <w:sz w:val="24"/>
            <w:szCs w:val="24"/>
            <w:lang w:val="en-US"/>
          </w:rPr>
          <w:t xml:space="preserve">1. INTRODUCTION</w:t>
        </w:r>
        <w:r>
          <w:rPr>
            <w:rFonts w:ascii="DejaVu Serif" w:hAnsi="DejaVu Serif" w:eastAsia="DejaVu Serif" w:cs="DejaVu Serif"/>
            <w:sz w:val="24"/>
            <w:szCs w:val="24"/>
            <w:lang w:val="en-US"/>
          </w:rPr>
          <w:tab/>
        </w:r>
      </w:hyperlink>
      <w:r>
        <w:rPr>
          <w:rFonts w:ascii="DejaVu Serif" w:hAnsi="DejaVu Serif" w:cs="DejaVu Serif" w:eastAsiaTheme="minorEastAsia"/>
          <w:sz w:val="24"/>
          <w:szCs w:val="24"/>
          <w:lang w:val="en-US" w:eastAsia="en-GB"/>
        </w:rPr>
        <w:t xml:space="preserve">6</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 MEASU</w:t>
      </w:r>
      <w:r>
        <w:rPr>
          <w:rFonts w:ascii="DejaVu Serif" w:hAnsi="DejaVu Serif" w:eastAsia="DejaVu Serif" w:cs="DejaVu Serif"/>
          <w:sz w:val="24"/>
          <w:szCs w:val="24"/>
          <w:lang w:val="en-US"/>
        </w:rPr>
        <w:t xml:space="preserve">REMENT EQUIPMENT ............................................................ 7</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2.1 ENEA – VISproPT ............................................................................... 7</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2.2 F-ISE ................................................................................................ 10</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2.3 DLR .................................................................................................. 13</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2.4 SANDIA – SOFAST ........................................................................... 16</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2.5 NREL ................................................................................................ 19</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3. THE RRcomparator SOFTWARE ........................................................ 22</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4. 3D SHAPE COMPARISON .................................................................. 24</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4.1 Acceptance checkpoint ..................................................................... 24</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4.2 Comparison with the mean surface .................................................. 28</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rFonts w:ascii="DejaVu Serif" w:hAnsi="DejaVu Serif" w:eastAsia="DejaVu Serif" w:cs="DejaVu Serif"/>
          <w:sz w:val="24"/>
          <w:szCs w:val="24"/>
          <w:highlight w:val="none"/>
          <w:lang w:val="en-US"/>
        </w:rPr>
      </w:pPr>
      <w:r>
        <w:rPr>
          <w:rFonts w:ascii="DejaVu Serif" w:hAnsi="DejaVu Serif" w:eastAsia="DejaVu Serif" w:cs="DejaVu Serif"/>
          <w:sz w:val="24"/>
          <w:szCs w:val="24"/>
          <w:lang w:val="en-US"/>
        </w:rPr>
        <w:t xml:space="preserve">5 COMPARISON of the deviations from the ideal parabola.................... 36</w:t>
      </w:r>
      <w:r>
        <w:rPr>
          <w:rFonts w:ascii="DejaVu Serif" w:hAnsi="DejaVu Serif" w:eastAsia="DejaVu Serif" w:cs="DejaVu Serif"/>
          <w:sz w:val="24"/>
          <w:szCs w:val="24"/>
          <w:highlight w:val="none"/>
          <w:lang w:val="en-US"/>
        </w:rPr>
      </w:r>
      <w:r>
        <w:rPr>
          <w:rFonts w:ascii="DejaVu Serif" w:hAnsi="DejaVu Serif" w:eastAsia="DejaVu Serif" w:cs="DejaVu Serif"/>
          <w:sz w:val="24"/>
          <w:szCs w:val="24"/>
          <w:highlight w:val="none"/>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highlight w:val="none"/>
          <w:lang w:val="en-US"/>
        </w:rPr>
        <w:t xml:space="preserve">6 CONCLUSIONS ................................................................................... 47</w:t>
      </w:r>
      <w:r>
        <w:rPr>
          <w:rFonts w:ascii="DejaVu Serif" w:hAnsi="DejaVu Serif" w:eastAsia="DejaVu Serif" w:cs="DejaVu Serif"/>
          <w:sz w:val="24"/>
          <w:szCs w:val="24"/>
          <w:highlight w:val="none"/>
          <w:lang w:val="en-US"/>
        </w:rPr>
      </w:r>
      <w:r>
        <w:rPr>
          <w:rFonts w:hint="eastAsia" w:ascii="DejaVu Serif" w:hAnsi="DejaVu Serif" w:cs="DejaVu Serif"/>
          <w:sz w:val="24"/>
          <w:szCs w:val="24"/>
          <w:lang w:val="en-US"/>
        </w:rPr>
      </w:r>
    </w:p>
    <w:p>
      <w:pPr>
        <w:pBdr/>
        <w:spacing w:line="480" w:lineRule="auto"/>
        <w:ind/>
        <w:jc w:val="both"/>
        <w:rPr>
          <w:rFonts w:hint="eastAsia" w:ascii="DejaVu Serif" w:hAnsi="DejaVu Serif" w:cs="DejaVu Serif"/>
          <w:sz w:val="24"/>
          <w:szCs w:val="24"/>
          <w:lang w:val="en-US"/>
        </w:rPr>
      </w:pPr>
      <w:r>
        <w:rPr>
          <w:rFonts w:ascii="DejaVu Serif" w:hAnsi="DejaVu Serif" w:eastAsia="DejaVu Serif" w:cs="DejaVu Serif"/>
          <w:sz w:val="24"/>
          <w:szCs w:val="24"/>
          <w:lang w:val="en-US"/>
        </w:rPr>
        <w:t xml:space="preserve">6 REFERENCES ..................................................................................... 48</w:t>
      </w:r>
      <w:r>
        <w:rPr>
          <w:rFonts w:hint="eastAsia" w:ascii="DejaVu Serif" w:hAnsi="DejaVu Serif" w:cs="DejaVu Serif"/>
          <w:sz w:val="24"/>
          <w:szCs w:val="24"/>
          <w:lang w:val="en-US"/>
        </w:rPr>
      </w:r>
      <w:r>
        <w:rPr>
          <w:rFonts w:hint="eastAsia" w:ascii="DejaVu Serif" w:hAnsi="DejaVu Serif" w:cs="DejaVu Serif"/>
          <w:sz w:val="24"/>
          <w:szCs w:val="24"/>
          <w:lang w:val="en-US"/>
        </w:rPr>
      </w:r>
    </w:p>
    <w:p>
      <w:pPr>
        <w:pBdr/>
        <w:spacing w:line="480" w:lineRule="auto"/>
        <w:ind/>
        <w:jc w:val="both"/>
        <w:rPr>
          <w:lang w:val="en-US"/>
        </w:rPr>
      </w:pPr>
      <w:r>
        <w:rPr>
          <w:rFonts w:ascii="DejaVu Serif" w:hAnsi="DejaVu Serif" w:eastAsia="DejaVu Serif" w:cs="DejaVu Serif"/>
          <w:b/>
          <w:bCs/>
          <w:sz w:val="24"/>
          <w:szCs w:val="24"/>
          <w:lang w:val="en-US"/>
        </w:rPr>
        <w:fldChar w:fldCharType="end"/>
      </w:r>
      <w:r>
        <w:rPr>
          <w:lang w:val="en-US"/>
        </w:rPr>
      </w:r>
      <w:r>
        <w:rPr>
          <w:lang w:val="en-US"/>
        </w:rPr>
      </w:r>
    </w:p>
    <w:p>
      <w:pPr>
        <w:pStyle w:val="1254"/>
        <w:pBdr/>
        <w:spacing/>
        <w:ind/>
        <w:rPr>
          <w:lang w:val="en-US"/>
        </w:rPr>
      </w:pPr>
      <w:r>
        <w:rPr>
          <w:lang w:val="en-US"/>
        </w:rPr>
        <w:t xml:space="preserve">Introduction</w:t>
      </w:r>
      <w:bookmarkStart w:id="18" w:name="_Toc7213222"/>
      <w:r/>
      <w:bookmarkEnd w:id="18"/>
      <w:r>
        <w:rPr>
          <w:lang w:val="en-US"/>
        </w:rPr>
      </w:r>
      <w:r>
        <w:rPr>
          <w:lang w:val="en-US"/>
        </w:rPr>
      </w:r>
    </w:p>
    <w:p>
      <w:pPr>
        <w:pStyle w:val="1240"/>
        <w:pBdr/>
        <w:spacing/>
        <w:ind/>
        <w:rPr>
          <w:lang w:val="en-US"/>
        </w:rPr>
      </w:pPr>
      <w:r>
        <w:rPr>
          <w:lang w:val="en-US"/>
        </w:rPr>
        <w:t xml:space="preserve">In the framework of WP10 Task 3, ENEA enriched its Optical Laboratory with the new optical profilometer </w:t>
      </w:r>
      <w:r>
        <w:rPr>
          <w:lang w:val="en-US"/>
        </w:rPr>
        <w:t xml:space="preserve">VISproPT</w:t>
      </w:r>
      <w:r>
        <w:rPr>
          <w:lang w:val="en-US"/>
        </w:rPr>
        <w:t xml:space="preserve">, devoted to the 3D-shape measurement of parabolic-trough (PT) reflective panels. Due to the Covid pandemic, the new instrument has become fully operational only since September 2022. A detailed description of the </w:t>
      </w:r>
      <w:r>
        <w:rPr>
          <w:lang w:val="en-US"/>
        </w:rPr>
        <w:t xml:space="preserve">VISproPT</w:t>
      </w:r>
      <w:r>
        <w:rPr>
          <w:lang w:val="en-US"/>
        </w:rPr>
        <w:t xml:space="preserve"> is given in [1], while the related software is today offered as open source at [2].</w:t>
      </w:r>
      <w:r>
        <w:rPr>
          <w:lang w:val="en-US"/>
        </w:rPr>
      </w:r>
      <w:r>
        <w:rPr>
          <w:lang w:val="en-US"/>
        </w:rPr>
      </w:r>
    </w:p>
    <w:p>
      <w:pPr>
        <w:pStyle w:val="1240"/>
        <w:pBdr/>
        <w:spacing/>
        <w:ind/>
        <w:rPr>
          <w:lang w:val="en-US"/>
        </w:rPr>
      </w:pPr>
      <w:r>
        <w:rPr>
          <w:lang w:val="en-US"/>
        </w:rPr>
        <w:t xml:space="preserve">In order to exploit the original approach used in the </w:t>
      </w:r>
      <w:r>
        <w:rPr>
          <w:lang w:val="en-US"/>
        </w:rPr>
        <w:t xml:space="preserve">VISproPT</w:t>
      </w:r>
      <w:r>
        <w:rPr>
          <w:lang w:val="en-US"/>
        </w:rPr>
        <w:t xml:space="preserve">, ENEA organized a new round-robin (RR) on 3D shape measurements of panels for PT solar collectors; a previous attempt, accomplished about 10 year ago in the SolarPACES </w:t>
      </w:r>
      <w:r>
        <w:rPr>
          <w:lang w:val="en-US"/>
        </w:rPr>
        <w:t xml:space="preserve">TaskIII</w:t>
      </w:r>
      <w:r>
        <w:rPr>
          <w:lang w:val="en-US"/>
        </w:rPr>
        <w:t xml:space="preserve"> framework [3], did not give satisfactory results because the differences among the results obtained by the participants were greater than the experimental error; as a matter of fact, today a dedicated guideline on the topic is still missing.</w:t>
      </w:r>
      <w:r>
        <w:rPr>
          <w:lang w:val="en-US"/>
        </w:rPr>
      </w:r>
      <w:r>
        <w:rPr>
          <w:lang w:val="en-US"/>
        </w:rPr>
      </w:r>
    </w:p>
    <w:p>
      <w:pPr>
        <w:pStyle w:val="1240"/>
        <w:pBdr/>
        <w:spacing/>
        <w:ind/>
        <w:rPr>
          <w:lang w:val="en-US"/>
        </w:rPr>
      </w:pPr>
      <w:r>
        <w:rPr>
          <w:lang w:val="en-US"/>
        </w:rPr>
        <w:t xml:space="preserve">The proposal was accepted by F-ISE and DLR and then was extended to the National Renewable Energy Laboratory (NREL) and Sandia National Laboratories (SANDIA), which benefit </w:t>
      </w:r>
      <w:r>
        <w:rPr>
          <w:lang w:val="en-US"/>
        </w:rPr>
        <w:t xml:space="preserve">f</w:t>
      </w:r>
      <w:r>
        <w:rPr>
          <w:lang w:val="en-US"/>
        </w:rPr>
        <w:t xml:space="preserve">ro</w:t>
      </w:r>
      <w:r>
        <w:rPr>
          <w:lang w:val="en-US"/>
        </w:rPr>
        <w:t xml:space="preserve">m</w:t>
      </w:r>
      <w:r>
        <w:rPr>
          <w:lang w:val="en-US"/>
        </w:rPr>
        <w:t xml:space="preserve"> </w:t>
      </w:r>
      <w:r>
        <w:rPr>
          <w:lang w:val="en-US"/>
        </w:rPr>
        <w:t xml:space="preserve">the Transnational Access tools offered by SFERA-III to send teams </w:t>
      </w:r>
      <w:r>
        <w:rPr>
          <w:lang w:val="en-US"/>
        </w:rPr>
        <w:t xml:space="preserve">to</w:t>
      </w:r>
      <w:r>
        <w:rPr>
          <w:lang w:val="en-US"/>
        </w:rPr>
        <w:t xml:space="preserve"> </w:t>
      </w:r>
      <w:r>
        <w:rPr>
          <w:lang w:val="en-US"/>
        </w:rPr>
        <w:t xml:space="preserve">Europe for visiting research infrastructures and participating in the introductory meeting to the round robin itself.</w:t>
      </w:r>
      <w:r>
        <w:rPr>
          <w:lang w:val="en-US"/>
        </w:rPr>
      </w:r>
      <w:r>
        <w:rPr>
          <w:lang w:val="en-US"/>
        </w:rPr>
      </w:r>
    </w:p>
    <w:p>
      <w:pPr>
        <w:pStyle w:val="1240"/>
        <w:pBdr/>
        <w:spacing/>
        <w:ind/>
        <w:rPr>
          <w:lang w:val="en-US"/>
        </w:rPr>
      </w:pPr>
      <w:r>
        <w:rPr>
          <w:lang w:val="en-US"/>
        </w:rPr>
        <w:t xml:space="preserve">ENEA studied a method to ensure the reproducible placing of the PT panels in any laboratory; a document [4] describing in detail the procedure to be used was distributed to the participants in July 2022.</w:t>
      </w:r>
      <w:r>
        <w:rPr>
          <w:lang w:val="en-US"/>
        </w:rPr>
      </w:r>
      <w:r>
        <w:rPr>
          <w:lang w:val="en-US"/>
        </w:rPr>
      </w:r>
    </w:p>
    <w:p>
      <w:pPr>
        <w:pStyle w:val="1240"/>
        <w:pBdr/>
        <w:spacing/>
        <w:ind/>
        <w:rPr>
          <w:lang w:val="en-US"/>
        </w:rPr>
      </w:pPr>
      <w:r>
        <w:rPr>
          <w:lang w:val="en-US"/>
        </w:rPr>
        <w:t xml:space="preserve">The box containing 3 inner and 3 outer panels for solar collector type LS3 (focal length 1710 mm), as well as the mechanical parts to make the supporting system, was shipped from ENEA to F-</w:t>
      </w:r>
      <w:r>
        <w:rPr>
          <w:lang w:val="en-US"/>
        </w:rPr>
        <w:t xml:space="preserve">ISE in January 2023. After the measurements, in April 2023 F-ISE shipped the box to DLR, which completed the measurements and shipped the box to SANDIA in July 2023. Today NREL has not yet completed the data processing, thus only part of the required data </w:t>
      </w:r>
      <w:r>
        <w:rPr>
          <w:lang w:val="en-US"/>
        </w:rPr>
        <w:t xml:space="preserve">are</w:t>
      </w:r>
      <w:r>
        <w:rPr>
          <w:lang w:val="en-US"/>
        </w:rPr>
        <w:t xml:space="preserve"> available and included in this report.</w:t>
      </w:r>
      <w:r>
        <w:rPr>
          <w:lang w:val="en-US"/>
        </w:rPr>
      </w:r>
      <w:r>
        <w:rPr>
          <w:lang w:val="en-US"/>
        </w:rPr>
      </w:r>
    </w:p>
    <w:p>
      <w:pPr>
        <w:pStyle w:val="1254"/>
        <w:pBdr/>
        <w:spacing/>
        <w:ind/>
        <w:rPr>
          <w:lang w:val="en-US"/>
        </w:rPr>
      </w:pPr>
      <w:r>
        <w:rPr>
          <w:lang w:val="en-US"/>
        </w:rPr>
        <w:t xml:space="preserve">Measurement equipment</w:t>
      </w:r>
      <w:r>
        <w:rPr>
          <w:lang w:val="en-US"/>
        </w:rPr>
      </w:r>
      <w:r>
        <w:rPr>
          <w:lang w:val="en-US"/>
        </w:rPr>
      </w:r>
    </w:p>
    <w:p>
      <w:pPr>
        <w:pStyle w:val="1240"/>
        <w:pBdr/>
        <w:spacing/>
        <w:ind/>
        <w:rPr>
          <w:lang w:val="en-US"/>
        </w:rPr>
      </w:pPr>
      <w:r>
        <w:rPr>
          <w:lang w:val="en-US"/>
        </w:rPr>
        <w:t xml:space="preserve">This section offers a short overview of the experimental equipment</w:t>
      </w:r>
      <w:r>
        <w:rPr>
          <w:lang w:val="en-US"/>
        </w:rPr>
        <w:t xml:space="preserve"> used by the RR participants.</w:t>
      </w:r>
      <w:r>
        <w:rPr>
          <w:lang w:val="en-US"/>
        </w:rPr>
      </w:r>
      <w:r>
        <w:rPr>
          <w:lang w:val="en-US"/>
        </w:rPr>
      </w:r>
    </w:p>
    <w:p>
      <w:pPr>
        <w:pStyle w:val="1255"/>
        <w:pBdr/>
        <w:spacing/>
        <w:ind/>
        <w:rPr>
          <w:lang w:val="en-US"/>
        </w:rPr>
      </w:pPr>
      <w:r>
        <w:rPr>
          <w:lang w:val="en-US"/>
        </w:rPr>
        <w:t xml:space="preserve">ENEA - </w:t>
      </w:r>
      <w:r>
        <w:rPr>
          <w:lang w:val="en-US"/>
        </w:rPr>
        <w:t xml:space="preserve">VISproPT</w:t>
      </w:r>
      <w:r>
        <w:rPr>
          <w:lang w:val="en-US"/>
        </w:rPr>
      </w:r>
      <w:r>
        <w:rPr>
          <w:lang w:val="en-US"/>
        </w:rPr>
      </w:r>
    </w:p>
    <w:p>
      <w:pPr>
        <w:pStyle w:val="1240"/>
        <w:pBdr/>
        <w:spacing/>
        <w:ind/>
        <w:rPr>
          <w:lang w:val="en-US"/>
        </w:rPr>
      </w:pPr>
      <w:r>
        <w:rPr>
          <w:lang w:val="en-US"/>
        </w:rPr>
        <w:t xml:space="preserve">A detailed description of the </w:t>
      </w:r>
      <w:r>
        <w:rPr>
          <w:lang w:val="en-US"/>
        </w:rPr>
        <w:t xml:space="preserve">VISproPT</w:t>
      </w:r>
      <w:r>
        <w:rPr>
          <w:lang w:val="en-US"/>
        </w:rPr>
        <w:t xml:space="preserve"> is given in [1], while the related software is offered as open source at [2].</w:t>
      </w:r>
      <w:r>
        <w:rPr>
          <w:lang w:val="en-US"/>
        </w:rPr>
      </w:r>
      <w:r>
        <w:rPr>
          <w:lang w:val="en-US"/>
        </w:rPr>
      </w:r>
    </w:p>
    <w:p>
      <w:pPr>
        <w:pStyle w:val="1240"/>
        <w:pBdr/>
        <w:spacing/>
        <w:ind/>
        <w:rPr>
          <w:lang w:val="en-US"/>
        </w:rPr>
      </w:pPr>
      <w:r>
        <w:rPr>
          <w:lang w:val="en-US"/>
        </w:rPr>
        <w:t xml:space="preserve">In short, the VIS method [5] just needs of a good monochrome digital camera and a structured light source; the source type and the arrangement of these components around the object to be measured depend on the specific case.</w:t>
      </w:r>
      <w:r>
        <w:rPr>
          <w:lang w:val="en-US"/>
        </w:rPr>
      </w:r>
      <w:r>
        <w:rPr>
          <w:lang w:val="en-US"/>
        </w:rPr>
      </w:r>
    </w:p>
    <w:p>
      <w:pPr>
        <w:pStyle w:val="1240"/>
        <w:pBdr/>
        <w:spacing/>
        <w:ind/>
        <w:rPr>
          <w:lang w:val="en-US"/>
        </w:rPr>
      </w:pPr>
      <w:r>
        <w:rPr>
          <w:lang w:val="en-US"/>
        </w:rPr>
        <w:t xml:space="preserve">The engineered version of the </w:t>
      </w:r>
      <w:r>
        <w:rPr>
          <w:lang w:val="en-US"/>
        </w:rPr>
        <w:t xml:space="preserve">VISprofile</w:t>
      </w:r>
      <w:r>
        <w:rPr>
          <w:lang w:val="en-US"/>
        </w:rPr>
        <w:t xml:space="preserve"> is named </w:t>
      </w:r>
      <w:r>
        <w:rPr>
          <w:lang w:val="en-US"/>
        </w:rPr>
        <w:t xml:space="preserve">VISproPT</w:t>
      </w:r>
      <w:r>
        <w:rPr>
          <w:lang w:val="en-US"/>
        </w:rPr>
        <w:t xml:space="preserve"> to distinguish it from the other instrument, named </w:t>
      </w:r>
      <w:r>
        <w:rPr>
          <w:lang w:val="en-US"/>
        </w:rPr>
        <w:t xml:space="preserve">VISproLF</w:t>
      </w:r>
      <w:r>
        <w:rPr>
          <w:lang w:val="en-US"/>
        </w:rPr>
        <w:t xml:space="preserve"> [6], designed for 3D shape measurements of panels for linear Fresnel collectors.</w:t>
      </w:r>
      <w:r>
        <w:rPr>
          <w:lang w:val="en-US"/>
        </w:rPr>
      </w:r>
      <w:r>
        <w:rPr>
          <w:lang w:val="en-US"/>
        </w:rPr>
      </w:r>
    </w:p>
    <w:p>
      <w:pPr>
        <w:pStyle w:val="1240"/>
        <w:pBdr/>
        <w:spacing/>
        <w:ind/>
        <w:rPr>
          <w:lang w:val="en-US"/>
        </w:rPr>
      </w:pPr>
      <w:r>
        <w:rPr>
          <w:lang w:val="en-US"/>
        </w:rPr>
        <w:t xml:space="preserve">The optical sketch adopted in </w:t>
      </w:r>
      <w:r>
        <w:rPr>
          <w:lang w:val="en-US"/>
        </w:rPr>
        <w:t xml:space="preserve">VISproPT</w:t>
      </w:r>
      <w:r>
        <w:rPr>
          <w:lang w:val="en-US"/>
        </w:rPr>
        <w:t xml:space="preserve"> is show</w:t>
      </w:r>
      <w:r>
        <w:rPr>
          <w:lang w:val="en-US"/>
        </w:rPr>
        <w:t xml:space="preserve">n in Figure 2.1-1, while the hardware, manufactured by MARPOSS Italia Spa [7], is shown in Figure 2.1-2. The PT panel to be investigated is placed on 4 supports (1,2,3,4) aligned on the same horizontal plane and positioned accordingly to the panel design. </w:t>
      </w:r>
      <w:r>
        <w:rPr>
          <w:lang w:val="en-US"/>
        </w:rPr>
      </w:r>
      <w:r>
        <w:rPr>
          <w:lang w:val="en-US"/>
        </w:rPr>
      </w:r>
    </w:p>
    <w:p>
      <w:pPr>
        <w:pStyle w:val="1240"/>
        <w:pBdr/>
        <w:spacing/>
        <w:ind/>
        <w:rPr>
          <w:lang w:val="en-US"/>
        </w:rPr>
      </w:pPr>
      <w:r>
        <w:rPr>
          <w:lang w:val="en-US"/>
        </w:rPr>
        <w:t xml:space="preserve">Initially, the origin of the laboratory reference frame (</w:t>
      </w:r>
      <w:r>
        <w:rPr>
          <w:lang w:val="en-US"/>
        </w:rPr>
        <w:t xml:space="preserve">LabRF</w:t>
      </w:r>
      <w:r>
        <w:rPr>
          <w:lang w:val="en-US"/>
        </w:rPr>
        <w:t xml:space="preserve">) was approximat</w:t>
      </w:r>
      <w:r>
        <w:rPr>
          <w:lang w:val="en-US"/>
        </w:rPr>
        <w:t xml:space="preserve">ely set in the centre of the 4 attaching points, with the Z axis aligned along the vertical and the X axis parallel to the motorized rail (and the direction of curvature of the panel). On the other hand, for the sake of comparison, in the RR the origin of </w:t>
      </w:r>
      <w:r>
        <w:rPr>
          <w:lang w:val="en-US"/>
        </w:rPr>
        <w:t xml:space="preserve">LabRF</w:t>
      </w:r>
      <w:r>
        <w:rPr>
          <w:lang w:val="en-US"/>
        </w:rPr>
        <w:t xml:space="preserve"> must be placed in </w:t>
      </w:r>
      <w:r>
        <w:rPr>
          <w:lang w:val="en-US"/>
        </w:rPr>
        <w:t xml:space="preserve">an</w:t>
      </w:r>
      <w:r>
        <w:rPr>
          <w:lang w:val="en-US"/>
        </w:rPr>
        <w:t xml:space="preserve"> unequivocally defined point like the centre of the metallic ball at the attaching point P2, which is the master one; the other attaching points are slaves (see [4]). The transformation of the coordinate system is very easy.</w:t>
      </w:r>
      <w:r>
        <w:rPr>
          <w:lang w:val="en-US"/>
        </w:rPr>
      </w:r>
      <w:r>
        <w:rPr>
          <w:lang w:val="en-US"/>
        </w:rPr>
      </w:r>
    </w:p>
    <w:tbl>
      <w:tblPr>
        <w:tblW w:w="0" w:type="auto"/>
        <w:tblBorders/>
        <w:tblLook w:val="04A0" w:firstRow="1" w:lastRow="0" w:firstColumn="1" w:lastColumn="0" w:noHBand="0" w:noVBand="1"/>
      </w:tblPr>
      <w:tblGrid>
        <w:gridCol w:w="9068"/>
      </w:tblGrid>
      <w:tr>
        <w:trPr/>
        <w:tc>
          <w:tcPr>
            <w:shd w:val="clear" w:color="auto" w:fill="auto"/>
            <w:tcBorders/>
            <w:tcW w:w="9068" w:type="dxa"/>
            <w:vAlign w:val="center"/>
            <w:textDirection w:val="lrTb"/>
            <w:noWrap w:val="false"/>
          </w:tcPr>
          <w:p>
            <w:pPr>
              <w:pStyle w:val="1240"/>
              <w:pBdr/>
              <w:spacing/>
              <w:ind/>
              <w:jc w:val="center"/>
              <w:rPr>
                <w:lang w:val="en-US"/>
              </w:rPr>
            </w:pPr>
            <w:r>
              <w:rPr>
                <w:lang w:val="en-US" w:eastAsia="en-GB"/>
              </w:rPr>
              <mc:AlternateContent>
                <mc:Choice Requires="wpg">
                  <w:drawing>
                    <wp:inline xmlns:wp="http://schemas.openxmlformats.org/drawingml/2006/wordprocessingDrawing" distT="0" distB="0" distL="0" distR="0">
                      <wp:extent cx="2880000" cy="2880000"/>
                      <wp:effectExtent l="0" t="0" r="0" b="0"/>
                      <wp:docPr id="1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322893" name=""/>
                              <pic:cNvPicPr>
                                <a:picLocks noChangeAspect="1"/>
                              </pic:cNvPicPr>
                              <pic:nvPr/>
                            </pic:nvPicPr>
                            <pic:blipFill>
                              <a:blip r:embed="rId18"/>
                              <a:stretch/>
                            </pic:blipFill>
                            <pic:spPr bwMode="auto">
                              <a:xfrm>
                                <a:off x="0" y="0"/>
                                <a:ext cx="2880000" cy="288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width:226.77pt;height:226.77pt;mso-wrap-distance-left:0.00pt;mso-wrap-distance-top:0.00pt;mso-wrap-distance-right:0.00pt;mso-wrap-distance-bottom:0.00pt;z-index:1;" stroked="false">
                      <v:imagedata r:id="rId18" o:title=""/>
                      <o:lock v:ext="edit" rotation="t"/>
                    </v:shape>
                  </w:pict>
                </mc:Fallback>
              </mc:AlternateContent>
            </w:r>
            <w:r>
              <w:rPr>
                <w:lang w:val="en-US"/>
              </w:rPr>
            </w:r>
            <w:r>
              <w:rPr>
                <w:lang w:val="en-US"/>
              </w:rPr>
            </w:r>
          </w:p>
        </w:tc>
      </w:tr>
      <w:tr>
        <w:trPr/>
        <w:tc>
          <w:tcPr>
            <w:shd w:val="clear" w:color="auto" w:fill="auto"/>
            <w:tcBorders/>
            <w:tcW w:w="9068" w:type="dxa"/>
            <w:textDirection w:val="lrTb"/>
            <w:noWrap w:val="false"/>
          </w:tcPr>
          <w:p>
            <w:pPr>
              <w:pStyle w:val="1302"/>
              <w:pBdr/>
              <w:spacing/>
              <w:ind/>
              <w:jc w:val="both"/>
              <w:rPr>
                <w:b/>
                <w:bCs/>
                <w:lang w:val="en-US"/>
              </w:rPr>
            </w:pPr>
            <w:r/>
            <w:bookmarkStart w:id="30" w:name="_Ref880208"/>
            <w:r>
              <w:rPr>
                <w:rFonts w:eastAsia="Calibri"/>
                <w:b/>
                <w:bCs/>
                <w:szCs w:val="22"/>
                <w:lang w:val="en-US"/>
              </w:rPr>
              <w:t xml:space="preserve">Figure 2.1-1</w:t>
            </w:r>
            <w:bookmarkEnd w:id="30"/>
            <w:r>
              <w:rPr>
                <w:rFonts w:eastAsia="Calibri"/>
                <w:b/>
                <w:bCs/>
                <w:szCs w:val="22"/>
                <w:lang w:val="en-US"/>
              </w:rPr>
              <w:t xml:space="preserve">.</w:t>
            </w:r>
            <w:r>
              <w:rPr>
                <w:rFonts w:eastAsia="Calibri"/>
                <w:szCs w:val="22"/>
                <w:lang w:val="en-US"/>
              </w:rPr>
              <w:t xml:space="preserve">  </w:t>
            </w:r>
            <w:r>
              <w:rPr>
                <w:rFonts w:eastAsia="Calibri"/>
                <w:b/>
                <w:bCs/>
                <w:szCs w:val="22"/>
                <w:lang w:val="en-US"/>
              </w:rPr>
              <w:t xml:space="preserve">VISproPT</w:t>
            </w:r>
            <w:r>
              <w:rPr>
                <w:rFonts w:eastAsia="Calibri"/>
                <w:b/>
                <w:bCs/>
                <w:szCs w:val="22"/>
                <w:lang w:val="en-US"/>
              </w:rPr>
              <w:t xml:space="preserve"> optical sketch: two digital cameras (Cam1 and Cam2) acquire photos of the panel surface with the reflected images of the point source array. Five reference frames (RF) are used in the image-processing: 1) parabola (</w:t>
            </w:r>
            <w:r>
              <w:rPr>
                <w:rFonts w:eastAsia="Calibri"/>
                <w:b/>
                <w:bCs/>
                <w:szCs w:val="22"/>
                <w:lang w:val="en-US"/>
              </w:rPr>
              <w:t xml:space="preserve">ParRF</w:t>
            </w:r>
            <w:r>
              <w:rPr>
                <w:rFonts w:eastAsia="Calibri"/>
                <w:b/>
                <w:bCs/>
                <w:szCs w:val="22"/>
                <w:lang w:val="en-US"/>
              </w:rPr>
              <w:t xml:space="preserve">), 2) laboratory (</w:t>
            </w:r>
            <w:r>
              <w:rPr>
                <w:rFonts w:eastAsia="Calibri"/>
                <w:b/>
                <w:bCs/>
                <w:szCs w:val="22"/>
                <w:lang w:val="en-US"/>
              </w:rPr>
              <w:t xml:space="preserve">LabRF</w:t>
            </w:r>
            <w:r>
              <w:rPr>
                <w:rFonts w:eastAsia="Calibri"/>
                <w:b/>
                <w:bCs/>
                <w:szCs w:val="22"/>
                <w:lang w:val="en-US"/>
              </w:rPr>
              <w:t xml:space="preserve">), 3) point source array (</w:t>
            </w:r>
            <w:r>
              <w:rPr>
                <w:rFonts w:eastAsia="Calibri"/>
                <w:b/>
                <w:bCs/>
                <w:szCs w:val="22"/>
                <w:lang w:val="en-US"/>
              </w:rPr>
              <w:t xml:space="preserve">SourceRF</w:t>
            </w:r>
            <w:r>
              <w:rPr>
                <w:rFonts w:eastAsia="Calibri"/>
                <w:b/>
                <w:bCs/>
                <w:szCs w:val="22"/>
                <w:lang w:val="en-US"/>
              </w:rPr>
              <w:t xml:space="preserve">), 4) Cam1 (CamRF1), 5) Cam2 (CamRF2). At the end of the image processing, the experimental values of height and partial derivatives of the surface are gridded over the sampling matrix.</w:t>
            </w:r>
            <w:r>
              <w:rPr>
                <w:b/>
                <w:bCs/>
                <w:lang w:val="en-US"/>
              </w:rPr>
            </w:r>
            <w:r>
              <w:rPr>
                <w:b/>
                <w:bCs/>
                <w:lang w:val="en-US"/>
              </w:rPr>
            </w:r>
          </w:p>
        </w:tc>
      </w:tr>
    </w:tbl>
    <w:p>
      <w:pPr>
        <w:pBdr/>
        <w:spacing/>
        <w:ind/>
        <w:rPr>
          <w:lang w:val="en-US"/>
        </w:rPr>
      </w:pPr>
      <w:r>
        <w:rPr>
          <w:lang w:val="en-US"/>
        </w:rPr>
        <w:tab/>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US"/>
              </w:rPr>
            </w:pPr>
            <w:r>
              <w:rPr>
                <w:rFonts w:ascii="Bookman Old Style" w:hAnsi="Bookman Old Style" w:eastAsia="Calibri"/>
                <w:sz w:val="22"/>
                <w:szCs w:val="18"/>
                <w:lang w:val="en-US" w:eastAsia="en-GB"/>
              </w:rPr>
              <mc:AlternateContent>
                <mc:Choice Requires="wpg">
                  <w:drawing>
                    <wp:inline xmlns:wp="http://schemas.openxmlformats.org/drawingml/2006/wordprocessingDrawing" distT="0" distB="0" distL="0" distR="0">
                      <wp:extent cx="2880000" cy="4107600"/>
                      <wp:effectExtent l="0" t="0" r="0" b="0"/>
                      <wp:docPr id="1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212367" name=""/>
                              <pic:cNvPicPr>
                                <a:picLocks noChangeAspect="1"/>
                              </pic:cNvPicPr>
                              <pic:nvPr/>
                            </pic:nvPicPr>
                            <pic:blipFill>
                              <a:blip r:embed="rId19"/>
                              <a:stretch/>
                            </pic:blipFill>
                            <pic:spPr bwMode="auto">
                              <a:xfrm>
                                <a:off x="0" y="0"/>
                                <a:ext cx="2880000" cy="41076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width:226.77pt;height:323.43pt;mso-wrap-distance-left:0.00pt;mso-wrap-distance-top:0.00pt;mso-wrap-distance-right:0.00pt;mso-wrap-distance-bottom:0.00pt;z-index:1;" stroked="false">
                      <v:imagedata r:id="rId19" o:title=""/>
                      <o:lock v:ext="edit" rotation="t"/>
                    </v:shape>
                  </w:pict>
                </mc:Fallback>
              </mc:AlternateContent>
            </w:r>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ffffff" w:fill="ffffff"/>
            <w:tcBorders/>
            <w:tcW w:w="9478" w:type="dxa"/>
            <w:textDirection w:val="lrTb"/>
            <w:noWrap w:val="false"/>
          </w:tcPr>
          <w:p>
            <w:pPr>
              <w:pStyle w:val="1302"/>
              <w:pBdr/>
              <w:spacing/>
              <w:ind/>
              <w:jc w:val="both"/>
              <w:rPr>
                <w:lang w:val="en-US"/>
              </w:rPr>
            </w:pPr>
            <w:r>
              <w:rPr>
                <w:b/>
                <w:bCs/>
                <w:lang w:val="en-US"/>
              </w:rPr>
              <w:t xml:space="preserve">Figure </w:t>
            </w:r>
            <w:r>
              <w:rPr>
                <w:b/>
                <w:bCs/>
                <w:lang w:val="en-US"/>
              </w:rPr>
              <w:fldChar w:fldCharType="begin"/>
            </w:r>
            <w:r>
              <w:rPr>
                <w:b/>
                <w:bCs/>
                <w:lang w:val="en-US"/>
              </w:rPr>
              <w:instrText xml:space="preserve"> SEQ Figure \* ARABIC </w:instrText>
            </w:r>
            <w:r>
              <w:rPr>
                <w:b/>
                <w:bCs/>
                <w:lang w:val="en-US"/>
              </w:rPr>
              <w:fldChar w:fldCharType="separate"/>
            </w:r>
            <w:r>
              <w:rPr>
                <w:b/>
                <w:bCs/>
                <w:lang w:val="en-US"/>
              </w:rPr>
              <w:t xml:space="preserve">2</w:t>
            </w:r>
            <w:r>
              <w:rPr>
                <w:b/>
                <w:bCs/>
                <w:lang w:val="en-US"/>
              </w:rPr>
              <w:fldChar w:fldCharType="end"/>
            </w:r>
            <w:r>
              <w:rPr>
                <w:b/>
                <w:bCs/>
                <w:lang w:val="en-US"/>
              </w:rPr>
              <w:t xml:space="preserve">.1-2.</w:t>
            </w:r>
            <w:r>
              <w:rPr>
                <w:lang w:val="en-US"/>
              </w:rPr>
              <w:t xml:space="preserve"> </w:t>
            </w:r>
            <w:r>
              <w:rPr>
                <w:b/>
                <w:lang w:val="en-US"/>
              </w:rPr>
              <w:t xml:space="preserve">VISproPT</w:t>
            </w:r>
            <w:r>
              <w:rPr>
                <w:b/>
                <w:lang w:val="en-US"/>
              </w:rPr>
              <w:t xml:space="preserve"> hardware. The main components </w:t>
            </w:r>
            <w:r>
              <w:rPr>
                <w:b/>
                <w:lang w:val="en-US"/>
              </w:rPr>
              <w:t xml:space="preserve">are:</w:t>
            </w:r>
            <w:r>
              <w:rPr>
                <w:b/>
                <w:lang w:val="en-US"/>
              </w:rPr>
              <w:t xml:space="preserve"> the point source array, two digital cameras and the motorized rail for moving the cameras over the specimen.</w:t>
            </w:r>
            <w:r>
              <w:rPr>
                <w:lang w:val="en-US"/>
              </w:rPr>
            </w:r>
            <w:r>
              <w:rPr>
                <w:lang w:val="en-US"/>
              </w:rPr>
            </w:r>
          </w:p>
        </w:tc>
      </w:tr>
    </w:tbl>
    <w:p>
      <w:pPr>
        <w:pBdr/>
        <w:spacing/>
        <w:ind/>
        <w:rPr>
          <w:lang w:val="en-US"/>
        </w:rPr>
      </w:pPr>
      <w:r>
        <w:rPr>
          <w:lang w:val="en-US"/>
        </w:rPr>
        <w:br w:type="page" w:clear="all"/>
      </w:r>
      <w:r>
        <w:rPr>
          <w:lang w:val="en-US"/>
        </w:rPr>
      </w:r>
      <w:r>
        <w:rPr>
          <w:lang w:val="en-US"/>
        </w:rPr>
      </w:r>
    </w:p>
    <w:p>
      <w:pPr>
        <w:pStyle w:val="1255"/>
        <w:pBdr/>
        <w:spacing/>
        <w:ind/>
        <w:rPr>
          <w:lang w:val="en-US"/>
        </w:rPr>
      </w:pPr>
      <w:r>
        <w:rPr>
          <w:lang w:val="en-US"/>
        </w:rPr>
        <w:t xml:space="preserve">F-ISE</w:t>
      </w:r>
      <w:bookmarkStart w:id="31" w:name="_Toc7213223"/>
      <w:r/>
      <w:bookmarkEnd w:id="31"/>
      <w:r>
        <w:rPr>
          <w:lang w:val="en-US"/>
        </w:rPr>
      </w:r>
      <w:r>
        <w:rPr>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The local surface slope deviations of the parabolic-trough (PT) reflective panels of the 3D-shape round-robin were measured with the Fringe</w:t>
      </w:r>
      <w:r>
        <w:rPr>
          <w:rFonts w:ascii="Bookman Old Style" w:hAnsi="Bookman Old Style" w:eastAsia="Calibri"/>
          <w:sz w:val="22"/>
          <w:szCs w:val="18"/>
          <w:lang w:val="en-US"/>
        </w:rPr>
        <w:t xml:space="preserve"> Reflection Technique (FRT) at Fraunhofer ISE laboratory. FRT is a deflectometry-based measurement method, which in principle, a camera directed at the mirror surface, in this case the parabolic trough mirror, records a distorted reflection of a sinusoidal</w:t>
      </w:r>
      <w:r>
        <w:rPr>
          <w:rFonts w:ascii="Bookman Old Style" w:hAnsi="Bookman Old Style" w:eastAsia="Calibri"/>
          <w:sz w:val="22"/>
          <w:szCs w:val="18"/>
          <w:lang w:val="en-US"/>
        </w:rPr>
        <w:t xml:space="preserve"> pattern displayed by a projector, as shown in Fig. 2.2-1. In the laboratory setup, the camera is placed on the ceiling of the laboratory, the parabolic mirror on the ground, while the projector on the ground displays the sinusoidal pattern on the ceiling.</w:t>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keepNext w:val="true"/>
        <w:pBdr/>
        <w:spacing w:line="360" w:lineRule="auto"/>
        <w:ind/>
        <w:jc w:val="center"/>
        <w:rPr>
          <w:lang w:val="en-US"/>
        </w:rPr>
      </w:pPr>
      <w:r>
        <w:rPr>
          <w:rFonts w:ascii="Bookman Old Style" w:hAnsi="Bookman Old Style" w:eastAsia="Calibri"/>
          <w:sz w:val="22"/>
          <w:szCs w:val="18"/>
          <w:lang w:val="en-US"/>
        </w:rPr>
        <mc:AlternateContent>
          <mc:Choice Requires="wpg">
            <w:drawing>
              <wp:inline xmlns:wp="http://schemas.openxmlformats.org/drawingml/2006/wordprocessingDrawing" distT="0" distB="0" distL="0" distR="0">
                <wp:extent cx="2878373" cy="2918128"/>
                <wp:effectExtent l="0" t="0" r="3810" b="6985"/>
                <wp:docPr id="18" name="Picture 51"/>
                <wp:cNvGraphicFramePr/>
                <a:graphic xmlns:a="http://schemas.openxmlformats.org/drawingml/2006/main">
                  <a:graphicData uri="http://schemas.openxmlformats.org/drawingml/2006/picture">
                    <pic:pic xmlns:pic="http://schemas.openxmlformats.org/drawingml/2006/picture">
                      <pic:nvPicPr>
                        <pic:cNvPr id="8" name="Content Placeholder 3"/>
                        <pic:cNvPicPr/>
                        <pic:nvPr/>
                      </pic:nvPicPr>
                      <pic:blipFill>
                        <a:blip r:embed="rId20"/>
                        <a:srcRect l="0" t="0" r="8528" b="0"/>
                        <a:stretch/>
                      </pic:blipFill>
                      <pic:spPr bwMode="auto">
                        <a:xfrm>
                          <a:off x="0" y="0"/>
                          <a:ext cx="2878373" cy="2918128"/>
                        </a:xfrm>
                        <a:prstGeom prst="rect">
                          <a:avLst/>
                        </a:prstGeom>
                        <a:noFill/>
                        <a:ln>
                          <a:noFill/>
                        </a:ln>
                        <a:effectLst/>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width:226.64pt;height:229.77pt;mso-wrap-distance-left:0.00pt;mso-wrap-distance-top:0.00pt;mso-wrap-distance-right:0.00pt;mso-wrap-distance-bottom:0.00pt;z-index:1;" stroked="f">
                <v:imagedata r:id="rId20" o:title=""/>
                <o:lock v:ext="edit" rotation="t"/>
              </v:shape>
            </w:pict>
          </mc:Fallback>
        </mc:AlternateContent>
      </w:r>
      <w:r>
        <w:rPr>
          <w:lang w:val="en-US"/>
        </w:rPr>
      </w:r>
      <w:r>
        <w:rPr>
          <w:lang w:val="en-US"/>
        </w:rPr>
      </w:r>
    </w:p>
    <w:p>
      <w:pPr>
        <w:keepNext w:val="true"/>
        <w:pBdr/>
        <w:spacing w:line="360" w:lineRule="auto"/>
        <w:ind/>
        <w:jc w:val="center"/>
        <w:rPr>
          <w:lang w:val="en-US"/>
        </w:rPr>
      </w:pPr>
      <w:r>
        <w:rPr>
          <w:lang w:val="en-US"/>
        </w:rPr>
      </w:r>
      <w:r>
        <w:rPr>
          <w:lang w:val="en-US"/>
        </w:rPr>
      </w:r>
      <w:r>
        <w:rPr>
          <w:lang w:val="en-US"/>
        </w:rPr>
      </w:r>
    </w:p>
    <w:p>
      <w:pPr>
        <w:pStyle w:val="1311"/>
        <w:pBdr/>
        <w:spacing/>
        <w:ind/>
        <w:jc w:val="both"/>
        <w:rPr>
          <w:rFonts w:ascii="Bookman Old Style" w:hAnsi="Bookman Old Style"/>
          <w:bCs w:val="0"/>
          <w:sz w:val="22"/>
          <w:lang w:val="en-US"/>
        </w:rPr>
      </w:pPr>
      <w:r/>
      <w:bookmarkStart w:id="32" w:name="_Ref155193267"/>
      <w:r>
        <w:rPr>
          <w:rFonts w:ascii="Bookman Old Style" w:hAnsi="Bookman Old Style"/>
          <w:bCs w:val="0"/>
          <w:sz w:val="22"/>
          <w:lang w:val="en-US"/>
        </w:rPr>
        <w:t xml:space="preserve">Figure 2.2-1</w:t>
      </w:r>
      <w:bookmarkEnd w:id="32"/>
      <w:r>
        <w:rPr>
          <w:rFonts w:ascii="Bookman Old Style" w:hAnsi="Bookman Old Style"/>
          <w:bCs w:val="0"/>
          <w:sz w:val="22"/>
          <w:lang w:val="en-US"/>
        </w:rPr>
        <w:t xml:space="preserve">. Deflectometry setup at Fraunhofer ISE for the shape measurement of the parabolic trough mirrors. On the top right, the camera is fixed, so the distorted reflection of the sinu</w:t>
      </w:r>
      <w:r>
        <w:rPr>
          <w:rFonts w:ascii="Bookman Old Style" w:hAnsi="Bookman Old Style"/>
          <w:bCs w:val="0"/>
          <w:sz w:val="22"/>
          <w:lang w:val="en-US"/>
        </w:rPr>
        <w:t xml:space="preserve">soidal pattern can be recorded. On the bottom is placed the parabolic trough mirror and next to it the projector, which displays the sinusoidal pattern on the ceiling of the laboratory. The red square on the pattern is the area which the camera can record.</w:t>
      </w:r>
      <w:r>
        <w:rPr>
          <w:rFonts w:ascii="Bookman Old Style" w:hAnsi="Bookman Old Style"/>
          <w:bCs w:val="0"/>
          <w:sz w:val="22"/>
          <w:lang w:val="en-US"/>
        </w:rPr>
      </w:r>
      <w:r>
        <w:rPr>
          <w:rFonts w:ascii="Bookman Old Style" w:hAnsi="Bookman Old Style"/>
          <w:bCs w:val="0"/>
          <w:sz w:val="22"/>
          <w:lang w:val="en-US"/>
        </w:rPr>
      </w:r>
    </w:p>
    <w:p>
      <w:pPr>
        <w:pBdr/>
        <w:spacing w:line="360" w:lineRule="auto"/>
        <w:ind/>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The LCD projector has a XGA (1024 x 768) resolution with a pixel width and height of 0,27 mm. The camera has a focal length of 12 mm, resolution of 1936 (H) x 1458 (V) and a pixel width and height of 3,69 </w:t>
      </w:r>
      <w:r>
        <w:rPr>
          <w:rFonts w:ascii="Bookman Old Style" w:hAnsi="Bookman Old Style" w:eastAsia="Calibri"/>
          <w:sz w:val="22"/>
          <w:szCs w:val="18"/>
          <w:lang w:val="en-US"/>
        </w:rPr>
        <w:t xml:space="preserve">μm</w:t>
      </w:r>
      <w:r>
        <w:rPr>
          <w:rFonts w:ascii="Bookman Old Style" w:hAnsi="Bookman Old Style" w:eastAsia="Calibri"/>
          <w:sz w:val="22"/>
          <w:szCs w:val="18"/>
          <w:lang w:val="en-US"/>
        </w:rPr>
        <w:t xml:space="preserve">.</w:t>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A software algorithm evaluates the pattern and calculates the surface normal for ea</w:t>
      </w:r>
      <w:r>
        <w:rPr>
          <w:rFonts w:ascii="Bookman Old Style" w:hAnsi="Bookman Old Style" w:eastAsia="Calibri"/>
          <w:sz w:val="22"/>
          <w:szCs w:val="18"/>
          <w:lang w:val="en-US"/>
        </w:rPr>
        <w:t xml:space="preserve">ch point imaged in a camera pixel, see 2.2-2. The advantage of the method is a spatially resolved measurement of the entire reflector area seen by the camera with a fine lateral resolution and information on the shape, surface gradients and microstructure.</w:t>
      </w:r>
      <w:r>
        <w:rPr>
          <w:rFonts w:ascii="Bookman Old Style" w:hAnsi="Bookman Old Style" w:eastAsia="Calibri"/>
          <w:sz w:val="22"/>
          <w:szCs w:val="18"/>
          <w:lang w:val="en-US"/>
        </w:rPr>
      </w:r>
      <w:r>
        <w:rPr>
          <w:rFonts w:ascii="Bookman Old Style" w:hAnsi="Bookman Old Style" w:eastAsia="Calibri"/>
          <w:sz w:val="22"/>
          <w:szCs w:val="18"/>
          <w:lang w:val="en-US"/>
        </w:rPr>
      </w:r>
    </w:p>
    <w:p>
      <w:pPr>
        <w:keepNext w:val="true"/>
        <w:pBdr/>
        <w:spacing w:line="360" w:lineRule="auto"/>
        <w:ind/>
        <w:jc w:val="center"/>
        <w:rPr>
          <w:lang w:val="en-US"/>
        </w:rPr>
      </w:pPr>
      <w:r>
        <w:rPr>
          <w:rFonts w:ascii="Bookman Old Style" w:hAnsi="Bookman Old Style" w:eastAsia="Calibri"/>
          <w:sz w:val="22"/>
          <w:szCs w:val="18"/>
          <w:lang w:val="en-US"/>
        </w:rPr>
        <mc:AlternateContent>
          <mc:Choice Requires="wpg">
            <w:drawing>
              <wp:inline xmlns:wp="http://schemas.openxmlformats.org/drawingml/2006/wordprocessingDrawing" distT="0" distB="0" distL="0" distR="0">
                <wp:extent cx="3331597" cy="2285398"/>
                <wp:effectExtent l="0" t="0" r="2540" b="635"/>
                <wp:docPr id="19"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r/>
                      </pic:nvPicPr>
                      <pic:blipFill>
                        <a:blip r:embed="rId21"/>
                        <a:stretch/>
                      </pic:blipFill>
                      <pic:spPr bwMode="auto">
                        <a:xfrm>
                          <a:off x="0" y="0"/>
                          <a:ext cx="3338010" cy="2289797"/>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width:262.33pt;height:179.95pt;mso-wrap-distance-left:0.00pt;mso-wrap-distance-top:0.00pt;mso-wrap-distance-right:0.00pt;mso-wrap-distance-bottom:0.00pt;z-index:1;" stroked="f">
                <v:imagedata r:id="rId21" o:title=""/>
                <o:lock v:ext="edit" rotation="t"/>
              </v:shape>
            </w:pict>
          </mc:Fallback>
        </mc:AlternateContent>
      </w:r>
      <w:r>
        <w:rPr>
          <w:lang w:val="en-US"/>
        </w:rPr>
      </w:r>
      <w:r>
        <w:rPr>
          <w:lang w:val="en-US"/>
        </w:rPr>
      </w:r>
    </w:p>
    <w:p>
      <w:pPr>
        <w:pBdr/>
        <w:spacing w:line="240" w:lineRule="auto"/>
        <w:ind/>
        <w:rPr>
          <w:rFonts w:ascii="Bookman Old Style" w:hAnsi="Bookman Old Style"/>
          <w:b/>
          <w:sz w:val="22"/>
          <w:lang w:val="en-US"/>
        </w:rPr>
      </w:pPr>
      <w:r/>
      <w:bookmarkStart w:id="33" w:name="_Ref155193276"/>
      <w:r>
        <w:rPr>
          <w:rFonts w:ascii="Bookman Old Style" w:hAnsi="Bookman Old Style"/>
          <w:b/>
          <w:sz w:val="22"/>
          <w:lang w:val="en-US"/>
        </w:rPr>
        <w:t xml:space="preserve">Figure 2.2-2</w:t>
      </w:r>
      <w:bookmarkEnd w:id="33"/>
      <w:r>
        <w:rPr>
          <w:rFonts w:ascii="Bookman Old Style" w:hAnsi="Bookman Old Style"/>
          <w:b/>
          <w:sz w:val="22"/>
          <w:lang w:val="en-US"/>
        </w:rPr>
        <w:t xml:space="preserve">. Sketch of the measurement process. A camera records multiple reflected patterns according to a phase-sh</w:t>
      </w:r>
      <w:r>
        <w:rPr>
          <w:rFonts w:ascii="Bookman Old Style" w:hAnsi="Bookman Old Style"/>
          <w:b/>
          <w:sz w:val="22"/>
          <w:lang w:val="en-US"/>
        </w:rPr>
        <w:t xml:space="preserve">ifting technique. Shape irregularities on the specular surface result in distorted fringe patterns, which are evaluated to determine the actual surface slope. In the setup at Fraunhofer ISE, the screen which projects the pattern is replaced by a projector.</w:t>
      </w:r>
      <w:r>
        <w:rPr>
          <w:rFonts w:ascii="Bookman Old Style" w:hAnsi="Bookman Old Style"/>
          <w:b/>
          <w:sz w:val="22"/>
          <w:lang w:val="en-US"/>
        </w:rPr>
      </w:r>
      <w:r>
        <w:rPr>
          <w:rFonts w:ascii="Bookman Old Style" w:hAnsi="Bookman Old Style"/>
          <w:b/>
          <w:sz w:val="22"/>
          <w:lang w:val="en-US"/>
        </w:rPr>
      </w:r>
    </w:p>
    <w:p>
      <w:pPr>
        <w:pBdr/>
        <w:spacing/>
        <w:ind/>
        <w:rPr>
          <w:lang w:val="en-US"/>
        </w:rPr>
      </w:pPr>
      <w:r>
        <w:rPr>
          <w:lang w:val="en-US"/>
        </w:rPr>
      </w:r>
      <w:r>
        <w:rPr>
          <w:lang w:val="en-US"/>
        </w:rPr>
      </w:r>
      <w:r>
        <w:rPr>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The calibration of the system is carried out using a laser scanner which extracts the world coordinates of squared markers placed on the ground and displayed on the ceiling from the projector (2</w:t>
      </w:r>
      <w:r>
        <w:rPr>
          <w:rFonts w:ascii="Bookman Old Style" w:hAnsi="Bookman Old Style" w:eastAsia="Calibri"/>
          <w:sz w:val="22"/>
          <w:szCs w:val="18"/>
          <w:lang w:val="en-US"/>
        </w:rPr>
        <w:t xml:space="preserve">.2-3A). Similarly, the camera takes a picture of the markers on the ground, obtaining the pixel coordinates of the markers (2.2-3B). Finally, an algorithm correlates the world coordinates of the laser scanner with the pixels of the camera for each marker. </w:t>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p>
      <w:pPr>
        <w:pBdr/>
        <w:spacing w:line="360" w:lineRule="auto"/>
        <w:ind/>
        <w:jc w:val="both"/>
        <w:rPr>
          <w:rFonts w:ascii="Bookman Old Style" w:hAnsi="Bookman Old Style" w:eastAsia="Calibri"/>
          <w:sz w:val="22"/>
          <w:szCs w:val="18"/>
          <w:lang w:val="en-US"/>
        </w:rPr>
      </w:pPr>
      <w:r>
        <w:rPr>
          <w:rFonts w:ascii="Bookman Old Style" w:hAnsi="Bookman Old Style" w:eastAsia="Calibri"/>
          <w:sz w:val="22"/>
          <w:szCs w:val="18"/>
          <w:lang w:val="en-US"/>
        </w:rPr>
        <w:t xml:space="preserve">The reference system is typically chosen </w:t>
      </w:r>
      <w:r>
        <w:rPr>
          <w:rFonts w:ascii="Bookman Old Style" w:hAnsi="Bookman Old Style" w:eastAsia="Calibri"/>
          <w:sz w:val="22"/>
          <w:szCs w:val="18"/>
          <w:lang w:val="en-US"/>
        </w:rPr>
        <w:t xml:space="preserve">as the centre of the laser scanner, which in frame of this projects, is changed to the centre of one of the metallic balls of the measurement setup defined in the document “Procedure for placing PT-panels in SFERA-III WP10 Task3 3D shape measurement round </w:t>
      </w:r>
      <w:r>
        <w:rPr>
          <w:rFonts w:ascii="Bookman Old Style" w:hAnsi="Bookman Old Style" w:eastAsia="Calibri"/>
          <w:sz w:val="22"/>
          <w:szCs w:val="18"/>
          <w:lang w:val="en-US"/>
        </w:rPr>
        <w:t xml:space="preserve">robin”[</w:t>
      </w:r>
      <w:r>
        <w:rPr>
          <w:rFonts w:ascii="Bookman Old Style" w:hAnsi="Bookman Old Style" w:eastAsia="Calibri"/>
          <w:sz w:val="22"/>
          <w:szCs w:val="18"/>
          <w:lang w:val="en-US"/>
        </w:rPr>
        <w:t xml:space="preserve">4].</w:t>
      </w:r>
      <w:r>
        <w:rPr>
          <w:rFonts w:ascii="Bookman Old Style" w:hAnsi="Bookman Old Style" w:eastAsia="Calibri"/>
          <w:sz w:val="22"/>
          <w:szCs w:val="18"/>
          <w:lang w:val="en-US"/>
        </w:rPr>
      </w:r>
      <w:r>
        <w:rPr>
          <w:rFonts w:ascii="Bookman Old Style" w:hAnsi="Bookman Old Style" w:eastAsia="Calibri"/>
          <w:sz w:val="22"/>
          <w:szCs w:val="18"/>
          <w:lang w:val="en-US"/>
        </w:rPr>
      </w:r>
    </w:p>
    <w:tbl>
      <w:tblPr>
        <w:tblStyle w:val="1291"/>
        <w:tblW w:w="0" w:type="auto"/>
        <w:jc w:val="center"/>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4529"/>
        <w:gridCol w:w="4536"/>
      </w:tblGrid>
      <w:tr>
        <w:trPr>
          <w:jc w:val="center"/>
        </w:trPr>
        <w:tc>
          <w:tcPr>
            <w:tcBorders/>
            <w:tcW w:w="4529" w:type="dxa"/>
            <w:textDirection w:val="lrTb"/>
            <w:noWrap w:val="false"/>
          </w:tcPr>
          <w:p>
            <w:pPr>
              <w:pBdr/>
              <w:spacing w:line="360" w:lineRule="auto"/>
              <w:ind/>
              <w:rPr>
                <w:rFonts w:ascii="Bookman Old Style" w:hAnsi="Bookman Old Style"/>
                <w:szCs w:val="18"/>
                <w:lang w:val="en-US"/>
              </w:rPr>
            </w:pPr>
            <w:r>
              <w:rPr>
                <w:rFonts w:ascii="Bookman Old Style" w:hAnsi="Bookman Old Style"/>
                <w:szCs w:val="18"/>
                <w:lang w:val="en-US"/>
              </w:rPr>
              <mc:AlternateContent>
                <mc:Choice Requires="wpg">
                  <w:drawing>
                    <wp:inline xmlns:wp="http://schemas.openxmlformats.org/drawingml/2006/wordprocessingDrawing" distT="0" distB="0" distL="0" distR="0">
                      <wp:extent cx="2425148" cy="2107559"/>
                      <wp:effectExtent l="0" t="0" r="0" b="7620"/>
                      <wp:docPr id="20"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9"/>
                              <pic:cNvPicPr>
                                <a:picLocks noChangeAspect="1"/>
                              </pic:cNvPicPr>
                              <pic:nvPr/>
                            </pic:nvPicPr>
                            <pic:blipFill>
                              <a:blip r:embed="rId22"/>
                              <a:srcRect l="20365" t="1" r="5384" b="-24"/>
                              <a:stretch/>
                            </pic:blipFill>
                            <pic:spPr bwMode="auto">
                              <a:xfrm>
                                <a:off x="0" y="0"/>
                                <a:ext cx="2450478" cy="2129572"/>
                              </a:xfrm>
                              <a:prstGeom prst="rect">
                                <a:avLst/>
                              </a:prstGeom>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width:190.96pt;height:165.95pt;mso-wrap-distance-left:0.00pt;mso-wrap-distance-top:0.00pt;mso-wrap-distance-right:0.00pt;mso-wrap-distance-bottom:0.00pt;z-index:1;" stroked="f">
                      <v:imagedata r:id="rId22" o:title=""/>
                      <o:lock v:ext="edit" rotation="t"/>
                    </v:shape>
                  </w:pict>
                </mc:Fallback>
              </mc:AlternateContent>
            </w:r>
            <w:r>
              <w:rPr>
                <w:rFonts w:ascii="Bookman Old Style" w:hAnsi="Bookman Old Style"/>
                <w:szCs w:val="18"/>
                <w:lang w:val="en-US"/>
              </w:rPr>
            </w:r>
            <w:r>
              <w:rPr>
                <w:rFonts w:ascii="Bookman Old Style" w:hAnsi="Bookman Old Style"/>
                <w:szCs w:val="18"/>
                <w:lang w:val="en-US"/>
              </w:rPr>
            </w:r>
          </w:p>
        </w:tc>
        <w:tc>
          <w:tcPr>
            <w:tcBorders/>
            <w:tcW w:w="4536" w:type="dxa"/>
            <w:vAlign w:val="center"/>
            <w:textDirection w:val="lrTb"/>
            <w:noWrap w:val="false"/>
          </w:tcPr>
          <w:p>
            <w:pPr>
              <w:pBdr/>
              <w:spacing w:line="360" w:lineRule="auto"/>
              <w:ind/>
              <w:jc w:val="center"/>
              <w:rPr>
                <w:rFonts w:ascii="Bookman Old Style" w:hAnsi="Bookman Old Style"/>
                <w:szCs w:val="18"/>
                <w:lang w:val="en-US"/>
              </w:rPr>
            </w:pPr>
            <w:r>
              <w:rPr>
                <w:rFonts w:ascii="Bookman Old Style" w:hAnsi="Bookman Old Style"/>
                <w:szCs w:val="18"/>
                <w:lang w:val="en-US"/>
              </w:rPr>
              <mc:AlternateContent>
                <mc:Choice Requires="wpg">
                  <w:drawing>
                    <wp:inline xmlns:wp="http://schemas.openxmlformats.org/drawingml/2006/wordprocessingDrawing" distT="0" distB="0" distL="0" distR="0">
                      <wp:extent cx="2742482" cy="2065360"/>
                      <wp:effectExtent l="0" t="0" r="1270" b="0"/>
                      <wp:docPr id="21"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1"/>
                              <pic:cNvPicPr>
                                <a:picLocks noChangeAspect="1"/>
                              </pic:cNvPicPr>
                              <pic:nvPr/>
                            </pic:nvPicPr>
                            <pic:blipFill>
                              <a:blip r:embed="rId23"/>
                              <a:stretch/>
                            </pic:blipFill>
                            <pic:spPr bwMode="auto">
                              <a:xfrm rot="10800000">
                                <a:off x="0" y="0"/>
                                <a:ext cx="2757919" cy="207698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width:215.94pt;height:162.63pt;mso-wrap-distance-left:0.00pt;mso-wrap-distance-top:0.00pt;mso-wrap-distance-right:0.00pt;mso-wrap-distance-bottom:0.00pt;rotation:180;z-index:1;" stroked="false">
                      <v:imagedata r:id="rId23" o:title=""/>
                      <o:lock v:ext="edit" rotation="t"/>
                    </v:shape>
                  </w:pict>
                </mc:Fallback>
              </mc:AlternateContent>
            </w:r>
            <w:r>
              <w:rPr>
                <w:rFonts w:ascii="Bookman Old Style" w:hAnsi="Bookman Old Style"/>
                <w:szCs w:val="18"/>
                <w:lang w:val="en-US"/>
              </w:rPr>
            </w:r>
            <w:r>
              <w:rPr>
                <w:rFonts w:ascii="Bookman Old Style" w:hAnsi="Bookman Old Style"/>
                <w:szCs w:val="18"/>
                <w:lang w:val="en-US"/>
              </w:rPr>
            </w:r>
          </w:p>
        </w:tc>
      </w:tr>
      <w:tr>
        <w:trPr>
          <w:jc w:val="center"/>
        </w:trPr>
        <w:tc>
          <w:tcPr>
            <w:tcBorders/>
            <w:tcW w:w="4529" w:type="dxa"/>
            <w:textDirection w:val="lrTb"/>
            <w:noWrap w:val="false"/>
          </w:tcPr>
          <w:p>
            <w:pPr>
              <w:pBdr/>
              <w:spacing w:line="360" w:lineRule="auto"/>
              <w:ind/>
              <w:jc w:val="center"/>
              <w:rPr>
                <w:rFonts w:ascii="Bookman Old Style" w:hAnsi="Bookman Old Style"/>
                <w:szCs w:val="18"/>
                <w:lang w:val="en-US"/>
              </w:rPr>
            </w:pPr>
            <w:r>
              <w:rPr>
                <w:rFonts w:ascii="Bookman Old Style" w:hAnsi="Bookman Old Style"/>
                <w:szCs w:val="18"/>
                <w:lang w:val="en-US"/>
              </w:rPr>
              <w:t xml:space="preserve">A</w:t>
            </w:r>
            <w:r>
              <w:rPr>
                <w:rFonts w:ascii="Bookman Old Style" w:hAnsi="Bookman Old Style"/>
                <w:szCs w:val="18"/>
                <w:lang w:val="en-US"/>
              </w:rPr>
            </w:r>
            <w:r>
              <w:rPr>
                <w:rFonts w:ascii="Bookman Old Style" w:hAnsi="Bookman Old Style"/>
                <w:szCs w:val="18"/>
                <w:lang w:val="en-US"/>
              </w:rPr>
            </w:r>
          </w:p>
        </w:tc>
        <w:tc>
          <w:tcPr>
            <w:tcBorders/>
            <w:tcW w:w="4536" w:type="dxa"/>
            <w:textDirection w:val="lrTb"/>
            <w:noWrap w:val="false"/>
          </w:tcPr>
          <w:p>
            <w:pPr>
              <w:keepNext w:val="true"/>
              <w:pBdr/>
              <w:spacing w:line="360" w:lineRule="auto"/>
              <w:ind/>
              <w:jc w:val="center"/>
              <w:rPr>
                <w:rFonts w:ascii="Bookman Old Style" w:hAnsi="Bookman Old Style"/>
                <w:szCs w:val="18"/>
                <w:lang w:val="en-US"/>
              </w:rPr>
            </w:pPr>
            <w:r>
              <w:rPr>
                <w:rFonts w:ascii="Bookman Old Style" w:hAnsi="Bookman Old Style"/>
                <w:szCs w:val="18"/>
                <w:lang w:val="en-US"/>
              </w:rPr>
              <w:t xml:space="preserve">B</w:t>
            </w:r>
            <w:r>
              <w:rPr>
                <w:rFonts w:ascii="Bookman Old Style" w:hAnsi="Bookman Old Style"/>
                <w:szCs w:val="18"/>
                <w:lang w:val="en-US"/>
              </w:rPr>
            </w:r>
            <w:r>
              <w:rPr>
                <w:rFonts w:ascii="Bookman Old Style" w:hAnsi="Bookman Old Style"/>
                <w:szCs w:val="18"/>
                <w:lang w:val="en-US"/>
              </w:rPr>
            </w:r>
          </w:p>
        </w:tc>
      </w:tr>
    </w:tbl>
    <w:p>
      <w:pPr>
        <w:pStyle w:val="1311"/>
        <w:pBdr/>
        <w:spacing/>
        <w:ind/>
        <w:jc w:val="both"/>
        <w:rPr>
          <w:rFonts w:ascii="Bookman Old Style" w:hAnsi="Bookman Old Style"/>
          <w:bCs w:val="0"/>
          <w:sz w:val="22"/>
          <w:lang w:val="en-US"/>
        </w:rPr>
      </w:pPr>
      <w:r/>
      <w:bookmarkStart w:id="34" w:name="_Ref155195859"/>
      <w:r>
        <w:rPr>
          <w:rFonts w:ascii="Bookman Old Style" w:hAnsi="Bookman Old Style"/>
          <w:bCs w:val="0"/>
          <w:sz w:val="22"/>
          <w:lang w:val="en-US"/>
        </w:rPr>
        <w:t xml:space="preserve">Figure 2.2-3</w:t>
      </w:r>
      <w:bookmarkEnd w:id="34"/>
      <w:r>
        <w:rPr>
          <w:rFonts w:ascii="Bookman Old Style" w:hAnsi="Bookman Old Style"/>
          <w:bCs w:val="0"/>
          <w:sz w:val="22"/>
          <w:lang w:val="en-US"/>
        </w:rPr>
        <w:t xml:space="preserve">. A) Image taken from the laser scanner, which provides the world coordinates in </w:t>
      </w:r>
      <w:r>
        <w:rPr>
          <w:rFonts w:ascii="Bookman Old Style" w:hAnsi="Bookman Old Style"/>
          <w:bCs w:val="0"/>
          <w:sz w:val="22"/>
          <w:lang w:val="en-US"/>
        </w:rPr>
        <w:t xml:space="preserve">X,Y</w:t>
      </w:r>
      <w:r>
        <w:rPr>
          <w:rFonts w:ascii="Bookman Old Style" w:hAnsi="Bookman Old Style"/>
          <w:bCs w:val="0"/>
          <w:sz w:val="22"/>
          <w:lang w:val="en-US"/>
        </w:rPr>
        <w:t xml:space="preserve">,Z of the displayed markers on the ground and on the ceiling. The plane XY is defined conveniently para</w:t>
      </w:r>
      <w:r>
        <w:rPr>
          <w:rFonts w:ascii="Bookman Old Style" w:hAnsi="Bookman Old Style"/>
          <w:bCs w:val="0"/>
          <w:sz w:val="22"/>
          <w:lang w:val="en-US"/>
        </w:rPr>
        <w:t xml:space="preserve">llel to the ground of the laboratory and Z normal to the plane. B) Image taken from the camera to the markers on the ground. This picture contains the information of the pixels of the markers which is later correlated to their X, Y and Z world coordinates.</w:t>
      </w:r>
      <w:r>
        <w:rPr>
          <w:rFonts w:ascii="Bookman Old Style" w:hAnsi="Bookman Old Style"/>
          <w:bCs w:val="0"/>
          <w:sz w:val="22"/>
          <w:lang w:val="en-US"/>
        </w:rPr>
      </w:r>
      <w:r>
        <w:rPr>
          <w:rFonts w:ascii="Bookman Old Style" w:hAnsi="Bookman Old Style"/>
          <w:bCs w:val="0"/>
          <w:sz w:val="22"/>
          <w:lang w:val="en-US"/>
        </w:rPr>
      </w:r>
    </w:p>
    <w:p>
      <w:pPr>
        <w:pBdr/>
        <w:spacing/>
        <w:ind/>
        <w:rPr>
          <w:lang w:val="en-US"/>
        </w:rPr>
      </w:pPr>
      <w:r>
        <w:rPr>
          <w:lang w:val="en-US"/>
        </w:rPr>
        <w:br w:type="page" w:clear="all"/>
      </w:r>
      <w:r>
        <w:rPr>
          <w:lang w:val="en-US"/>
        </w:rPr>
      </w:r>
      <w:r>
        <w:rPr>
          <w:lang w:val="en-US"/>
        </w:rPr>
      </w:r>
    </w:p>
    <w:p>
      <w:pPr>
        <w:pStyle w:val="1255"/>
        <w:pBdr/>
        <w:spacing/>
        <w:ind/>
        <w:rPr>
          <w:lang w:val="en-US"/>
        </w:rPr>
      </w:pPr>
      <w:r>
        <w:rPr>
          <w:lang w:val="en-US"/>
        </w:rPr>
        <w:t xml:space="preserve">DLR</w:t>
      </w:r>
      <w:r>
        <w:rPr>
          <w:lang w:val="en-US"/>
        </w:rPr>
      </w:r>
      <w:r>
        <w:rPr>
          <w:lang w:val="en-US"/>
        </w:rPr>
      </w:r>
    </w:p>
    <w:p>
      <w:pPr>
        <w:pStyle w:val="1240"/>
        <w:pBdr/>
        <w:spacing/>
        <w:ind/>
        <w:rPr>
          <w:lang w:val="en-US"/>
        </w:rPr>
      </w:pPr>
      <w:r>
        <w:rPr>
          <w:lang w:val="en-US"/>
        </w:rPr>
        <w:t xml:space="preserve">Deflectometry is a method for measuring the slope of a reflective surface with high accuracy and spatial resolution and has been developed in the recent years in DLR and other research centers. In the DLR setup, a pattern which is projected onto a </w:t>
      </w:r>
      <w:r>
        <w:rPr>
          <w:lang w:val="en-US"/>
        </w:rPr>
        <w:t xml:space="preserve">target</w:t>
      </w:r>
      <w:r>
        <w:rPr>
          <w:lang w:val="en-US"/>
        </w:rPr>
        <w:t xml:space="preserve"> and which is reflected by the surface of the mirror is used. F</w:t>
      </w:r>
      <w:r>
        <w:rPr>
          <w:lang w:val="en-US"/>
        </w:rPr>
        <w:t xml:space="preserve">rom the reflection observed in the mirror with a CCD camera, the spatial coordinates of the CCD, the reflection on the mirror and the point of origin on the target can be assigned to each other. From this, the normal vector of the mirror at this point can </w:t>
      </w:r>
      <w:r>
        <w:rPr>
          <w:lang w:val="en-US"/>
        </w:rPr>
        <w:t xml:space="preserve">be determined. In general, several images of fringe patterns with sinusoidal brightness distribution and different frequency and phase are necessary to achieve the assignment of the location coordinates clearly and with the desired accuracy, see Fig. 2.3-1</w:t>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US"/>
              </w:rPr>
            </w:pPr>
            <w:r>
              <w:rPr>
                <w:lang w:val="en-US"/>
              </w:rPr>
              <mc:AlternateContent>
                <mc:Choice Requires="wpg">
                  <w:drawing>
                    <wp:inline xmlns:wp="http://schemas.openxmlformats.org/drawingml/2006/wordprocessingDrawing" distT="0" distB="0" distL="0" distR="0">
                      <wp:extent cx="5760720" cy="2780665"/>
                      <wp:effectExtent l="0" t="0" r="0" b="635"/>
                      <wp:docPr id="2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8803" name=""/>
                              <pic:cNvPicPr>
                                <a:picLocks noChangeAspect="1"/>
                              </pic:cNvPicPr>
                              <pic:nvPr/>
                            </pic:nvPicPr>
                            <pic:blipFill>
                              <a:blip r:embed="rId24"/>
                              <a:stretch/>
                            </pic:blipFill>
                            <pic:spPr bwMode="auto">
                              <a:xfrm>
                                <a:off x="0" y="0"/>
                                <a:ext cx="5760720" cy="278066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width:453.60pt;height:218.95pt;mso-wrap-distance-left:0.00pt;mso-wrap-distance-top:0.00pt;mso-wrap-distance-right:0.00pt;mso-wrap-distance-bottom:0.00pt;z-index:1;" stroked="false">
                      <v:imagedata r:id="rId24" o:title=""/>
                      <o:lock v:ext="edit" rotation="t"/>
                    </v:shape>
                  </w:pict>
                </mc:Fallback>
              </mc:AlternateContent>
            </w:r>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ffffff" w:fill="ffffff"/>
            <w:tcBorders/>
            <w:tcW w:w="9478" w:type="dxa"/>
            <w:textDirection w:val="lrTb"/>
            <w:noWrap w:val="false"/>
          </w:tcPr>
          <w:p>
            <w:pPr>
              <w:pStyle w:val="1302"/>
              <w:pBdr/>
              <w:spacing/>
              <w:ind/>
              <w:rPr>
                <w:lang w:val="en-US"/>
              </w:rPr>
            </w:pPr>
            <w:r>
              <w:rPr>
                <w:lang w:val="en-US"/>
              </w:rPr>
              <w:tab/>
            </w:r>
            <w:r>
              <w:rPr>
                <w:b/>
                <w:bCs/>
                <w:lang w:val="en-US"/>
              </w:rPr>
              <w:t xml:space="preserve">Figure 2.3-1. Hierarchical phase shift method used in DLR deflectometry</w:t>
            </w:r>
            <w:r>
              <w:rPr>
                <w:b/>
                <w:lang w:val="en-US"/>
              </w:rPr>
              <w:t xml:space="preserve">.</w:t>
            </w:r>
            <w:r>
              <w:rPr>
                <w:lang w:val="en-US"/>
              </w:rPr>
            </w:r>
            <w:r>
              <w:rPr>
                <w:lang w:val="en-US"/>
              </w:rPr>
            </w:r>
          </w:p>
        </w:tc>
      </w:tr>
    </w:tbl>
    <w:p>
      <w:pPr>
        <w:pStyle w:val="1240"/>
        <w:pBdr/>
        <w:spacing/>
        <w:ind/>
        <w:rPr>
          <w:lang w:val="en-US"/>
        </w:rPr>
      </w:pPr>
      <w:r>
        <w:rPr>
          <w:lang w:val="en-US"/>
        </w:rPr>
      </w:r>
      <w:r>
        <w:rPr>
          <w:lang w:val="en-US"/>
        </w:rPr>
      </w:r>
      <w:r>
        <w:rPr>
          <w:lang w:val="en-US"/>
        </w:rPr>
      </w:r>
    </w:p>
    <w:p>
      <w:pPr>
        <w:pStyle w:val="1240"/>
        <w:pBdr/>
        <w:spacing/>
        <w:ind/>
        <w:rPr>
          <w:lang w:val="en-US"/>
        </w:rPr>
      </w:pPr>
      <w:r>
        <w:rPr>
          <w:lang w:val="en-US"/>
        </w:rPr>
        <w:t xml:space="preserve">This measurement technique has been successfully applied to dishes, heliostats, parabolic </w:t>
      </w:r>
      <w:r>
        <w:rPr>
          <w:lang w:val="en-US"/>
        </w:rPr>
        <w:t xml:space="preserve">troughs</w:t>
      </w:r>
      <w:r>
        <w:rPr>
          <w:lang w:val="en-US"/>
        </w:rPr>
        <w:t xml:space="preserve"> and individual mirror components, see e.g. [8-12].</w:t>
      </w:r>
      <w:r>
        <w:rPr>
          <w:lang w:val="en-US"/>
        </w:rPr>
      </w:r>
      <w:r>
        <w:rPr>
          <w:lang w:val="en-US"/>
        </w:rPr>
      </w:r>
    </w:p>
    <w:p>
      <w:pPr>
        <w:pStyle w:val="1240"/>
        <w:pBdr/>
        <w:spacing/>
        <w:ind/>
        <w:rPr>
          <w:lang w:val="en-US"/>
        </w:rPr>
      </w:pPr>
      <w:r>
        <w:rPr>
          <w:lang w:val="en-US"/>
        </w:rPr>
        <w:t xml:space="preserve">The measurement setup requires at least two permanently installed cameras and a target for projecting the fringe patterns. The space require</w:t>
      </w:r>
      <w:r>
        <w:rPr>
          <w:lang w:val="en-US"/>
        </w:rPr>
        <w:t xml:space="preserve">d depends on the mirror size and curvature as well as the number of measuring cameras used. If space is limited, the measurement object can be recorded with several cameras and overlapping image sections. During the measurement, which takes a few minutes, </w:t>
      </w:r>
      <w:r>
        <w:rPr>
          <w:lang w:val="en-US"/>
        </w:rPr>
        <w:t xml:space="preserve">the measuring room must be darkened. With a permanently installed setup, the preparation is limited to the exact positioning of the concentrator. </w:t>
      </w:r>
      <w:r>
        <w:rPr>
          <w:lang w:val="en-US"/>
        </w:rPr>
      </w:r>
      <w:r>
        <w:rPr>
          <w:lang w:val="en-US"/>
        </w:rPr>
      </w:r>
    </w:p>
    <w:p>
      <w:pPr>
        <w:pStyle w:val="1240"/>
        <w:pBdr/>
        <w:spacing/>
        <w:ind/>
        <w:rPr>
          <w:lang w:val="en-US"/>
        </w:rPr>
      </w:pPr>
      <w:r>
        <w:rPr>
          <w:lang w:val="en-US"/>
        </w:rPr>
        <w:t xml:space="preserve">The measurement accuracy of deflectometry depends on the measurement configuration. In general, large distances between the target, mirror and camera have </w:t>
      </w:r>
      <w:r>
        <w:rPr>
          <w:lang w:val="en-US"/>
        </w:rPr>
        <w:t xml:space="preserve">a positive influence on the measurement accuracy. In the case of parabolic-trough (PT) reflective panels in industrial fabrication lines or research laboratories, space is limited. The deflectometry setup in the DLR QUARZ laboratory is shown in Fig. 2.3-2.</w:t>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US"/>
              </w:rPr>
            </w:pPr>
            <w:r>
              <w:rPr>
                <w:lang w:val="en-US"/>
              </w:rPr>
              <mc:AlternateContent>
                <mc:Choice Requires="wpg">
                  <w:drawing>
                    <wp:inline xmlns:wp="http://schemas.openxmlformats.org/drawingml/2006/wordprocessingDrawing" distT="0" distB="0" distL="0" distR="0">
                      <wp:extent cx="5758180" cy="3226282"/>
                      <wp:effectExtent l="0" t="0" r="0" b="0"/>
                      <wp:docPr id="2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96796" name=""/>
                              <pic:cNvPicPr>
                                <a:picLocks noChangeAspect="1"/>
                              </pic:cNvPicPr>
                              <pic:nvPr/>
                            </pic:nvPicPr>
                            <pic:blipFill>
                              <a:blip r:embed="rId25"/>
                              <a:stretch/>
                            </pic:blipFill>
                            <pic:spPr bwMode="auto">
                              <a:xfrm>
                                <a:off x="0" y="0"/>
                                <a:ext cx="5758179" cy="32262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width:453.40pt;height:254.04pt;mso-wrap-distance-left:0.00pt;mso-wrap-distance-top:0.00pt;mso-wrap-distance-right:0.00pt;mso-wrap-distance-bottom:0.00pt;z-index:1;" stroked="false">
                      <v:imagedata r:id="rId25" o:title=""/>
                      <o:lock v:ext="edit" rotation="t"/>
                    </v:shape>
                  </w:pict>
                </mc:Fallback>
              </mc:AlternateContent>
            </w:r>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ffffff" w:fill="ffffff"/>
            <w:tcBorders/>
            <w:tcW w:w="9478" w:type="dxa"/>
            <w:textDirection w:val="lrTb"/>
            <w:noWrap w:val="false"/>
          </w:tcPr>
          <w:p>
            <w:pPr>
              <w:pStyle w:val="1302"/>
              <w:pBdr/>
              <w:spacing/>
              <w:ind/>
              <w:rPr>
                <w:lang w:val="en-US"/>
              </w:rPr>
            </w:pPr>
            <w:r>
              <w:rPr>
                <w:lang w:val="en-US"/>
              </w:rPr>
              <w:tab/>
            </w:r>
            <w:r>
              <w:rPr>
                <w:b/>
                <w:bCs/>
                <w:lang w:val="en-US"/>
              </w:rPr>
              <w:t xml:space="preserve">Figure 2.3-2. DLR deflectometry setup “</w:t>
            </w:r>
            <w:r>
              <w:rPr>
                <w:b/>
                <w:bCs/>
                <w:lang w:val="en-US"/>
              </w:rPr>
              <w:t xml:space="preserve">QDec</w:t>
            </w:r>
            <w:r>
              <w:rPr>
                <w:b/>
                <w:bCs/>
                <w:lang w:val="en-US"/>
              </w:rPr>
              <w:t xml:space="preserve">”</w:t>
            </w:r>
            <w:r>
              <w:rPr>
                <w:lang w:val="en-US"/>
              </w:rPr>
            </w:r>
            <w:r>
              <w:rPr>
                <w:lang w:val="en-US"/>
              </w:rPr>
            </w:r>
          </w:p>
        </w:tc>
      </w:tr>
    </w:tbl>
    <w:p>
      <w:pPr>
        <w:pStyle w:val="1240"/>
        <w:pBdr/>
        <w:spacing/>
        <w:ind/>
        <w:rPr>
          <w:lang w:val="en-US"/>
        </w:rPr>
      </w:pPr>
      <w:r>
        <w:rPr>
          <w:lang w:val="en-US"/>
        </w:rPr>
        <w:t xml:space="preserve">The measurement accuracy of the DLR setup is very good. To check measurement repeatability the same module was measured over t</w:t>
      </w:r>
      <w:r>
        <w:rPr>
          <w:lang w:val="en-US"/>
        </w:rPr>
        <w:t xml:space="preserve">he period of a day to see influence of temperature (Δ 5.5°K) especially on structure expansion. Twelve independent measurements were compared for local differences and very low standard and mean values below 0.05 mrad (1 sigma) indicate high repeatability.</w:t>
      </w:r>
      <w:r>
        <w:rPr>
          <w:lang w:val="en-US"/>
        </w:rPr>
      </w:r>
      <w:r>
        <w:rPr>
          <w:lang w:val="en-US"/>
        </w:rPr>
      </w:r>
    </w:p>
    <w:p>
      <w:pPr>
        <w:pStyle w:val="1240"/>
        <w:pBdr/>
        <w:spacing/>
        <w:ind/>
        <w:rPr>
          <w:lang w:val="en-US"/>
        </w:rPr>
      </w:pPr>
      <w:r>
        <w:rPr>
          <w:lang w:val="en-US"/>
        </w:rPr>
        <w:t xml:space="preserve">The combination of dust </w:t>
      </w:r>
      <w:r>
        <w:rPr>
          <w:lang w:val="en-US"/>
        </w:rPr>
        <w:t xml:space="preserve">loads</w:t>
      </w:r>
      <w:r>
        <w:rPr>
          <w:lang w:val="en-US"/>
        </w:rPr>
        <w:t xml:space="preserve"> and external lighting conditions can lead to f</w:t>
      </w:r>
      <w:r>
        <w:rPr>
          <w:lang w:val="en-US"/>
        </w:rPr>
        <w:t xml:space="preserve">ailures in stripe detection and evaluation. However, high dust loads (just 30% reflectivity) are acceptable if a dark room is used. With constant ambient light, medium dust load (50 % reflectance) is acceptable. Dynamic light reflexes on mirror and screen </w:t>
      </w:r>
      <w:r>
        <w:rPr>
          <w:lang w:val="en-US"/>
        </w:rPr>
        <w:t xml:space="preserve">have to</w:t>
      </w:r>
      <w:r>
        <w:rPr>
          <w:lang w:val="en-US"/>
        </w:rPr>
        <w:t xml:space="preserve"> be avoided during picture taking.</w:t>
      </w:r>
      <w:r>
        <w:rPr>
          <w:lang w:val="en-US"/>
        </w:rPr>
      </w:r>
      <w:r>
        <w:rPr>
          <w:lang w:val="en-US"/>
        </w:rPr>
      </w:r>
    </w:p>
    <w:p>
      <w:pPr>
        <w:pStyle w:val="1240"/>
        <w:pBdr/>
        <w:spacing/>
        <w:ind/>
        <w:rPr>
          <w:lang w:val="en-US"/>
        </w:rPr>
      </w:pPr>
      <w:r>
        <w:rPr>
          <w:lang w:val="en-US"/>
        </w:rPr>
        <w:t xml:space="preserve">The measurement uncertainty was validated using a reference water surface, which is perfectly flat, see Fig. 2.3-3. </w:t>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ffffff" w:fill="ffffff"/>
            <w:tcBorders/>
            <w:tcW w:w="9478" w:type="dxa"/>
            <w:vAlign w:val="center"/>
            <w:textDirection w:val="lrTb"/>
            <w:noWrap w:val="false"/>
          </w:tcPr>
          <w:tbl>
            <w:tblPr>
              <w:tblStyle w:val="1291"/>
              <w:tblW w:w="0" w:type="auto"/>
              <w:tblBorders/>
              <w:tblLook w:val="04A0" w:firstRow="1" w:lastRow="0" w:firstColumn="1" w:lastColumn="0" w:noHBand="0" w:noVBand="1"/>
            </w:tblPr>
            <w:tblGrid>
              <w:gridCol w:w="3958"/>
              <w:gridCol w:w="5294"/>
            </w:tblGrid>
            <w:tr>
              <w:trPr/>
              <w:tc>
                <w:tcPr>
                  <w:tcBorders/>
                  <w:tcW w:w="4143" w:type="dxa"/>
                  <w:vAlign w:val="center"/>
                  <w:textDirection w:val="lrTb"/>
                  <w:noWrap w:val="false"/>
                </w:tcPr>
                <w:p>
                  <w:pPr>
                    <w:widowControl w:val="false"/>
                    <w:pBdr/>
                    <w:spacing w:line="240" w:lineRule="auto"/>
                    <w:ind/>
                    <w:jc w:val="center"/>
                    <w:rPr>
                      <w:rFonts w:ascii="Bookman Old Style" w:hAnsi="Bookman Old Style"/>
                      <w:szCs w:val="18"/>
                      <w:lang w:val="en-US"/>
                    </w:rPr>
                  </w:pPr>
                  <w:r>
                    <w:rPr>
                      <w:lang w:val="en-US"/>
                    </w:rPr>
                    <mc:AlternateContent>
                      <mc:Choice Requires="wpg">
                        <w:drawing>
                          <wp:inline xmlns:wp="http://schemas.openxmlformats.org/drawingml/2006/wordprocessingDrawing" distT="0" distB="0" distL="0" distR="0">
                            <wp:extent cx="2300941" cy="1762125"/>
                            <wp:effectExtent l="0" t="0" r="4445"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2942" name="Picture 7"/>
                                    <pic:cNvPicPr>
                                      <a:picLocks noChangeAspect="1"/>
                                    </pic:cNvPicPr>
                                    <pic:nvPr/>
                                  </pic:nvPicPr>
                                  <pic:blipFill>
                                    <a:blip r:embed="rId26"/>
                                    <a:srcRect l="8497" t="0" r="6599" b="0"/>
                                    <a:stretch/>
                                  </pic:blipFill>
                                  <pic:spPr bwMode="auto">
                                    <a:xfrm>
                                      <a:off x="0" y="0"/>
                                      <a:ext cx="2362219" cy="1809054"/>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width:181.18pt;height:138.75pt;mso-wrap-distance-left:0.00pt;mso-wrap-distance-top:0.00pt;mso-wrap-distance-right:0.00pt;mso-wrap-distance-bottom:0.00pt;z-index:1;" stroked="f">
                            <v:imagedata r:id="rId26" o:title=""/>
                            <o:lock v:ext="edit" rotation="t"/>
                          </v:shape>
                        </w:pict>
                      </mc:Fallback>
                    </mc:AlternateContent>
                  </w:r>
                  <w:r>
                    <w:rPr>
                      <w:rFonts w:ascii="Bookman Old Style" w:hAnsi="Bookman Old Style"/>
                      <w:szCs w:val="18"/>
                      <w:lang w:val="en-US"/>
                    </w:rPr>
                  </w:r>
                  <w:r>
                    <w:rPr>
                      <w:rFonts w:ascii="Bookman Old Style" w:hAnsi="Bookman Old Style"/>
                      <w:szCs w:val="18"/>
                      <w:lang w:val="en-US"/>
                    </w:rPr>
                  </w:r>
                </w:p>
              </w:tc>
              <w:tc>
                <w:tcPr>
                  <w:tcBorders/>
                  <w:tcW w:w="5109" w:type="dxa"/>
                  <w:textDirection w:val="lrTb"/>
                  <w:noWrap w:val="false"/>
                </w:tcPr>
                <w:p>
                  <w:pPr>
                    <w:widowControl w:val="false"/>
                    <w:pBdr/>
                    <w:spacing w:line="240" w:lineRule="auto"/>
                    <w:ind/>
                    <w:jc w:val="center"/>
                    <w:rPr>
                      <w:rFonts w:ascii="Bookman Old Style" w:hAnsi="Bookman Old Style"/>
                      <w:szCs w:val="18"/>
                      <w:lang w:val="en-US"/>
                    </w:rPr>
                  </w:pPr>
                  <w:r>
                    <w:rPr>
                      <w:rFonts w:ascii="Bookman Old Style" w:hAnsi="Bookman Old Style"/>
                      <w:szCs w:val="18"/>
                      <w:lang w:val="en-US"/>
                    </w:rPr>
                    <mc:AlternateContent>
                      <mc:Choice Requires="wpg">
                        <w:drawing>
                          <wp:inline xmlns:wp="http://schemas.openxmlformats.org/drawingml/2006/wordprocessingDrawing" distT="0" distB="0" distL="0" distR="0">
                            <wp:extent cx="3195955" cy="1894735"/>
                            <wp:effectExtent l="0" t="0" r="4445" b="0"/>
                            <wp:docPr id="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314766" name=""/>
                                    <pic:cNvPicPr>
                                      <a:picLocks noChangeAspect="1"/>
                                    </pic:cNvPicPr>
                                    <pic:nvPr/>
                                  </pic:nvPicPr>
                                  <pic:blipFill>
                                    <a:blip r:embed="rId27"/>
                                    <a:stretch/>
                                  </pic:blipFill>
                                  <pic:spPr bwMode="auto">
                                    <a:xfrm>
                                      <a:off x="0" y="0"/>
                                      <a:ext cx="3262216" cy="193401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width:251.65pt;height:149.19pt;mso-wrap-distance-left:0.00pt;mso-wrap-distance-top:0.00pt;mso-wrap-distance-right:0.00pt;mso-wrap-distance-bottom:0.00pt;z-index:1;" stroked="false">
                            <v:imagedata r:id="rId27" o:title=""/>
                            <o:lock v:ext="edit" rotation="t"/>
                          </v:shape>
                        </w:pict>
                      </mc:Fallback>
                    </mc:AlternateContent>
                  </w:r>
                  <w:r>
                    <w:rPr>
                      <w:rFonts w:ascii="Bookman Old Style" w:hAnsi="Bookman Old Style"/>
                      <w:szCs w:val="18"/>
                      <w:lang w:val="en-US"/>
                    </w:rPr>
                    <mc:AlternateContent>
                      <mc:Choice Requires="wpg">
                        <w:drawing>
                          <wp:inline xmlns:wp="http://schemas.openxmlformats.org/drawingml/2006/wordprocessingDrawing" distT="0" distB="0" distL="0" distR="0">
                            <wp:extent cx="3224530" cy="1900652"/>
                            <wp:effectExtent l="0" t="0" r="0" b="4445"/>
                            <wp:docPr id="2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52472" name=""/>
                                    <pic:cNvPicPr>
                                      <a:picLocks noChangeAspect="1"/>
                                    </pic:cNvPicPr>
                                    <pic:nvPr/>
                                  </pic:nvPicPr>
                                  <pic:blipFill>
                                    <a:blip r:embed="rId28"/>
                                    <a:stretch/>
                                  </pic:blipFill>
                                  <pic:spPr bwMode="auto">
                                    <a:xfrm>
                                      <a:off x="0" y="0"/>
                                      <a:ext cx="3280995" cy="193393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width:253.90pt;height:149.66pt;mso-wrap-distance-left:0.00pt;mso-wrap-distance-top:0.00pt;mso-wrap-distance-right:0.00pt;mso-wrap-distance-bottom:0.00pt;z-index:1;" stroked="false">
                            <v:imagedata r:id="rId28" o:title=""/>
                            <o:lock v:ext="edit" rotation="t"/>
                          </v:shape>
                        </w:pict>
                      </mc:Fallback>
                    </mc:AlternateContent>
                  </w:r>
                  <w:r>
                    <w:rPr>
                      <w:rFonts w:ascii="Bookman Old Style" w:hAnsi="Bookman Old Style"/>
                      <w:szCs w:val="18"/>
                      <w:lang w:val="en-US"/>
                    </w:rPr>
                  </w:r>
                  <w:r>
                    <w:rPr>
                      <w:rFonts w:ascii="Bookman Old Style" w:hAnsi="Bookman Old Style"/>
                      <w:szCs w:val="18"/>
                      <w:lang w:val="en-US"/>
                    </w:rPr>
                  </w:r>
                </w:p>
              </w:tc>
            </w:tr>
            <w:tr>
              <w:trPr/>
              <w:tc>
                <w:tcPr>
                  <w:tcBorders/>
                  <w:tcW w:w="4143" w:type="dxa"/>
                  <w:textDirection w:val="lrTb"/>
                  <w:noWrap w:val="false"/>
                </w:tcPr>
                <w:p>
                  <w:pPr>
                    <w:widowControl w:val="false"/>
                    <w:pBdr/>
                    <w:spacing w:line="240" w:lineRule="auto"/>
                    <w:ind/>
                    <w:jc w:val="center"/>
                    <w:rPr>
                      <w:rFonts w:ascii="Bookman Old Style" w:hAnsi="Bookman Old Style"/>
                      <w:szCs w:val="18"/>
                      <w:lang w:val="en-US"/>
                    </w:rPr>
                  </w:pPr>
                  <w:r>
                    <w:rPr>
                      <w:rFonts w:ascii="Bookman Old Style" w:hAnsi="Bookman Old Style"/>
                      <w:szCs w:val="18"/>
                      <w:lang w:val="en-US"/>
                    </w:rPr>
                  </w:r>
                  <w:r>
                    <w:rPr>
                      <w:rFonts w:ascii="Bookman Old Style" w:hAnsi="Bookman Old Style"/>
                      <w:szCs w:val="18"/>
                      <w:lang w:val="en-US"/>
                    </w:rPr>
                  </w:r>
                  <w:r>
                    <w:rPr>
                      <w:rFonts w:ascii="Bookman Old Style" w:hAnsi="Bookman Old Style"/>
                      <w:szCs w:val="18"/>
                      <w:lang w:val="en-US"/>
                    </w:rPr>
                  </w:r>
                </w:p>
              </w:tc>
              <w:tc>
                <w:tcPr>
                  <w:tcBorders/>
                  <w:tcW w:w="5109" w:type="dxa"/>
                  <w:textDirection w:val="lrTb"/>
                  <w:noWrap w:val="false"/>
                </w:tcPr>
                <w:p>
                  <w:pPr>
                    <w:widowControl w:val="false"/>
                    <w:pBdr/>
                    <w:spacing w:line="240" w:lineRule="auto"/>
                    <w:ind/>
                    <w:jc w:val="center"/>
                    <w:rPr>
                      <w:rFonts w:ascii="Bookman Old Style" w:hAnsi="Bookman Old Style"/>
                      <w:szCs w:val="18"/>
                      <w:lang w:val="en-US"/>
                    </w:rPr>
                  </w:pPr>
                  <w:r>
                    <w:rPr>
                      <w:rFonts w:ascii="Bookman Old Style" w:hAnsi="Bookman Old Style"/>
                      <w:szCs w:val="18"/>
                      <w:lang w:val="en-US"/>
                    </w:rPr>
                  </w:r>
                  <w:r>
                    <w:rPr>
                      <w:rFonts w:ascii="Bookman Old Style" w:hAnsi="Bookman Old Style"/>
                      <w:szCs w:val="18"/>
                      <w:lang w:val="en-US"/>
                    </w:rPr>
                  </w:r>
                  <w:r>
                    <w:rPr>
                      <w:rFonts w:ascii="Bookman Old Style" w:hAnsi="Bookman Old Style"/>
                      <w:szCs w:val="18"/>
                      <w:lang w:val="en-US"/>
                    </w:rPr>
                  </w:r>
                </w:p>
              </w:tc>
            </w:tr>
          </w:tbl>
          <w:p>
            <w:pPr>
              <w:widowControl w:val="false"/>
              <w:pBdr/>
              <w:spacing w:line="240" w:lineRule="auto"/>
              <w:ind/>
              <w:jc w:val="center"/>
              <w:rPr>
                <w:rFonts w:ascii="Bookman Old Style" w:hAnsi="Bookman Old Style" w:eastAsia="Calibri"/>
                <w:sz w:val="22"/>
                <w:szCs w:val="18"/>
                <w:lang w:val="en-US"/>
              </w:rPr>
            </w:pPr>
            <w:r>
              <w:rPr>
                <w:rFonts w:ascii="Bookman Old Style" w:hAnsi="Bookman Old Style" w:eastAsia="Calibri"/>
                <w:sz w:val="22"/>
                <w:szCs w:val="18"/>
                <w:lang w:val="en-US"/>
              </w:rPr>
            </w:r>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ffffff" w:fill="ffffff"/>
            <w:tcBorders/>
            <w:tcW w:w="9478" w:type="dxa"/>
            <w:textDirection w:val="lrTb"/>
            <w:noWrap w:val="false"/>
          </w:tcPr>
          <w:p>
            <w:pPr>
              <w:pStyle w:val="1302"/>
              <w:pBdr/>
              <w:spacing/>
              <w:ind/>
              <w:rPr>
                <w:lang w:val="en-US"/>
              </w:rPr>
            </w:pPr>
            <w:r>
              <w:rPr>
                <w:lang w:val="en-US"/>
              </w:rPr>
              <w:tab/>
            </w:r>
            <w:r>
              <w:rPr>
                <w:b/>
                <w:bCs/>
                <w:lang w:val="en-US"/>
              </w:rPr>
              <w:t xml:space="preserve">Figure 2-3-3. Validation of deflectometry with water reference surface</w:t>
            </w:r>
            <w:r>
              <w:rPr>
                <w:lang w:val="en-US"/>
              </w:rPr>
            </w:r>
            <w:r>
              <w:rPr>
                <w:lang w:val="en-US"/>
              </w:rPr>
            </w:r>
          </w:p>
        </w:tc>
      </w:tr>
    </w:tbl>
    <w:p>
      <w:pPr>
        <w:pStyle w:val="1240"/>
        <w:pBdr/>
        <w:spacing/>
        <w:ind/>
        <w:rPr>
          <w:lang w:val="en-US"/>
        </w:rPr>
      </w:pPr>
      <w:r>
        <w:rPr>
          <w:lang w:val="en-US"/>
        </w:rPr>
        <w:t xml:space="preserve">The achieved deviation between measurement and reference water surface was below 0.2 mrad (RMS value) and local uncertainties below 0.18 mrad. This is well below the expected and guaranteed local uncertainties, which is shown in Tab 2.3-1:</w:t>
      </w:r>
      <w:r>
        <w:rPr>
          <w:lang w:val="en-US"/>
        </w:rPr>
      </w:r>
      <w:r>
        <w:rPr>
          <w:lang w:val="en-US"/>
        </w:rPr>
      </w:r>
    </w:p>
    <w:tbl>
      <w:tblPr>
        <w:tblW w:w="5005"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3114"/>
        <w:gridCol w:w="5944"/>
        <w:gridCol w:w="9"/>
      </w:tblGrid>
      <w:tr>
        <w:trPr>
          <w:gridAfter w:val="1"/>
          <w:trHeight w:val="378"/>
        </w:trPr>
        <w:tc>
          <w:tcPr>
            <w:gridSpan w:val="2"/>
            <w:shd w:val="clear" w:color="ffffff" w:fill="ffffff"/>
            <w:tcBorders>
              <w:top w:val="single" w:color="c0c0c0" w:sz="4" w:space="0"/>
              <w:left w:val="single" w:color="c0c0c0" w:sz="4" w:space="0"/>
              <w:bottom w:val="single" w:color="000000" w:sz="4" w:space="0"/>
              <w:right w:val="single" w:color="c0c0c0" w:sz="4" w:space="0"/>
            </w:tcBorders>
            <w:tcW w:w="9058" w:type="dxa"/>
            <w:vAlign w:val="center"/>
            <w:textDirection w:val="lrTb"/>
            <w:noWrap w:val="false"/>
          </w:tcPr>
          <w:p>
            <w:pPr>
              <w:pStyle w:val="1284"/>
              <w:pBdr/>
              <w:spacing/>
              <w:ind/>
              <w:rPr>
                <w:lang w:val="en-US"/>
              </w:rPr>
            </w:pPr>
            <w:r>
              <w:rPr>
                <w:lang w:val="en-US"/>
              </w:rPr>
              <w:t xml:space="preserve">Tab 2.3-1. RMS and local uncertainties of DLR / CSP Services </w:t>
            </w:r>
            <w:r>
              <w:rPr>
                <w:lang w:val="en-US"/>
              </w:rPr>
              <w:t xml:space="preserve">QDec</w:t>
            </w:r>
            <w:r>
              <w:rPr>
                <w:lang w:val="en-US"/>
              </w:rPr>
              <w:t xml:space="preserve"> system</w:t>
            </w:r>
            <w:r>
              <w:rPr>
                <w:lang w:val="en-US"/>
              </w:rPr>
            </w:r>
            <w:r>
              <w:rPr>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3114" w:type="dxa"/>
            <w:vAlign w:val="center"/>
            <w:textDirection w:val="lrTb"/>
            <w:noWrap w:val="false"/>
          </w:tcPr>
          <w:p>
            <w:pPr>
              <w:pStyle w:val="1284"/>
              <w:pBdr/>
              <w:spacing/>
              <w:ind/>
              <w:jc w:val="center"/>
              <w:rPr>
                <w:lang w:val="en-US"/>
              </w:rPr>
            </w:pPr>
            <w:r>
              <w:rPr>
                <w:lang w:val="en-US"/>
              </w:rPr>
              <w:t xml:space="preserve">Quantity</w:t>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5953" w:type="dxa"/>
            <w:vAlign w:val="center"/>
            <w:textDirection w:val="lrTb"/>
            <w:noWrap w:val="false"/>
          </w:tcPr>
          <w:p>
            <w:pPr>
              <w:pStyle w:val="1284"/>
              <w:pBdr/>
              <w:spacing/>
              <w:ind w:left="0"/>
              <w:jc w:val="center"/>
              <w:rPr>
                <w:lang w:val="en-US"/>
              </w:rPr>
            </w:pPr>
            <w:r>
              <w:rPr>
                <w:lang w:val="en-US"/>
              </w:rPr>
              <w:t xml:space="preserve">Uncertainty value</w:t>
            </w:r>
            <w:r>
              <w:rPr>
                <w:lang w:val="en-US"/>
              </w:rPr>
            </w:r>
            <w:r>
              <w:rPr>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3114" w:type="dxa"/>
            <w:vAlign w:val="center"/>
            <w:textDirection w:val="lrTb"/>
            <w:noWrap w:val="false"/>
          </w:tcPr>
          <w:p>
            <w:pPr>
              <w:pStyle w:val="1288"/>
              <w:pBdr/>
              <w:spacing/>
              <w:ind/>
              <w:rPr>
                <w:rFonts w:cs="DejaVu Serif"/>
                <w:szCs w:val="22"/>
                <w:lang w:val="en-US"/>
              </w:rPr>
            </w:pPr>
            <w:r>
              <w:rPr>
                <w:rFonts w:eastAsia="DejaVu Serif" w:cs="DejaVu Serif"/>
                <w:szCs w:val="22"/>
                <w:lang w:val="en-US"/>
              </w:rPr>
              <w:t xml:space="preserve">Panel uncertainty RMS</w:t>
            </w:r>
            <w:r>
              <w:rPr>
                <w:rFonts w:cs="DejaVu Serif"/>
                <w:szCs w:val="22"/>
                <w:lang w:val="en-US"/>
              </w:rPr>
            </w:r>
            <w:r>
              <w:rPr>
                <w:rFonts w:cs="DejaVu Serif"/>
                <w:szCs w:val="22"/>
                <w:lang w:val="en-US"/>
              </w:rPr>
            </w:r>
          </w:p>
        </w:tc>
        <w:tc>
          <w:tcPr>
            <w:gridSpan w:val="2"/>
            <w:shd w:val="clear" w:color="ffffff" w:fill="ffffff"/>
            <w:tcBorders>
              <w:top w:val="single" w:color="000000" w:sz="4" w:space="0"/>
              <w:left w:val="single" w:color="c0c0c0" w:sz="4" w:space="0"/>
              <w:bottom w:val="single" w:color="000000" w:sz="4" w:space="0"/>
              <w:right w:val="single" w:color="c0c0c0" w:sz="4" w:space="0"/>
            </w:tcBorders>
            <w:tcW w:w="5953" w:type="dxa"/>
            <w:vAlign w:val="center"/>
            <w:textDirection w:val="lrTb"/>
            <w:noWrap w:val="false"/>
          </w:tcPr>
          <w:p>
            <w:pPr>
              <w:pBdr/>
              <w:spacing/>
              <w:ind/>
              <w:jc w:val="center"/>
              <w:rPr>
                <w:rFonts w:ascii="Bookman Old Style" w:hAnsi="Bookman Old Style" w:cs="DejaVu Serif"/>
                <w:sz w:val="22"/>
                <w:szCs w:val="22"/>
                <w:lang w:val="en-US"/>
              </w:rPr>
            </w:pPr>
            <w:r>
              <w:rPr>
                <w:rFonts w:ascii="Bookman Old Style" w:hAnsi="Bookman Old Style"/>
                <w:sz w:val="22"/>
                <w:szCs w:val="22"/>
                <w:lang w:val="en-US"/>
              </w:rPr>
              <w:t xml:space="preserve">±0.2 mrad (1 sigma)</w:t>
            </w:r>
            <w:r>
              <w:rPr>
                <w:rFonts w:ascii="Bookman Old Style" w:hAnsi="Bookman Old Style" w:cs="DejaVu Serif"/>
                <w:sz w:val="22"/>
                <w:szCs w:val="22"/>
                <w:lang w:val="en-US"/>
              </w:rPr>
            </w:r>
            <w:r>
              <w:rPr>
                <w:rFonts w:ascii="Bookman Old Style" w:hAnsi="Bookman Old Style"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3114" w:type="dxa"/>
            <w:textDirection w:val="lrTb"/>
            <w:noWrap w:val="false"/>
          </w:tcPr>
          <w:p>
            <w:pPr>
              <w:pBdr/>
              <w:spacing w:after="60" w:before="60" w:line="240" w:lineRule="auto"/>
              <w:ind w:right="57" w:left="57"/>
              <w:rPr>
                <w:rFonts w:ascii="Bookman Old Style" w:hAnsi="Bookman Old Style" w:cs="DejaVu Serif"/>
                <w:sz w:val="22"/>
                <w:szCs w:val="22"/>
                <w:lang w:val="en-US"/>
              </w:rPr>
            </w:pPr>
            <w:r>
              <w:rPr>
                <w:rFonts w:ascii="Bookman Old Style" w:hAnsi="Bookman Old Style"/>
                <w:sz w:val="22"/>
                <w:szCs w:val="22"/>
                <w:lang w:val="en-US"/>
              </w:rPr>
              <w:t xml:space="preserve">Local uncertainty</w:t>
            </w:r>
            <w:r>
              <w:rPr>
                <w:rFonts w:ascii="Bookman Old Style" w:hAnsi="Bookman Old Style" w:cs="DejaVu Serif"/>
                <w:sz w:val="22"/>
                <w:szCs w:val="22"/>
                <w:lang w:val="en-US"/>
              </w:rPr>
            </w:r>
            <w:r>
              <w:rPr>
                <w:rFonts w:ascii="Bookman Old Style" w:hAnsi="Bookman Old Style" w:cs="DejaVu Serif"/>
                <w:sz w:val="22"/>
                <w:szCs w:val="22"/>
                <w:lang w:val="en-US"/>
              </w:rPr>
            </w:r>
          </w:p>
        </w:tc>
        <w:tc>
          <w:tcPr>
            <w:gridSpan w:val="2"/>
            <w:shd w:val="clear" w:color="ffffff" w:fill="ffffff"/>
            <w:tcBorders>
              <w:top w:val="single" w:color="000000" w:sz="4" w:space="0"/>
              <w:left w:val="single" w:color="c0c0c0" w:sz="4" w:space="0"/>
              <w:bottom w:val="single" w:color="000000" w:sz="4" w:space="0"/>
              <w:right w:val="single" w:color="c0c0c0" w:sz="4" w:space="0"/>
            </w:tcBorders>
            <w:tcW w:w="5953" w:type="dxa"/>
            <w:textDirection w:val="lrTb"/>
            <w:noWrap w:val="false"/>
          </w:tcPr>
          <w:p>
            <w:pPr>
              <w:pBdr/>
              <w:spacing/>
              <w:ind/>
              <w:jc w:val="center"/>
              <w:rPr>
                <w:rFonts w:ascii="Bookman Old Style" w:hAnsi="Bookman Old Style" w:cs="DejaVu Serif"/>
                <w:sz w:val="22"/>
                <w:szCs w:val="22"/>
                <w:lang w:val="en-US"/>
              </w:rPr>
            </w:pPr>
            <w:r>
              <w:rPr>
                <w:rFonts w:ascii="Bookman Old Style" w:hAnsi="Bookman Old Style"/>
                <w:sz w:val="22"/>
                <w:szCs w:val="22"/>
                <w:lang w:val="en-US"/>
              </w:rPr>
              <w:t xml:space="preserve">±0.5 mrad (1 sigma)</w:t>
            </w:r>
            <w:r>
              <w:rPr>
                <w:rFonts w:ascii="Bookman Old Style" w:hAnsi="Bookman Old Style" w:cs="DejaVu Serif"/>
                <w:sz w:val="22"/>
                <w:szCs w:val="22"/>
                <w:lang w:val="en-US"/>
              </w:rPr>
            </w:r>
            <w:r>
              <w:rPr>
                <w:rFonts w:ascii="Bookman Old Style" w:hAnsi="Bookman Old Style" w:cs="DejaVu Serif"/>
                <w:sz w:val="22"/>
                <w:szCs w:val="22"/>
                <w:lang w:val="en-US"/>
              </w:rPr>
            </w:r>
          </w:p>
        </w:tc>
      </w:tr>
    </w:tbl>
    <w:p>
      <w:pPr>
        <w:pStyle w:val="1240"/>
        <w:pBdr/>
        <w:spacing/>
        <w:ind/>
        <w:rPr>
          <w:lang w:val="en-US"/>
        </w:rPr>
      </w:pPr>
      <w:r>
        <w:rPr>
          <w:lang w:val="en-US"/>
        </w:rPr>
        <w:t xml:space="preserve">The deflectometry system, initially developed by DLR, has implemented in test laboratories and production lines by the DLR spin-off CSP Services (</w:t>
      </w:r>
      <w:hyperlink r:id="rId29" w:tooltip="https://www.cspservices.de/quality-control/" w:history="1">
        <w:r>
          <w:rPr>
            <w:rStyle w:val="1273"/>
            <w:lang w:val="en-US"/>
          </w:rPr>
          <w:t xml:space="preserve">https://www.cspservices.de/quality-control/</w:t>
        </w:r>
      </w:hyperlink>
      <w:r>
        <w:rPr>
          <w:lang w:val="en-US"/>
        </w:rPr>
        <w:t xml:space="preserve">)</w:t>
      </w:r>
      <w:r>
        <w:rPr>
          <w:lang w:val="en-US"/>
        </w:rPr>
        <w:br w:type="page" w:clear="all"/>
      </w:r>
      <w:r>
        <w:rPr>
          <w:lang w:val="en-US"/>
        </w:rPr>
      </w:r>
      <w:r>
        <w:rPr>
          <w:lang w:val="en-US"/>
        </w:rPr>
      </w:r>
    </w:p>
    <w:p>
      <w:pPr>
        <w:pStyle w:val="1255"/>
        <w:pBdr/>
        <w:spacing/>
        <w:ind/>
        <w:rPr>
          <w:lang w:val="en-US"/>
        </w:rPr>
      </w:pPr>
      <w:r>
        <w:rPr>
          <w:lang w:val="en-US"/>
        </w:rPr>
        <w:t xml:space="preserve">SANDIA - SOFAST</w:t>
      </w:r>
      <w:r>
        <w:rPr>
          <w:lang w:val="en-US"/>
        </w:rPr>
      </w:r>
      <w:r>
        <w:rPr>
          <w:lang w:val="en-US"/>
        </w:rPr>
      </w:r>
    </w:p>
    <w:p>
      <w:pPr>
        <w:pStyle w:val="1240"/>
        <w:pBdr/>
        <w:spacing/>
        <w:ind/>
        <w:rPr>
          <w:lang w:val="en-US"/>
        </w:rPr>
      </w:pPr>
      <w:r>
        <w:rPr>
          <w:lang w:val="en-US"/>
        </w:rPr>
        <w:t xml:space="preserve">Sandia National Laboratories measured the surface slope of the SFERA mirrors with the deflectometry tool, SOFAST (Sandia Optical Fringe Analysis Slope Tool)</w:t>
      </w:r>
      <w:r>
        <w:rPr>
          <w:lang w:val="en-US"/>
        </w:rPr>
        <w:t xml:space="preserve"> [13, 14]</w:t>
      </w:r>
      <w:r>
        <w:rPr>
          <w:lang w:val="en-US"/>
        </w:rPr>
        <w:t xml:space="preserve">. This software is </w:t>
      </w:r>
      <w:r>
        <w:rPr>
          <w:lang w:val="en-US"/>
        </w:rPr>
        <w:t xml:space="preserve">now </w:t>
      </w:r>
      <w:r>
        <w:rPr>
          <w:lang w:val="en-US"/>
        </w:rPr>
        <w:t xml:space="preserve">written in Python and will soon be available open source. If interested, contact </w:t>
      </w:r>
      <w:hyperlink r:id="rId30" w:tooltip="mailto:OpenCSP@sandia.gov" w:history="1">
        <w:r>
          <w:rPr>
            <w:rStyle w:val="1273"/>
            <w:lang w:val="en-US"/>
          </w:rPr>
          <w:t xml:space="preserve">OpenCSP@sandia.gov</w:t>
        </w:r>
      </w:hyperlink>
      <w:r>
        <w:rPr>
          <w:lang w:val="en-US"/>
        </w:rPr>
        <w:t xml:space="preserve"> for further information.</w:t>
      </w:r>
      <w:r>
        <w:rPr>
          <w:lang w:val="en-US"/>
        </w:rPr>
      </w:r>
      <w:r>
        <w:rPr>
          <w:lang w:val="en-US"/>
        </w:rPr>
      </w:r>
    </w:p>
    <w:p>
      <w:pPr>
        <w:pStyle w:val="1240"/>
        <w:pBdr/>
        <w:spacing/>
        <w:ind/>
        <w:rPr>
          <w:lang w:val="en-US"/>
        </w:rPr>
      </w:pPr>
      <w:r/>
      <w:bookmarkStart w:id="37" w:name="_Hlk155794615"/>
      <w:r>
        <w:rPr>
          <w:lang w:val="en-US"/>
        </w:rPr>
        <w:t xml:space="preserve">The </w:t>
      </w:r>
      <w:bookmarkEnd w:id="37"/>
      <w:r>
        <w:rPr>
          <w:lang w:val="en-US"/>
        </w:rPr>
        <w:t xml:space="preserve">physical layout of a SOFAST setup consists of a camera, projector, and a screen. The specific layout used for the SFERA measurements is shown in Figure 2.4-1. </w:t>
      </w:r>
      <w:r>
        <w:rPr>
          <w:lang w:val="en-US"/>
        </w:rPr>
      </w:r>
      <w:r>
        <w:rPr>
          <w:lang w:val="en-US"/>
        </w:rPr>
      </w:r>
    </w:p>
    <w:p>
      <w:pPr>
        <w:pStyle w:val="1240"/>
        <w:pBdr/>
        <w:spacing/>
        <w:ind/>
        <w:jc w:val="center"/>
        <w:rPr>
          <w:lang w:val="en-US"/>
        </w:rPr>
      </w:pPr>
      <w:r>
        <w:rPr>
          <w:lang w:val="en-US"/>
        </w:rPr>
        <mc:AlternateContent>
          <mc:Choice Requires="wpg">
            <w:drawing>
              <wp:inline xmlns:wp="http://schemas.openxmlformats.org/drawingml/2006/wordprocessingDrawing" distT="0" distB="0" distL="0" distR="0">
                <wp:extent cx="5657850" cy="4200525"/>
                <wp:effectExtent l="0" t="0" r="0" b="9525"/>
                <wp:docPr id="2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207375" name="Picture 2"/>
                        <pic:cNvPicPr>
                          <a:picLocks noChangeAspect="1"/>
                        </pic:cNvPicPr>
                        <pic:nvPr/>
                      </pic:nvPicPr>
                      <pic:blipFill>
                        <a:blip r:embed="rId31"/>
                        <a:stretch/>
                      </pic:blipFill>
                      <pic:spPr bwMode="auto">
                        <a:xfrm>
                          <a:off x="0" y="0"/>
                          <a:ext cx="5657850" cy="4200525"/>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7" o:spid="_x0000_s37" type="#_x0000_t75" style="width:445.50pt;height:330.75pt;mso-wrap-distance-left:0.00pt;mso-wrap-distance-top:0.00pt;mso-wrap-distance-right:0.00pt;mso-wrap-distance-bottom:0.00pt;z-index:1;" stroked="false">
                <v:imagedata r:id="rId31" o:title=""/>
                <o:lock v:ext="edit" rotation="t"/>
              </v:shape>
            </w:pict>
          </mc:Fallback>
        </mc:AlternateContent>
      </w:r>
      <w:r>
        <w:rPr>
          <w:lang w:val="en-US"/>
        </w:rPr>
      </w:r>
      <w:r>
        <w:rPr>
          <w:lang w:val="en-US"/>
        </w:rPr>
      </w:r>
    </w:p>
    <w:p>
      <w:pPr>
        <w:pStyle w:val="1311"/>
        <w:pBdr/>
        <w:spacing/>
        <w:ind/>
        <w:rPr>
          <w:lang w:val="en-US"/>
        </w:rPr>
      </w:pPr>
      <w:r>
        <w:rPr>
          <w:lang w:val="en-US"/>
        </w:rPr>
        <w:t xml:space="preserve">Figure 2.4-1. Layout </w:t>
      </w:r>
      <w:r>
        <w:rPr>
          <w:lang w:val="en-US"/>
        </w:rPr>
        <w:t xml:space="preserve">of SOFAST measurement setup. The camera fixed in the ceiling views the reflection of sinusoidal fringes projected on the screen on the ceiling. The mirror mounting structure on the floor holds the four metallic balls used to support the SFERA-III mirrors. </w:t>
      </w:r>
      <w:r>
        <w:rPr>
          <w:lang w:val="en-US"/>
        </w:rPr>
      </w:r>
      <w:r>
        <w:rPr>
          <w:lang w:val="en-US"/>
        </w:rPr>
      </w:r>
    </w:p>
    <w:p>
      <w:pPr>
        <w:pStyle w:val="1240"/>
        <w:pBdr/>
        <w:spacing/>
        <w:ind/>
        <w:rPr>
          <w:lang w:val="en-US"/>
        </w:rPr>
      </w:pPr>
      <w:r>
        <w:rPr>
          <w:lang w:val="en-US"/>
        </w:rPr>
        <w:t xml:space="preserve">During operation, regular sinusoidal fringe patterns are projected on the screen on the ceiling. The camera views the reflected sinusoidal fringes seen in the mirror. Distortions of the straight fringe patterns are interpreted by a processing algorit</w:t>
      </w:r>
      <w:r>
        <w:rPr>
          <w:lang w:val="en-US"/>
        </w:rPr>
        <w:t xml:space="preserve">hm as surface slope variations of the mirror. Over the course of a SOFAST measurement, the fringe periods transition from coarse to fine in both x and y directions; each finer fringe set increases the resolution of the measured surface slope. Figure 2.4-2 </w:t>
      </w:r>
      <w:r>
        <w:rPr>
          <w:lang w:val="en-US"/>
        </w:rPr>
        <w:t xml:space="preserve">illustrates the four fringe periods used in the x direction. </w:t>
      </w:r>
      <w:r>
        <w:rPr>
          <w:lang w:val="en-US"/>
        </w:rPr>
      </w:r>
      <w:r>
        <w:rPr>
          <w:lang w:val="en-US"/>
        </w:rPr>
      </w:r>
    </w:p>
    <w:p>
      <w:pPr>
        <w:pStyle w:val="1240"/>
        <w:pBdr/>
        <w:spacing/>
        <w:ind/>
        <w:jc w:val="center"/>
        <w:rPr>
          <w:lang w:val="en-US"/>
        </w:rPr>
      </w:pPr>
      <w:r>
        <w:rPr>
          <w:lang w:val="en-US"/>
        </w:rPr>
        <mc:AlternateContent>
          <mc:Choice Requires="wpg">
            <w:drawing>
              <wp:inline xmlns:wp="http://schemas.openxmlformats.org/drawingml/2006/wordprocessingDrawing" distT="0" distB="0" distL="0" distR="0">
                <wp:extent cx="5762352" cy="1052174"/>
                <wp:effectExtent l="0" t="0" r="0" b="0"/>
                <wp:docPr id="2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39132" name="Picture 4"/>
                        <pic:cNvPicPr>
                          <a:picLocks noChangeAspect="1"/>
                        </pic:cNvPicPr>
                        <pic:nvPr/>
                      </pic:nvPicPr>
                      <pic:blipFill>
                        <a:blip r:embed="rId32"/>
                        <a:stretch/>
                      </pic:blipFill>
                      <pic:spPr bwMode="auto">
                        <a:xfrm>
                          <a:off x="0" y="0"/>
                          <a:ext cx="5812015" cy="1061241"/>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8" o:spid="_x0000_s38" type="#_x0000_t75" style="width:453.73pt;height:82.85pt;mso-wrap-distance-left:0.00pt;mso-wrap-distance-top:0.00pt;mso-wrap-distance-right:0.00pt;mso-wrap-distance-bottom:0.00pt;z-index:1;" stroked="false">
                <v:imagedata r:id="rId32" o:title=""/>
                <o:lock v:ext="edit" rotation="t"/>
              </v:shape>
            </w:pict>
          </mc:Fallback>
        </mc:AlternateContent>
      </w:r>
      <w:r>
        <w:rPr>
          <w:lang w:val="en-US"/>
        </w:rPr>
      </w:r>
      <w:r>
        <w:rPr>
          <w:lang w:val="en-US"/>
        </w:rPr>
      </w:r>
    </w:p>
    <w:p>
      <w:pPr>
        <w:pStyle w:val="1311"/>
        <w:pBdr/>
        <w:spacing/>
        <w:ind/>
        <w:rPr>
          <w:lang w:val="en-US"/>
        </w:rPr>
      </w:pPr>
      <w:r>
        <w:rPr>
          <w:lang w:val="en-US"/>
        </w:rPr>
        <w:t xml:space="preserve">Figure 2.4-2. Example images as seen by the SOFAST camera of the x-direction fringes reflected in a SFERA mirror. </w:t>
      </w:r>
      <w:r>
        <w:rPr>
          <w:lang w:val="en-US"/>
        </w:rPr>
      </w:r>
      <w:r>
        <w:rPr>
          <w:lang w:val="en-US"/>
        </w:rPr>
      </w:r>
    </w:p>
    <w:p>
      <w:pPr>
        <w:pStyle w:val="1240"/>
        <w:pBdr/>
        <w:spacing/>
        <w:ind/>
        <w:rPr>
          <w:lang w:val="en-US"/>
        </w:rPr>
      </w:pPr>
      <w:r>
        <w:rPr>
          <w:lang w:val="en-US"/>
        </w:rPr>
        <w:t xml:space="preserve">The SOFAST system is calibrated using photogrammetry. Photogrammetric targets called </w:t>
      </w:r>
      <w:r>
        <w:rPr>
          <w:lang w:val="en-US"/>
        </w:rPr>
        <w:t xml:space="preserve">Aruco</w:t>
      </w:r>
      <w:r>
        <w:rPr>
          <w:lang w:val="en-US"/>
        </w:rPr>
        <w:t xml:space="preserve"> markers (some are visible on the back wall in Figure 2.4-1) are placed around the SOFAST screen, on the walls, and on the floor in the view of the SOFAST cam</w:t>
      </w:r>
      <w:r>
        <w:rPr>
          <w:lang w:val="en-US"/>
        </w:rPr>
        <w:t xml:space="preserve">era.  As illustrated in Figure 2.4-3, a calibrated camera takes many pictures of the markers, and an algorithm calculates the position of the markers in space. The markers in the field of view of the SOFAST camera locate the camera relative to the screen. </w:t>
      </w:r>
      <w:r>
        <w:rPr>
          <w:lang w:val="en-US"/>
        </w:rPr>
      </w:r>
      <w:r>
        <w:rPr>
          <w:lang w:val="en-US"/>
        </w:rPr>
      </w:r>
    </w:p>
    <w:p>
      <w:pPr>
        <w:pStyle w:val="1240"/>
        <w:pBdr/>
        <w:spacing/>
        <w:ind/>
        <w:jc w:val="center"/>
        <w:rPr>
          <w:lang w:val="en-US"/>
        </w:rPr>
      </w:pPr>
      <w:r>
        <w:rPr>
          <w:lang w:val="en-US"/>
        </w:rPr>
        <mc:AlternateContent>
          <mc:Choice Requires="wpg">
            <w:drawing>
              <wp:inline xmlns:wp="http://schemas.openxmlformats.org/drawingml/2006/wordprocessingDrawing" distT="0" distB="0" distL="0" distR="0">
                <wp:extent cx="5679440" cy="2289464"/>
                <wp:effectExtent l="0" t="0" r="0" b="0"/>
                <wp:docPr id="2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199918" name="Picture 5"/>
                        <pic:cNvPicPr>
                          <a:picLocks noChangeAspect="1"/>
                        </pic:cNvPicPr>
                        <pic:nvPr/>
                      </pic:nvPicPr>
                      <pic:blipFill>
                        <a:blip r:embed="rId33"/>
                        <a:stretch/>
                      </pic:blipFill>
                      <pic:spPr bwMode="auto">
                        <a:xfrm>
                          <a:off x="0" y="0"/>
                          <a:ext cx="5690797" cy="2294042"/>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9" o:spid="_x0000_s39" type="#_x0000_t75" style="width:447.20pt;height:180.27pt;mso-wrap-distance-left:0.00pt;mso-wrap-distance-top:0.00pt;mso-wrap-distance-right:0.00pt;mso-wrap-distance-bottom:0.00pt;z-index:1;" stroked="false">
                <v:imagedata r:id="rId33" o:title=""/>
                <o:lock v:ext="edit" rotation="t"/>
              </v:shape>
            </w:pict>
          </mc:Fallback>
        </mc:AlternateContent>
      </w:r>
      <w:r>
        <w:rPr>
          <w:lang w:val="en-US"/>
        </w:rPr>
      </w:r>
      <w:r>
        <w:rPr>
          <w:lang w:val="en-US"/>
        </w:rPr>
      </w:r>
    </w:p>
    <w:p>
      <w:pPr>
        <w:pStyle w:val="1311"/>
        <w:pBdr/>
        <w:spacing/>
        <w:ind/>
        <w:rPr>
          <w:lang w:val="en-US"/>
        </w:rPr>
      </w:pPr>
      <w:r>
        <w:rPr>
          <w:lang w:val="en-US"/>
        </w:rPr>
        <w:t xml:space="preserve">Figure 2.4-</w:t>
      </w:r>
      <w:r>
        <w:rPr>
          <w:lang w:val="en-US"/>
        </w:rPr>
        <w:t xml:space="preserve">3. Example images from the photogrammetric SOFAST calibration procedure. Images of the scene (left) are used to calculate the relative positions of each marker. Located markers in the SOFAST camera’s field of view (right) locate the camera relative to the </w:t>
      </w:r>
      <w:r>
        <w:rPr>
          <w:lang w:val="en-US"/>
        </w:rPr>
        <w:t xml:space="preserve">screen. </w:t>
      </w:r>
      <w:r>
        <w:rPr>
          <w:lang w:val="en-US"/>
        </w:rPr>
      </w:r>
      <w:r>
        <w:rPr>
          <w:lang w:val="en-US"/>
        </w:rPr>
      </w:r>
    </w:p>
    <w:p>
      <w:pPr>
        <w:pStyle w:val="1240"/>
        <w:pBdr/>
        <w:spacing/>
        <w:ind/>
        <w:rPr>
          <w:lang w:val="en-US"/>
        </w:rPr>
      </w:pPr>
      <w:r>
        <w:rPr>
          <w:lang w:val="en-US"/>
        </w:rPr>
        <w:t xml:space="preserve">SOFAST measures the mirrors and data is initially provide</w:t>
      </w:r>
      <w:r>
        <w:rPr>
          <w:lang w:val="en-US"/>
        </w:rPr>
        <w:t xml:space="preserve">d in the reference frame of the coordinate system that defines the parabolic surface of the mirror. We then transform the data into the “lab reference frame” as described in the SFERA procedure document. This transformation is illustrated in Figure 2.4-4. </w:t>
      </w:r>
      <w:r>
        <w:rPr>
          <w:lang w:val="en-US"/>
        </w:rPr>
      </w:r>
      <w:r>
        <w:rPr>
          <w:lang w:val="en-US"/>
        </w:rPr>
      </w:r>
    </w:p>
    <w:p>
      <w:pPr>
        <w:pStyle w:val="1240"/>
        <w:pBdr/>
        <w:spacing/>
        <w:ind/>
        <w:rPr>
          <w:lang w:val="en-US"/>
        </w:rPr>
      </w:pPr>
      <w:r>
        <w:rPr>
          <w:lang w:val="en-US"/>
        </w:rPr>
        <w:t xml:space="preserve">Note</w:t>
      </w:r>
      <w:r>
        <w:rPr>
          <w:lang w:val="en-US"/>
        </w:rPr>
        <w:t xml:space="preserve"> that SOFAST is designed to be a slope measurement system</w:t>
      </w:r>
      <w:r>
        <w:rPr>
          <w:lang w:val="en-US"/>
        </w:rPr>
        <w:t xml:space="preserve">; surface position estimates are provided for this </w:t>
      </w:r>
      <w:r>
        <w:rPr>
          <w:lang w:val="en-US"/>
        </w:rPr>
        <w:t xml:space="preserve">comparison, but</w:t>
      </w:r>
      <w:r>
        <w:rPr>
          <w:lang w:val="en-US"/>
        </w:rPr>
        <w:t xml:space="preserve"> are not the </w:t>
      </w:r>
      <w:r>
        <w:rPr>
          <w:lang w:val="en-US"/>
        </w:rPr>
        <w:t xml:space="preserve">program’s focus.</w:t>
      </w:r>
      <w:r>
        <w:rPr>
          <w:lang w:val="en-US"/>
        </w:rPr>
      </w:r>
      <w:r>
        <w:rPr>
          <w:lang w:val="en-US"/>
        </w:rPr>
      </w:r>
    </w:p>
    <w:p>
      <w:pPr>
        <w:pStyle w:val="1240"/>
        <w:pBdr/>
        <w:spacing/>
        <w:ind/>
        <w:rPr>
          <w:lang w:val="en-US"/>
        </w:rPr>
      </w:pPr>
      <w:r>
        <w:rPr>
          <w:lang w:val="en-US"/>
        </w:rPr>
        <mc:AlternateContent>
          <mc:Choice Requires="wpg">
            <w:drawing>
              <wp:inline xmlns:wp="http://schemas.openxmlformats.org/drawingml/2006/wordprocessingDrawing" distT="0" distB="0" distL="0" distR="0">
                <wp:extent cx="5641340" cy="1341838"/>
                <wp:effectExtent l="0" t="0" r="0" b="0"/>
                <wp:docPr id="30"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61408" name="Picture 6"/>
                        <pic:cNvPicPr>
                          <a:picLocks noChangeAspect="1"/>
                        </pic:cNvPicPr>
                        <pic:nvPr/>
                      </pic:nvPicPr>
                      <pic:blipFill>
                        <a:blip r:embed="rId34"/>
                        <a:stretch/>
                      </pic:blipFill>
                      <pic:spPr bwMode="auto">
                        <a:xfrm>
                          <a:off x="0" y="0"/>
                          <a:ext cx="5676551" cy="1350213"/>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0" o:spid="_x0000_s40" type="#_x0000_t75" style="width:444.20pt;height:105.66pt;mso-wrap-distance-left:0.00pt;mso-wrap-distance-top:0.00pt;mso-wrap-distance-right:0.00pt;mso-wrap-distance-bottom:0.00pt;z-index:1;" stroked="false">
                <v:imagedata r:id="rId34" o:title=""/>
                <o:lock v:ext="edit" rotation="t"/>
              </v:shape>
            </w:pict>
          </mc:Fallback>
        </mc:AlternateContent>
      </w:r>
      <w:r>
        <w:rPr>
          <w:lang w:val="en-US"/>
        </w:rPr>
      </w:r>
      <w:r>
        <w:rPr>
          <w:lang w:val="en-US"/>
        </w:rPr>
      </w:r>
    </w:p>
    <w:p>
      <w:pPr>
        <w:pStyle w:val="1311"/>
        <w:pBdr/>
        <w:spacing/>
        <w:ind/>
        <w:rPr>
          <w:lang w:val="en-US"/>
        </w:rPr>
      </w:pPr>
      <w:r>
        <w:rPr>
          <w:lang w:val="en-US"/>
        </w:rPr>
        <w:t xml:space="preserve">Figure 2.4-4. An illustration of the transformation of the surface slope data from the initial SOFAST reference frame (defined by the parabolic surface) into the “lab reference frame,” centered about metal ball number 2.</w:t>
      </w:r>
      <w:r>
        <w:rPr>
          <w:lang w:val="en-US"/>
        </w:rPr>
      </w:r>
      <w:r>
        <w:rPr>
          <w:lang w:val="en-US"/>
        </w:rPr>
      </w:r>
    </w:p>
    <w:p>
      <w:pPr>
        <w:pStyle w:val="1240"/>
        <w:pBdr/>
        <w:spacing/>
        <w:ind/>
        <w:rPr>
          <w:lang w:val="en-US"/>
        </w:rPr>
      </w:pPr>
      <w:r>
        <w:rPr>
          <w:lang w:val="en-US"/>
        </w:rPr>
        <w:t xml:space="preserve">We measured a water pool as a ground truth reference. The water pool </w:t>
      </w:r>
      <w:r>
        <w:rPr>
          <w:lang w:val="en-US"/>
        </w:rPr>
        <w:t xml:space="preserve">size </w:t>
      </w:r>
      <w:r>
        <w:rPr>
          <w:lang w:val="en-US"/>
        </w:rPr>
        <w:t xml:space="preserve">was </w:t>
      </w:r>
      <w:r>
        <w:rPr>
          <w:lang w:val="en-US"/>
        </w:rPr>
        <w:t xml:space="preserve">2025</w:t>
      </w:r>
      <w:r>
        <w:rPr>
          <w:lang w:val="en-US"/>
        </w:rPr>
        <w:t xml:space="preserve"> </w:t>
      </w:r>
      <w:r>
        <w:rPr>
          <w:lang w:val="en-US"/>
        </w:rPr>
        <w:t xml:space="preserve">mm </w:t>
      </w:r>
      <w:r>
        <w:rPr>
          <w:lang w:val="en-US"/>
        </w:rPr>
        <w:t xml:space="preserve">×</w:t>
      </w:r>
      <w:r>
        <w:rPr>
          <w:lang w:val="en-US"/>
        </w:rPr>
        <w:t xml:space="preserve"> </w:t>
      </w:r>
      <w:r>
        <w:rPr>
          <w:lang w:val="en-US"/>
        </w:rPr>
        <w:t xml:space="preserve">1320</w:t>
      </w:r>
      <w:r>
        <w:rPr>
          <w:lang w:val="en-US"/>
        </w:rPr>
        <w:t xml:space="preserve"> mm.  </w:t>
      </w:r>
      <w:r>
        <w:rPr>
          <w:lang w:val="en-US"/>
        </w:rPr>
        <w:t xml:space="preserve">A still water pool </w:t>
      </w:r>
      <w:r>
        <w:rPr>
          <w:lang w:val="en-US"/>
        </w:rPr>
        <w:t xml:space="preserve">will follow the curvature of the Earth; for a pool of this size, the resulting slightly convex surface will have a change of slope of approximately </w:t>
      </w:r>
      <w:r>
        <w:rPr>
          <w:lang w:val="en-US"/>
        </w:rPr>
        <w:t xml:space="preserve">0.00038</w:t>
      </w:r>
      <w:r>
        <w:rPr>
          <w:lang w:val="en-US"/>
        </w:rPr>
        <w:t xml:space="preserve"> </w:t>
      </w:r>
      <w:r>
        <w:rPr>
          <w:lang w:val="en-US"/>
        </w:rPr>
        <w:t xml:space="preserve">mrad across </w:t>
      </w:r>
      <w:r>
        <w:rPr>
          <w:lang w:val="en-US"/>
        </w:rPr>
        <w:t xml:space="preserve">its</w:t>
      </w:r>
      <w:r>
        <w:rPr>
          <w:lang w:val="en-US"/>
        </w:rPr>
        <w:t xml:space="preserve"> </w:t>
      </w:r>
      <w:r>
        <w:rPr>
          <w:lang w:val="en-US"/>
        </w:rPr>
        <w:t xml:space="preserve">diagonal</w:t>
      </w:r>
      <w:r>
        <w:rPr>
          <w:lang w:val="en-US"/>
        </w:rPr>
        <w:t xml:space="preserve">.  Since this is much lower than the target tolerances of this </w:t>
      </w:r>
      <w:r>
        <w:rPr>
          <w:lang w:val="en-US"/>
        </w:rPr>
        <w:t xml:space="preserve">test, we will view the water pool as perfectly flat.</w:t>
      </w:r>
      <w:r>
        <w:rPr>
          <w:lang w:val="en-US"/>
        </w:rPr>
      </w:r>
      <w:r>
        <w:rPr>
          <w:lang w:val="en-US"/>
        </w:rPr>
      </w:r>
    </w:p>
    <w:p>
      <w:pPr>
        <w:pStyle w:val="1240"/>
        <w:pBdr/>
        <w:spacing/>
        <w:ind/>
        <w:rPr>
          <w:lang w:val="en-US"/>
        </w:rPr>
      </w:pPr>
      <w:r>
        <w:rPr>
          <w:lang w:val="en-US"/>
        </w:rPr>
        <w:t xml:space="preserve">Figure 2.4-5 shows the measurement result.  After executing an automated refinement of the calibration </w:t>
      </w:r>
      <w:r>
        <w:rPr>
          <w:lang w:val="en-US"/>
        </w:rPr>
        <w:t xml:space="preserve">parameters, </w:t>
      </w:r>
      <w:r>
        <w:rPr>
          <w:lang w:val="en-US"/>
        </w:rPr>
        <w:t xml:space="preserve">and</w:t>
      </w:r>
      <w:r>
        <w:rPr>
          <w:lang w:val="en-US"/>
        </w:rPr>
        <w:t xml:space="preserve"> excluding meniscus areas near pool edges or floating pieces of lint, </w:t>
      </w:r>
      <w:r>
        <w:rPr>
          <w:lang w:val="en-US"/>
        </w:rPr>
        <w:t xml:space="preserve">the resulting slop</w:t>
      </w:r>
      <w:r>
        <w:rPr>
          <w:lang w:val="en-US"/>
        </w:rPr>
        <w:t xml:space="preserve">e </w:t>
      </w:r>
      <w:r>
        <w:rPr>
          <w:lang w:val="en-US"/>
        </w:rPr>
        <w:t xml:space="preserve">map had an RMS error of </w:t>
      </w:r>
      <w:r>
        <w:rPr>
          <w:lang w:val="en-US"/>
        </w:rPr>
        <w:t xml:space="preserve">0.08 </w:t>
      </w:r>
      <w:r>
        <w:rPr>
          <w:lang w:val="en-US"/>
        </w:rPr>
        <w:t xml:space="preserve">mrad.  Further, peak-to-valley variation was less than </w:t>
      </w:r>
      <w:r>
        <w:rPr>
          <w:lang w:val="en-US"/>
        </w:rPr>
        <w:t xml:space="preserve">0.</w:t>
      </w:r>
      <w:r>
        <w:rPr>
          <w:lang w:val="en-US"/>
        </w:rPr>
        <w:t xml:space="preserve">15</w:t>
      </w:r>
      <w:r>
        <w:rPr>
          <w:lang w:val="en-US"/>
        </w:rPr>
        <w:t xml:space="preserve"> mrad</w:t>
      </w:r>
      <w:r>
        <w:rPr>
          <w:lang w:val="en-US"/>
        </w:rPr>
        <w:t xml:space="preserve"> over most of the surface</w:t>
      </w:r>
      <w:r>
        <w:rPr>
          <w:lang w:val="en-US"/>
        </w:rPr>
        <w:t xml:space="preserve">.  However, some higher slope deviations are seen in the lower </w:t>
      </w:r>
      <w:r>
        <w:rPr>
          <w:lang w:val="en-US"/>
        </w:rPr>
        <w:t xml:space="preserve">right</w:t>
      </w:r>
      <w:r>
        <w:rPr>
          <w:lang w:val="en-US"/>
        </w:rPr>
        <w:t xml:space="preserve"> corner; we are still investigating these.</w:t>
      </w:r>
      <w:r>
        <w:rPr>
          <w:lang w:val="en-US"/>
        </w:rPr>
        <w:t xml:space="preserve"> </w:t>
      </w:r>
      <w:r>
        <w:rPr>
          <w:lang w:val="en-US"/>
        </w:rPr>
      </w:r>
      <w:r>
        <w:rPr>
          <w:lang w:val="en-US"/>
        </w:rPr>
      </w:r>
    </w:p>
    <w:p>
      <w:pPr>
        <w:pStyle w:val="1240"/>
        <w:pBdr/>
        <w:spacing/>
        <w:ind/>
        <w:rPr>
          <w:lang w:val="en-US"/>
        </w:rPr>
      </w:pPr>
      <w:r>
        <w:rPr>
          <w:lang w:val="es-ES_tradnl"/>
        </w:rPr>
        <mc:AlternateContent>
          <mc:Choice Requires="wpg">
            <w:drawing>
              <wp:inline xmlns:wp="http://schemas.openxmlformats.org/drawingml/2006/wordprocessingDrawing" distT="0" distB="0" distL="0" distR="0">
                <wp:extent cx="1831213" cy="2240280"/>
                <wp:effectExtent l="0" t="0" r="0" b="7620"/>
                <wp:docPr id="31"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ontent Placeholder 5"/>
                        <pic:cNvPicPr>
                          <a:picLocks noChangeAspect="1"/>
                        </pic:cNvPicPr>
                        <pic:nvPr/>
                      </pic:nvPicPr>
                      <pic:blipFill>
                        <a:blip r:embed="rId35"/>
                        <a:srcRect l="27847" t="0" r="10846" b="0"/>
                        <a:stretch/>
                      </pic:blipFill>
                      <pic:spPr bwMode="auto">
                        <a:xfrm>
                          <a:off x="0" y="0"/>
                          <a:ext cx="1847070" cy="225968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1" o:spid="_x0000_s41" type="#_x0000_t75" style="width:144.19pt;height:176.40pt;mso-wrap-distance-left:0.00pt;mso-wrap-distance-top:0.00pt;mso-wrap-distance-right:0.00pt;mso-wrap-distance-bottom:0.00pt;z-index:1;" stroked="false">
                <v:imagedata r:id="rId35" o:title=""/>
                <o:lock v:ext="edit" rotation="t"/>
              </v:shape>
            </w:pict>
          </mc:Fallback>
        </mc:AlternateContent>
      </w:r>
      <w:r>
        <w:rPr>
          <w:lang w:val="en-US"/>
        </w:rPr>
        <w:t xml:space="preserve">   </w:t>
      </w:r>
      <w:r>
        <w:rPr>
          <w:lang w:val="es-ES_tradnl"/>
        </w:rPr>
        <mc:AlternateContent>
          <mc:Choice Requires="wpg">
            <w:drawing>
              <wp:inline xmlns:wp="http://schemas.openxmlformats.org/drawingml/2006/wordprocessingDrawing" distT="0" distB="0" distL="0" distR="0">
                <wp:extent cx="3794760" cy="2232581"/>
                <wp:effectExtent l="0" t="0" r="0" b="0"/>
                <wp:docPr id="3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r/>
                      </pic:nvPicPr>
                      <pic:blipFill>
                        <a:blip r:embed="rId36"/>
                        <a:srcRect l="8735" t="6659" r="13688" b="2052"/>
                        <a:stretch/>
                      </pic:blipFill>
                      <pic:spPr bwMode="auto">
                        <a:xfrm>
                          <a:off x="0" y="0"/>
                          <a:ext cx="3837418" cy="225767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2" o:spid="_x0000_s42" type="#_x0000_t75" style="width:298.80pt;height:175.79pt;mso-wrap-distance-left:0.00pt;mso-wrap-distance-top:0.00pt;mso-wrap-distance-right:0.00pt;mso-wrap-distance-bottom:0.00pt;z-index:1;" stroked="false">
                <v:imagedata r:id="rId36" o:title=""/>
                <o:lock v:ext="edit" rotation="t"/>
              </v:shape>
            </w:pict>
          </mc:Fallback>
        </mc:AlternateContent>
      </w:r>
      <w:r>
        <w:rPr>
          <w:lang w:val="en-US"/>
        </w:rPr>
      </w:r>
      <w:r>
        <w:rPr>
          <w:lang w:val="en-US"/>
        </w:rPr>
      </w:r>
    </w:p>
    <w:p>
      <w:pPr>
        <w:pStyle w:val="1311"/>
        <w:pBdr/>
        <w:spacing/>
        <w:ind/>
        <w:rPr>
          <w:lang w:val="en-US"/>
        </w:rPr>
      </w:pPr>
      <w:r>
        <w:rPr>
          <w:lang w:val="en-US"/>
        </w:rPr>
        <w:t xml:space="preserve">Figure 2.4-</w:t>
      </w:r>
      <w:r>
        <w:rPr>
          <w:lang w:val="en-US"/>
        </w:rPr>
        <w:t xml:space="preserve">5</w:t>
      </w:r>
      <w:r>
        <w:rPr>
          <w:lang w:val="en-US"/>
        </w:rPr>
        <w:t xml:space="preserve">. </w:t>
      </w:r>
      <w:r>
        <w:rPr>
          <w:lang w:val="en-US"/>
        </w:rPr>
        <w:t xml:space="preserve">Testing the SOFAST measurement setup with a reference water pool</w:t>
      </w:r>
      <w:r>
        <w:rPr>
          <w:lang w:val="en-US"/>
        </w:rPr>
        <w:t xml:space="preserve">.</w:t>
      </w:r>
      <w:r>
        <w:rPr>
          <w:lang w:val="en-US"/>
        </w:rPr>
      </w:r>
      <w:r>
        <w:rPr>
          <w:lang w:val="en-US"/>
        </w:rPr>
      </w:r>
    </w:p>
    <w:p>
      <w:pPr>
        <w:pStyle w:val="1240"/>
        <w:pBdr/>
        <w:spacing/>
        <w:ind/>
        <w:rPr>
          <w:lang w:val="en-US"/>
        </w:rPr>
      </w:pPr>
      <w:r>
        <w:rPr>
          <w:lang w:val="en-US"/>
        </w:rPr>
      </w:r>
      <w:r>
        <w:rPr>
          <w:lang w:val="en-US"/>
        </w:rPr>
      </w:r>
      <w:r>
        <w:rPr>
          <w:lang w:val="en-US"/>
        </w:rPr>
      </w:r>
    </w:p>
    <w:p>
      <w:pPr>
        <w:pBdr/>
        <w:spacing/>
        <w:ind/>
        <w:rPr>
          <w:lang w:val="en-US"/>
        </w:rPr>
      </w:pPr>
      <w:r>
        <w:rPr>
          <w:lang w:val="en-US"/>
        </w:rPr>
        <w:br w:type="page" w:clear="all"/>
      </w:r>
      <w:r>
        <w:rPr>
          <w:lang w:val="en-US"/>
        </w:rPr>
      </w:r>
      <w:r>
        <w:rPr>
          <w:lang w:val="en-US"/>
        </w:rPr>
      </w:r>
    </w:p>
    <w:p>
      <w:pPr>
        <w:pStyle w:val="1255"/>
        <w:pBdr/>
        <w:spacing/>
        <w:ind/>
        <w:rPr>
          <w:lang w:val="en-US"/>
        </w:rPr>
      </w:pPr>
      <w:r>
        <w:rPr>
          <w:lang w:val="en-US"/>
        </w:rPr>
        <w:t xml:space="preserve">NREL</w:t>
      </w:r>
      <w:r>
        <w:rPr>
          <w:lang w:val="en-US"/>
        </w:rPr>
      </w:r>
      <w:r>
        <w:rPr>
          <w:lang w:val="en-US"/>
        </w:rPr>
      </w:r>
    </w:p>
    <w:p>
      <w:pPr>
        <w:pStyle w:val="1240"/>
        <w:pBdr/>
        <w:spacing w:after="198" w:before="198"/>
        <w:ind/>
        <w:rPr>
          <w:lang w:val="en-US"/>
        </w:rPr>
      </w:pPr>
      <w:r>
        <w:rPr>
          <w:lang w:val="en-US"/>
        </w:rPr>
        <w:t xml:space="preserve">The US National Renewable Energy Laboratory (NREL) participated in the round robin study using a lightweight optical measurement system called the Reflected Target Non-</w:t>
      </w:r>
      <w:r>
        <w:rPr>
          <w:lang w:val="en-US"/>
        </w:rPr>
        <w:t xml:space="preserve">intrusive</w:t>
      </w:r>
      <w:r>
        <w:rPr>
          <w:lang w:val="en-US"/>
        </w:rPr>
        <w:t xml:space="preserve"> Assessment (</w:t>
      </w:r>
      <w:r>
        <w:rPr>
          <w:lang w:val="en-US"/>
        </w:rPr>
        <w:t xml:space="preserve">ReTNA</w:t>
      </w:r>
      <w:r>
        <w:rPr>
          <w:lang w:val="en-US"/>
        </w:rPr>
        <w:t xml:space="preserve">). This system calculates optical surface shape error by measuring the deflection of a printed coded target pattern. One main benefit of</w:t>
      </w:r>
      <w:r>
        <w:rPr>
          <w:lang w:val="en-US"/>
        </w:rPr>
        <w:t xml:space="preserve"> this system is that it is small and portable. All necessary equipment to collect a measurement, excluding the mirror and the mirror mounting platform, was brought to ENEA and Sandia in a suitcase to collect NREL’s measurements on the round robin mirrors. </w:t>
      </w:r>
      <w:r>
        <w:rPr>
          <w:lang w:val="en-US"/>
        </w:rPr>
      </w:r>
      <w:r>
        <w:rPr>
          <w:lang w:val="en-US"/>
        </w:rPr>
      </w:r>
    </w:p>
    <w:p>
      <w:pPr>
        <w:pStyle w:val="1240"/>
        <w:keepNext w:val="true"/>
        <w:pBdr/>
        <w:spacing w:after="198" w:before="198"/>
        <w:ind/>
        <w:rPr>
          <w:lang w:val="en-US"/>
        </w:rPr>
      </w:pPr>
      <w:r>
        <w:rPr>
          <w:lang w:val="en-US"/>
        </w:rPr>
        <mc:AlternateContent>
          <mc:Choice Requires="wpg">
            <w:drawing>
              <wp:inline xmlns:wp="http://schemas.openxmlformats.org/drawingml/2006/wordprocessingDrawing" distT="0" distB="0" distL="0" distR="0">
                <wp:extent cx="5702601" cy="2294626"/>
                <wp:effectExtent l="0" t="0" r="0" b="0"/>
                <wp:docPr id="3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52108" name="Picture 2"/>
                        <pic:cNvPicPr>
                          <a:picLocks noChangeAspect="1"/>
                        </pic:cNvPicPr>
                        <pic:nvPr/>
                      </pic:nvPicPr>
                      <pic:blipFill>
                        <a:blip r:embed="rId37"/>
                        <a:stretch/>
                      </pic:blipFill>
                      <pic:spPr bwMode="auto">
                        <a:xfrm>
                          <a:off x="0" y="0"/>
                          <a:ext cx="5750008" cy="2313701"/>
                        </a:xfrm>
                        <a:prstGeom prst="rect">
                          <a:avLst/>
                        </a:prstGeom>
                        <a:noFill/>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3" o:spid="_x0000_s43" type="#_x0000_t75" style="width:449.02pt;height:180.68pt;mso-wrap-distance-left:0.00pt;mso-wrap-distance-top:0.00pt;mso-wrap-distance-right:0.00pt;mso-wrap-distance-bottom:0.00pt;z-index:1;" stroked="false">
                <v:imagedata r:id="rId37" o:title=""/>
                <o:lock v:ext="edit" rotation="t"/>
              </v:shape>
            </w:pict>
          </mc:Fallback>
        </mc:AlternateContent>
      </w:r>
      <w:r>
        <w:rPr>
          <w:lang w:val="en-US"/>
        </w:rPr>
      </w:r>
      <w:r>
        <w:rPr>
          <w:lang w:val="en-US"/>
        </w:rPr>
      </w:r>
    </w:p>
    <w:p>
      <w:pPr>
        <w:pStyle w:val="1311"/>
        <w:pBdr/>
        <w:spacing w:after="198" w:before="198"/>
        <w:ind/>
        <w:jc w:val="both"/>
        <w:rPr>
          <w:lang w:val="en-US"/>
        </w:rPr>
      </w:pPr>
      <w:r>
        <w:rPr>
          <w:lang w:val="en-US"/>
        </w:rPr>
        <w:t xml:space="preserve">Figure </w:t>
      </w:r>
      <w:r>
        <w:rPr>
          <w:lang w:val="en-US"/>
        </w:rPr>
        <w:fldChar w:fldCharType="begin"/>
      </w:r>
      <w:r>
        <w:rPr>
          <w:lang w:val="en-US"/>
        </w:rPr>
        <w:instrText xml:space="preserve"> SEQ Figure \* ARABIC </w:instrText>
      </w:r>
      <w:r>
        <w:rPr>
          <w:lang w:val="en-US"/>
        </w:rPr>
        <w:fldChar w:fldCharType="separate"/>
      </w:r>
      <w:r>
        <w:rPr>
          <w:lang w:val="en-US"/>
        </w:rPr>
        <w:t xml:space="preserve">2</w:t>
      </w:r>
      <w:r>
        <w:rPr>
          <w:lang w:val="en-US"/>
        </w:rPr>
        <w:fldChar w:fldCharType="end"/>
      </w:r>
      <w:r>
        <w:rPr>
          <w:lang w:val="en-US"/>
        </w:rPr>
        <w:t xml:space="preserve">.5-1: Left and center: the </w:t>
      </w:r>
      <w:r>
        <w:rPr>
          <w:lang w:val="en-US"/>
        </w:rPr>
        <w:t xml:space="preserve">ReTNA</w:t>
      </w:r>
      <w:r>
        <w:rPr>
          <w:lang w:val="en-US"/>
        </w:rPr>
        <w:t xml:space="preserve"> equipment, consisting of a target stand (black bag), a rolled up adhesive target, and camera equipment (yellow case). Right: The </w:t>
      </w:r>
      <w:r>
        <w:rPr>
          <w:lang w:val="en-US"/>
        </w:rPr>
        <w:t xml:space="preserve">ReTNA</w:t>
      </w:r>
      <w:r>
        <w:rPr>
          <w:lang w:val="en-US"/>
        </w:rPr>
        <w:t xml:space="preserve"> measurement setup at Sandia.</w:t>
      </w:r>
      <w:r>
        <w:rPr>
          <w:lang w:val="en-US"/>
        </w:rPr>
      </w:r>
      <w:r>
        <w:rPr>
          <w:lang w:val="en-US"/>
        </w:rPr>
      </w:r>
    </w:p>
    <w:p>
      <w:pPr>
        <w:pStyle w:val="1240"/>
        <w:pBdr/>
        <w:spacing w:after="198" w:before="198"/>
        <w:ind/>
        <w:rPr>
          <w:lang w:val="en-US"/>
        </w:rPr>
      </w:pPr>
      <w:r>
        <w:rPr>
          <w:lang w:val="en-US"/>
        </w:rPr>
        <w:t xml:space="preserve">To collect an optical measurement, OpenCV computer vision tools are used to identify each coded </w:t>
      </w:r>
      <w:r>
        <w:rPr>
          <w:lang w:val="en-US"/>
        </w:rPr>
        <w:t xml:space="preserve">ArUco</w:t>
      </w:r>
      <w:r>
        <w:rPr>
          <w:lang w:val="en-US"/>
        </w:rPr>
        <w:t xml:space="preserve"> target in a series of calibration images. Each coded target position is solved in space using photogrammetry, reducing the need for a flat target or precise positioning of the target panel. After the target </w:t>
      </w:r>
      <w:r>
        <w:rPr>
          <w:lang w:val="en-US"/>
        </w:rPr>
        <w:t xml:space="preserve">is located in</w:t>
      </w:r>
      <w:r>
        <w:rPr>
          <w:lang w:val="en-US"/>
        </w:rPr>
        <w:t xml:space="preserve"> space, a s</w:t>
      </w:r>
      <w:r>
        <w:rPr>
          <w:lang w:val="en-US"/>
        </w:rPr>
        <w:t xml:space="preserve">eries of images are collected of the target’s reflection moving across the mirror. The same computer vision tools are used to identify the reflected target markers in these images. Deflection measurements from each image are combined into a surface map of </w:t>
      </w:r>
      <w:bookmarkStart w:id="89" w:name="_Hlk156748904"/>
      <w:r>
        <w:rPr>
          <w:lang w:val="en-US"/>
        </w:rPr>
        <w:t xml:space="preserve">the full mirror, and then interpolated onto a regular grid, as shown in Figure 2.5-2.</w:t>
      </w:r>
      <w:bookmarkEnd w:id="89"/>
      <w:r>
        <w:rPr>
          <w:lang w:val="en-US"/>
        </w:rPr>
      </w:r>
      <w:r>
        <w:rPr>
          <w:lang w:val="en-US"/>
        </w:rPr>
      </w:r>
    </w:p>
    <w:p>
      <w:pPr>
        <w:pStyle w:val="1240"/>
        <w:keepNext w:val="true"/>
        <w:pBdr/>
        <w:spacing w:after="198" w:before="198"/>
        <w:ind/>
        <w:rPr>
          <w:lang w:val="en-US"/>
        </w:rPr>
      </w:pPr>
      <w:r>
        <w:rPr>
          <w:lang w:val="en-US"/>
        </w:rPr>
        <mc:AlternateContent>
          <mc:Choice Requires="wpg">
            <w:drawing>
              <wp:inline xmlns:wp="http://schemas.openxmlformats.org/drawingml/2006/wordprocessingDrawing" distT="0" distB="0" distL="0" distR="0">
                <wp:extent cx="5758180" cy="2872105"/>
                <wp:effectExtent l="0" t="0" r="0" b="4445"/>
                <wp:docPr id="34" name="Graph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03448" name=""/>
                        <pic:cNvPicPr>
                          <a:picLocks noChangeAspect="1"/>
                        </pic:cNvPicPr>
                        <pic:nvPr/>
                      </pic:nvPicPr>
                      <pic:blipFill>
                        <a:blip r:embed="rId38">
                          <a:extLst>
                            <a:ext uri="{96DAC541-7B7A-43D3-8B79-37D633B846F1}">
                              <asvg:svgBlip xmlns:asvg="http://schemas.microsoft.com/office/drawing/2016/SVG/main" r:embed="rId39"/>
                            </a:ext>
                          </a:extLst>
                        </a:blip>
                        <a:stretch/>
                      </pic:blipFill>
                      <pic:spPr bwMode="auto">
                        <a:xfrm>
                          <a:off x="0" y="0"/>
                          <a:ext cx="5758179" cy="287210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4" o:spid="_x0000_s44" type="#_x0000_t75" style="width:453.40pt;height:226.15pt;mso-wrap-distance-left:0.00pt;mso-wrap-distance-top:0.00pt;mso-wrap-distance-right:0.00pt;mso-wrap-distance-bottom:0.00pt;z-index:1;" stroked="false">
                <v:imagedata r:id="rId38" o:title=""/>
                <o:lock v:ext="edit" rotation="t"/>
              </v:shape>
            </w:pict>
          </mc:Fallback>
        </mc:AlternateContent>
      </w:r>
      <w:r>
        <w:rPr>
          <w:lang w:val="en-US"/>
        </w:rPr>
      </w:r>
      <w:r>
        <w:rPr>
          <w:lang w:val="en-US"/>
        </w:rPr>
      </w:r>
    </w:p>
    <w:p>
      <w:pPr>
        <w:pStyle w:val="1311"/>
        <w:pBdr/>
        <w:spacing w:after="198" w:before="198"/>
        <w:ind/>
        <w:jc w:val="both"/>
        <w:rPr>
          <w:lang w:val="en-US"/>
        </w:rPr>
      </w:pPr>
      <w:r>
        <w:rPr>
          <w:lang w:val="en-US"/>
        </w:rPr>
        <w:t xml:space="preserve">Figure 2.5-2: Basic </w:t>
      </w:r>
      <w:r>
        <w:rPr>
          <w:lang w:val="en-US"/>
        </w:rPr>
        <w:t xml:space="preserve">ReTNA</w:t>
      </w:r>
      <w:r>
        <w:rPr>
          <w:lang w:val="en-US"/>
        </w:rPr>
        <w:t xml:space="preserve"> workflow. Results shown on the right are for round robin mirror id #60.</w:t>
      </w:r>
      <w:r>
        <w:rPr>
          <w:lang w:val="en-US"/>
        </w:rPr>
      </w:r>
      <w:r>
        <w:rPr>
          <w:lang w:val="en-US"/>
        </w:rPr>
      </w:r>
    </w:p>
    <w:p>
      <w:pPr>
        <w:pStyle w:val="1240"/>
        <w:pBdr/>
        <w:spacing w:after="198" w:before="198"/>
        <w:ind/>
        <w:rPr>
          <w:lang w:val="en-US"/>
        </w:rPr>
      </w:pPr>
      <w:r>
        <w:rPr>
          <w:lang w:val="en-US"/>
        </w:rPr>
        <w:t xml:space="preserve">There are still some limitations in the portable system that NREL is worki</w:t>
      </w:r>
      <w:r>
        <w:rPr>
          <w:lang w:val="en-US"/>
        </w:rPr>
        <w:t xml:space="preserve">ng to resolve. One limitation in the physical setup was the length and rigidity of the portable target stand taken to Sandia, which prevented the reflection from spanning the entire mirror. This is evident in the unresolved left edges in Figure 2.5-2. In t</w:t>
      </w:r>
      <w:r>
        <w:rPr>
          <w:lang w:val="en-US"/>
        </w:rPr>
        <w:t xml:space="preserve">he future, this can be corrected with a larger target stand. A reflected target system also will have lower measurement resolution compared to a fringe deflectometry system. NREL researchers think that using a larger number of images can help systems like </w:t>
      </w:r>
      <w:r>
        <w:rPr>
          <w:lang w:val="en-US"/>
        </w:rPr>
        <w:t xml:space="preserve">ReTNA</w:t>
      </w:r>
      <w:r>
        <w:rPr>
          <w:lang w:val="en-US"/>
        </w:rPr>
        <w:t xml:space="preserve"> achieve resolutions needed for most optical measurement applications. Lastly, several different methods can be used to interpolate unstructured measurements onto a regular grid. This is particularly important for highly unstructured results that </w:t>
      </w:r>
      <w:r>
        <w:rPr>
          <w:lang w:val="en-US"/>
        </w:rPr>
        <w:t xml:space="preserve">ReTNA</w:t>
      </w:r>
      <w:r>
        <w:rPr>
          <w:lang w:val="en-US"/>
        </w:rPr>
        <w:t xml:space="preserve"> generates and can </w:t>
      </w:r>
      <w:r>
        <w:rPr>
          <w:lang w:val="en-US"/>
        </w:rPr>
        <w:t xml:space="preserve">have an effect on</w:t>
      </w:r>
      <w:r>
        <w:rPr>
          <w:lang w:val="en-US"/>
        </w:rPr>
        <w:t xml:space="preserve"> the rms results. Two methods are shown in Figure 2.5-3. </w:t>
      </w:r>
      <w:r>
        <w:rPr>
          <w:lang w:val="en-US"/>
        </w:rPr>
      </w:r>
      <w:r>
        <w:rPr>
          <w:lang w:val="en-US"/>
        </w:rPr>
      </w:r>
    </w:p>
    <w:p>
      <w:pPr>
        <w:pStyle w:val="1240"/>
        <w:pBdr/>
        <w:spacing w:after="198" w:before="198"/>
        <w:ind/>
        <w:rPr>
          <w:lang w:val="en-US"/>
        </w:rPr>
      </w:pPr>
      <w:r>
        <w:rPr>
          <w:lang w:val="en-US"/>
        </w:rPr>
        <mc:AlternateContent>
          <mc:Choice Requires="wpg">
            <w:drawing>
              <wp:inline xmlns:wp="http://schemas.openxmlformats.org/drawingml/2006/wordprocessingDrawing" distT="0" distB="0" distL="0" distR="0">
                <wp:extent cx="5727940" cy="1854829"/>
                <wp:effectExtent l="0" t="0" r="6350"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46775" name="Picture 4"/>
                        <pic:cNvPicPr>
                          <a:picLocks noChangeAspect="1"/>
                        </pic:cNvPicPr>
                        <pic:nvPr/>
                      </pic:nvPicPr>
                      <pic:blipFill>
                        <a:blip r:embed="rId40">
                          <a:extLst>
                            <a:ext uri="{96DAC541-7B7A-43D3-8B79-37D633B846F1}">
                              <asvg:svgBlip xmlns:asvg="http://schemas.microsoft.com/office/drawing/2016/SVG/main" r:embed="rId41"/>
                            </a:ext>
                          </a:extLst>
                        </a:blip>
                        <a:stretch/>
                      </pic:blipFill>
                      <pic:spPr bwMode="auto">
                        <a:xfrm>
                          <a:off x="0" y="0"/>
                          <a:ext cx="5745370" cy="186047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5" o:spid="_x0000_s45" type="#_x0000_t75" style="width:451.02pt;height:146.05pt;mso-wrap-distance-left:0.00pt;mso-wrap-distance-top:0.00pt;mso-wrap-distance-right:0.00pt;mso-wrap-distance-bottom:0.00pt;z-index:1;" stroked="false">
                <v:imagedata r:id="rId40" o:title=""/>
                <o:lock v:ext="edit" rotation="t"/>
              </v:shape>
            </w:pict>
          </mc:Fallback>
        </mc:AlternateContent>
      </w:r>
      <w:r>
        <w:rPr>
          <w:lang w:val="en-US"/>
        </w:rPr>
      </w:r>
      <w:r>
        <w:rPr>
          <w:lang w:val="en-US"/>
        </w:rPr>
      </w:r>
    </w:p>
    <w:p>
      <w:pPr>
        <w:pStyle w:val="1240"/>
        <w:pBdr/>
        <w:spacing w:after="198" w:before="198"/>
        <w:ind/>
        <w:rPr>
          <w:lang w:val="en-US"/>
        </w:rPr>
      </w:pPr>
      <w:r>
        <w:rPr>
          <w:lang w:val="en-US"/>
        </w:rPr>
        <w:t xml:space="preserve">Finally, NREL would like to acknowledge that our testing at ENEA and Sandia was supported by researchers at these institutions, without whom our participation would not have been possible.</w:t>
      </w:r>
      <w:r>
        <w:rPr>
          <w:lang w:val="en-US"/>
        </w:rPr>
      </w:r>
      <w:r>
        <w:rPr>
          <w:lang w:val="en-US"/>
        </w:rPr>
      </w:r>
    </w:p>
    <w:p>
      <w:pPr>
        <w:pStyle w:val="1240"/>
        <w:pBdr/>
        <w:spacing/>
        <w:ind/>
        <w:rPr>
          <w:lang w:val="en-US"/>
        </w:rPr>
      </w:pPr>
      <w:r>
        <w:rPr>
          <w:lang w:val="en-US"/>
        </w:rPr>
      </w:r>
      <w:r>
        <w:rPr>
          <w:lang w:val="en-US"/>
        </w:rPr>
      </w:r>
      <w:r>
        <w:rPr>
          <w:lang w:val="en-US"/>
        </w:rPr>
      </w:r>
    </w:p>
    <w:p>
      <w:pPr>
        <w:pStyle w:val="1254"/>
        <w:pBdr/>
        <w:spacing/>
        <w:ind/>
        <w:rPr>
          <w:lang w:val="en-US"/>
        </w:rPr>
      </w:pPr>
      <w:r>
        <w:rPr>
          <w:lang w:val="en-US"/>
        </w:rPr>
        <w:t xml:space="preserve">The </w:t>
      </w:r>
      <w:r>
        <w:rPr>
          <w:i/>
          <w:iCs/>
          <w:lang w:val="en-US"/>
        </w:rPr>
        <w:t xml:space="preserve">RRcomparator</w:t>
      </w:r>
      <w:r>
        <w:rPr>
          <w:lang w:val="en-US"/>
        </w:rPr>
        <w:t xml:space="preserve"> software</w:t>
      </w:r>
      <w:r>
        <w:rPr>
          <w:lang w:val="en-US"/>
        </w:rPr>
      </w:r>
      <w:r>
        <w:rPr>
          <w:lang w:val="en-US"/>
        </w:rPr>
      </w:r>
    </w:p>
    <w:p>
      <w:pPr>
        <w:pStyle w:val="1240"/>
        <w:pBdr/>
        <w:spacing/>
        <w:ind/>
        <w:rPr>
          <w:lang w:val="en-US"/>
        </w:rPr>
      </w:pPr>
      <w:r>
        <w:rPr>
          <w:lang w:val="en-US"/>
        </w:rPr>
        <w:t xml:space="preserve">To make the comparison replicable to everyone, ENEA wrote in C++ the dedicated software </w:t>
      </w:r>
      <w:r>
        <w:rPr>
          <w:i/>
          <w:iCs/>
          <w:lang w:val="en-US"/>
        </w:rPr>
        <w:t xml:space="preserve">RRcomparator</w:t>
      </w:r>
      <w:r>
        <w:rPr>
          <w:lang w:val="en-US"/>
        </w:rPr>
        <w:t xml:space="preserve">, downloadable as open source from [</w:t>
      </w:r>
      <w:r>
        <w:rPr>
          <w:lang w:val="en-US"/>
        </w:rPr>
        <w:t xml:space="preserve">1</w:t>
      </w:r>
      <w:r>
        <w:rPr>
          <w:lang w:val="en-US"/>
        </w:rPr>
        <w:t xml:space="preserve">5</w:t>
      </w:r>
      <w:r>
        <w:rPr>
          <w:lang w:val="en-US"/>
        </w:rPr>
        <w:t xml:space="preserve">] together with the MS Windows executable, and the full set of experimental results provided by each participant. </w:t>
      </w:r>
      <w:r>
        <w:rPr>
          <w:lang w:val="en-US"/>
        </w:rPr>
      </w:r>
      <w:r>
        <w:rPr>
          <w:lang w:val="en-US"/>
        </w:rPr>
      </w:r>
    </w:p>
    <w:p>
      <w:pPr>
        <w:pStyle w:val="1240"/>
        <w:pBdr/>
        <w:spacing/>
        <w:ind/>
        <w:rPr>
          <w:lang w:val="en-US"/>
        </w:rPr>
      </w:pPr>
      <w:r>
        <w:rPr>
          <w:lang w:val="en-US"/>
        </w:rPr>
        <w:t xml:space="preserve">The Graphical User </w:t>
      </w:r>
      <w:r>
        <w:rPr>
          <w:lang w:val="en-US"/>
        </w:rPr>
        <w:t xml:space="preserve">Interface(</w:t>
      </w:r>
      <w:r>
        <w:rPr>
          <w:lang w:val="en-US"/>
        </w:rPr>
        <w:t xml:space="preserve">GUI) and few examples of plots and 2D contour maps generated by the software are shown in Fig. 3.1. Please note that the scale of the contour-maps is the one used in the paired plot of the profiles for the two sections P2-P4 (green) and P1-P3 (red).</w:t>
      </w:r>
      <w:r>
        <w:rPr>
          <w:lang w:val="en-US"/>
        </w:rPr>
      </w:r>
      <w:r>
        <w:rPr>
          <w:lang w:val="en-US"/>
        </w:rPr>
      </w:r>
    </w:p>
    <w:p>
      <w:pPr>
        <w:pStyle w:val="1240"/>
        <w:pBdr/>
        <w:spacing/>
        <w:ind/>
        <w:rPr>
          <w:lang w:val="en-US"/>
        </w:rPr>
      </w:pPr>
      <w:r>
        <w:rPr>
          <w:lang w:val="en-US"/>
        </w:rPr>
        <w:t xml:space="preserve">For a given specimen, to be loaded in </w:t>
      </w:r>
      <w:r>
        <w:rPr>
          <w:lang w:val="en-US"/>
        </w:rPr>
        <w:t xml:space="preserve">RRcomparator</w:t>
      </w:r>
      <w:r>
        <w:rPr>
          <w:lang w:val="en-US"/>
        </w:rPr>
        <w:t xml:space="preserve">, the results obtained from each evaluator must be arranged as a text file composed by row containing the </w:t>
      </w:r>
      <w:r>
        <w:rPr>
          <w:lang w:val="en-US"/>
        </w:rPr>
        <w:t xml:space="preserve">values</w:t>
      </w:r>
      <w:r>
        <w:rPr>
          <w:lang w:val="en-US"/>
        </w:rPr>
      </w:r>
      <w:r>
        <w:rPr>
          <w:lang w:val="en-US"/>
        </w:rPr>
      </w:r>
    </w:p>
    <w:p>
      <w:pPr>
        <w:pStyle w:val="1240"/>
        <w:pBdr/>
        <w:spacing/>
        <w:ind/>
        <w:rPr>
          <w:lang w:val="en-US"/>
        </w:rPr>
      </w:pPr>
      <w:r>
        <w:rPr>
          <w:lang w:val="en-US"/>
        </w:rPr>
        <w:t xml:space="preserve">x</w:t>
      </w:r>
      <w:r>
        <w:rPr>
          <w:lang w:val="en-US"/>
        </w:rPr>
        <w:tab/>
        <w:t xml:space="preserve">y</w:t>
      </w:r>
      <w:r>
        <w:rPr>
          <w:lang w:val="en-US"/>
        </w:rPr>
        <w:tab/>
        <w:t xml:space="preserve">z</w:t>
      </w:r>
      <w:r>
        <w:rPr>
          <w:lang w:val="en-US"/>
        </w:rPr>
        <w:tab/>
      </w:r>
      <w:r>
        <w:rPr>
          <w:lang w:val="en-US"/>
        </w:rPr>
        <w:t xml:space="preserve">slopeX</w:t>
      </w:r>
      <w:r>
        <w:rPr>
          <w:lang w:val="en-US"/>
        </w:rPr>
        <w:tab/>
      </w:r>
      <w:r>
        <w:rPr>
          <w:lang w:val="en-US"/>
        </w:rPr>
        <w:t xml:space="preserve">slopeY</w:t>
      </w:r>
      <w:r>
        <w:rPr>
          <w:lang w:val="en-US"/>
        </w:rPr>
        <w:tab/>
      </w:r>
      <w:r>
        <w:rPr>
          <w:lang w:val="en-US"/>
        </w:rPr>
        <w:t xml:space="preserve">devZ</w:t>
      </w:r>
      <w:r>
        <w:rPr>
          <w:lang w:val="en-US"/>
        </w:rPr>
        <w:tab/>
      </w:r>
      <w:r>
        <w:rPr>
          <w:lang w:val="en-US"/>
        </w:rPr>
        <w:t xml:space="preserve">devSlopeX</w:t>
      </w:r>
      <w:r>
        <w:rPr>
          <w:lang w:val="en-US"/>
        </w:rPr>
        <w:tab/>
      </w:r>
      <w:r>
        <w:rPr>
          <w:lang w:val="en-US"/>
        </w:rPr>
        <w:t xml:space="preserve">devSlopeY</w:t>
      </w:r>
      <w:r>
        <w:rPr>
          <w:lang w:val="en-US"/>
        </w:rPr>
      </w:r>
      <w:r>
        <w:rPr>
          <w:lang w:val="en-US"/>
        </w:rPr>
      </w:r>
    </w:p>
    <w:p>
      <w:pPr>
        <w:pStyle w:val="1240"/>
        <w:pBdr/>
        <w:spacing/>
        <w:ind/>
        <w:rPr>
          <w:lang w:val="en-US"/>
        </w:rPr>
      </w:pPr>
      <w:r>
        <w:rPr>
          <w:lang w:val="en-US"/>
        </w:rPr>
        <w:t xml:space="preserve">where </w:t>
      </w:r>
      <w:r>
        <w:rPr>
          <w:lang w:val="en-US"/>
        </w:rPr>
        <w:t xml:space="preserve">x,y</w:t>
      </w:r>
      <w:r>
        <w:rPr>
          <w:lang w:val="en-US"/>
        </w:rPr>
        <w:t xml:space="preserve"> are the coordinate (mm) in the Laboratory reference frame of a point of the reflecting surface having height z and the partial derivatives </w:t>
      </w:r>
      <w:r>
        <w:rPr>
          <w:lang w:val="en-US"/>
        </w:rPr>
        <w:t xml:space="preserve">slopeX</w:t>
      </w:r>
      <w:r>
        <w:rPr>
          <w:lang w:val="en-US"/>
        </w:rPr>
        <w:t xml:space="preserve"> and </w:t>
      </w:r>
      <w:r>
        <w:rPr>
          <w:lang w:val="en-US"/>
        </w:rPr>
        <w:t xml:space="preserve">slopeY</w:t>
      </w:r>
      <w:r>
        <w:rPr>
          <w:lang w:val="en-US"/>
        </w:rPr>
        <w:t xml:space="preserve">; the remaining values are the </w:t>
      </w:r>
      <w:r>
        <w:rPr>
          <w:i/>
          <w:iCs/>
          <w:lang w:val="en-US"/>
        </w:rPr>
        <w:t xml:space="preserve">deviation</w:t>
      </w:r>
      <w:r>
        <w:rPr>
          <w:lang w:val="en-US"/>
        </w:rPr>
        <w:t xml:space="preserve"> from the ideal parabola. The origin of the Laboratory frame is in the centre of the metallic ball of the master supporting pedestal P2 (see [4]).</w:t>
      </w:r>
      <w:r>
        <w:rPr>
          <w:lang w:val="en-US"/>
        </w:rPr>
      </w:r>
      <w:r>
        <w:rPr>
          <w:lang w:val="en-US"/>
        </w:rPr>
      </w:r>
    </w:p>
    <w:p>
      <w:pPr>
        <w:pStyle w:val="1240"/>
        <w:pBdr/>
        <w:spacing/>
        <w:ind/>
        <w:rPr>
          <w:lang w:val="en-US"/>
        </w:rPr>
      </w:pPr>
      <w:r>
        <w:rPr>
          <w:lang w:val="en-US"/>
        </w:rPr>
        <w:t xml:space="preserve">In order to allow the </w:t>
      </w:r>
      <w:r>
        <w:rPr>
          <w:lang w:val="en-US"/>
        </w:rPr>
        <w:t xml:space="preserve">point by point</w:t>
      </w:r>
      <w:r>
        <w:rPr>
          <w:lang w:val="en-US"/>
        </w:rPr>
        <w:t xml:space="preserve"> comparison, the results when loaded in </w:t>
      </w:r>
      <w:r>
        <w:rPr>
          <w:i/>
          <w:iCs/>
          <w:lang w:val="en-US"/>
        </w:rPr>
        <w:t xml:space="preserve">RRcomparator</w:t>
      </w:r>
      <w:r>
        <w:rPr>
          <w:lang w:val="en-US"/>
        </w:rPr>
        <w:t xml:space="preserve"> are re-samples across a regular 2D-grid, with step 10 mm, placed in the plane XY.</w:t>
      </w:r>
      <w:r>
        <w:rPr>
          <w:lang w:val="en-US"/>
        </w:rPr>
      </w:r>
      <w:r>
        <w:rPr>
          <w:lang w:val="en-US"/>
        </w:rPr>
      </w:r>
    </w:p>
    <w:p>
      <w:pPr>
        <w:pStyle w:val="1240"/>
        <w:pBdr/>
        <w:spacing/>
        <w:ind/>
        <w:rPr>
          <w:lang w:val="en-US"/>
        </w:rPr>
      </w:pPr>
      <w:r>
        <w:rPr>
          <w:lang w:val="en-US"/>
        </w:rPr>
        <w:t xml:space="preserve">Once specimen and feature (z, </w:t>
      </w:r>
      <w:r>
        <w:rPr>
          <w:lang w:val="en-US"/>
        </w:rPr>
        <w:t xml:space="preserve">slopeX</w:t>
      </w:r>
      <w:r>
        <w:rPr>
          <w:lang w:val="en-US"/>
        </w:rPr>
        <w:t xml:space="preserve">, </w:t>
      </w:r>
      <w:r>
        <w:rPr>
          <w:lang w:val="en-US"/>
        </w:rPr>
        <w:t xml:space="preserve">slopeY</w:t>
      </w:r>
      <w:r>
        <w:rPr>
          <w:lang w:val="en-US"/>
        </w:rPr>
        <w:t xml:space="preserve">, </w:t>
      </w:r>
      <w:r>
        <w:rPr>
          <w:lang w:val="en-US"/>
        </w:rPr>
        <w:t xml:space="preserve">devZ</w:t>
      </w:r>
      <w:r>
        <w:rPr>
          <w:lang w:val="en-US"/>
        </w:rPr>
        <w:t xml:space="preserve">, </w:t>
      </w:r>
      <w:r>
        <w:rPr>
          <w:lang w:val="en-US"/>
        </w:rPr>
        <w:t xml:space="preserve">devSlopeX</w:t>
      </w:r>
      <w:r>
        <w:rPr>
          <w:lang w:val="en-US"/>
        </w:rPr>
        <w:t xml:space="preserve"> and </w:t>
      </w:r>
      <w:r>
        <w:rPr>
          <w:lang w:val="en-US"/>
        </w:rPr>
        <w:t xml:space="preserve">devSlopeY</w:t>
      </w:r>
      <w:r>
        <w:rPr>
          <w:lang w:val="en-US"/>
        </w:rPr>
        <w:t xml:space="preserve">) are set, the statistical analysis of the results </w:t>
      </w:r>
      <w:r>
        <w:rPr>
          <w:lang w:val="en-US"/>
        </w:rPr>
        <w:t xml:space="preserve">obtained</w:t>
      </w:r>
      <w:r>
        <w:rPr>
          <w:lang w:val="en-US"/>
        </w:rPr>
        <w:t xml:space="preserve"> </w:t>
      </w:r>
      <w:r>
        <w:rPr>
          <w:lang w:val="en-US"/>
        </w:rPr>
        <w:t xml:space="preserve">by a given participant as well as that of the difference (point by point) between a couple of participants or one participant and the Mean surface or the Ideal parabolic shape can be computed; the main results such as mean value, RMS, Pe</w:t>
      </w:r>
      <w:r>
        <w:rPr>
          <w:lang w:val="en-US"/>
        </w:rPr>
        <w:t xml:space="preserve">a</w:t>
      </w:r>
      <w:r>
        <w:rPr>
          <w:lang w:val="en-US"/>
        </w:rPr>
        <w:t xml:space="preserve">k-Valley, </w:t>
      </w:r>
      <w:r>
        <w:rPr>
          <w:lang w:val="en-US"/>
        </w:rPr>
        <w:t xml:space="preserve">minValue</w:t>
      </w:r>
      <w:r>
        <w:rPr>
          <w:lang w:val="en-US"/>
        </w:rPr>
        <w:t xml:space="preserve"> and </w:t>
      </w:r>
      <w:r>
        <w:rPr>
          <w:lang w:val="en-US"/>
        </w:rPr>
        <w:t xml:space="preserve">maxValue</w:t>
      </w:r>
      <w:r>
        <w:rPr>
          <w:lang w:val="en-US"/>
        </w:rPr>
        <w:t xml:space="preserve">, are displayed in the “Tab stat</w:t>
      </w:r>
      <w:r>
        <w:rPr>
          <w:lang w:val="en-US"/>
        </w:rPr>
        <w:t xml:space="preserve">ist</w:t>
      </w:r>
      <w:r>
        <w:rPr>
          <w:lang w:val="en-US"/>
        </w:rPr>
        <w:t xml:space="preserve">ics” and in the bottom of the GUI, for individual and comparison analysis, respectively.</w:t>
      </w:r>
      <w:r>
        <w:rPr>
          <w:lang w:val="en-US"/>
        </w:rPr>
      </w:r>
      <w:r>
        <w:rPr>
          <w:lang w:val="en-US"/>
        </w:rPr>
      </w:r>
    </w:p>
    <w:p>
      <w:pPr>
        <w:pStyle w:val="1240"/>
        <w:pBdr/>
        <w:spacing/>
        <w:ind/>
        <w:rPr>
          <w:lang w:val="en-US"/>
        </w:rPr>
      </w:pPr>
      <w:r>
        <w:rPr>
          <w:lang w:val="en-US"/>
        </w:rPr>
        <w:t xml:space="preserve">From version 3.0, optionally the experimental surface can be “realigned” </w:t>
      </w:r>
      <w:r>
        <w:rPr>
          <w:lang w:val="en-US"/>
        </w:rPr>
        <w:t xml:space="preserve">in order to</w:t>
      </w:r>
      <w:r>
        <w:rPr>
          <w:lang w:val="en-US"/>
        </w:rPr>
        <w:t xml:space="preserve"> set to 0 the difference on the attaching points with respect to the z value expected for the ideal parabola or the experimental </w:t>
      </w:r>
      <w:r>
        <w:rPr>
          <w:lang w:val="en-US"/>
        </w:rPr>
        <w:t xml:space="preserve">devZ</w:t>
      </w:r>
      <w:r>
        <w:rPr>
          <w:lang w:val="en-US"/>
        </w:rPr>
        <w:t xml:space="preserve"> values; further details will be given in the </w:t>
      </w:r>
      <w:r>
        <w:rPr>
          <w:lang w:val="en-US"/>
        </w:rPr>
        <w:t xml:space="preserve">next section.</w:t>
      </w:r>
      <w:r>
        <w:rPr>
          <w:lang w:val="en-US"/>
        </w:rPr>
      </w:r>
      <w:r>
        <w:rPr>
          <w:lang w:val="en-US"/>
        </w:rPr>
      </w:r>
    </w:p>
    <w:tbl>
      <w:tblPr>
        <w:tblW w:w="9478" w:type="dxa"/>
        <w:jc w:val="center"/>
        <w:tblBorders/>
        <w:tblLook w:val="04A0" w:firstRow="1" w:lastRow="0" w:firstColumn="1" w:lastColumn="0" w:noHBand="0" w:noVBand="1"/>
      </w:tblPr>
      <w:tblGrid>
        <w:gridCol w:w="9478"/>
      </w:tblGrid>
      <w:tr>
        <w:trPr>
          <w:jc w:val="center"/>
          <w:trHeight w:val="4195"/>
        </w:trPr>
        <w:tc>
          <w:tcPr>
            <w:shd w:val="clear" w:color="auto" w:fill="auto"/>
            <w:tcBorders/>
            <w:tcW w:w="9478" w:type="dxa"/>
            <w:vAlign w:val="center"/>
            <w:textDirection w:val="lrTb"/>
            <w:noWrap w:val="false"/>
          </w:tcPr>
          <w:p>
            <w:pPr>
              <w:widowControl w:val="false"/>
              <w:pBdr/>
              <w:spacing w:line="240" w:lineRule="auto"/>
              <w:ind/>
              <w:jc w:val="center"/>
              <w:rPr>
                <w:rFonts w:ascii="Bookman Old Style" w:hAnsi="Bookman Old Style" w:eastAsia="Calibri"/>
                <w:sz w:val="22"/>
                <w:szCs w:val="18"/>
                <w:lang w:val="en-US"/>
              </w:rPr>
            </w:pPr>
            <w:r>
              <w:rPr>
                <w:rFonts w:ascii="Bookman Old Style" w:hAnsi="Bookman Old Style" w:eastAsia="Calibri"/>
                <w:sz w:val="22"/>
                <w:szCs w:val="18"/>
                <w:lang w:val="en-US"/>
              </w:rPr>
            </w:r>
            <w:ins w:id="0" w:author="marco" w:date="2024-02-14T13:57:25Z" oouserid="marco">
              <w:r>
                <mc:AlternateContent>
                  <mc:Choice Requires="wpg">
                    <w:drawing>
                      <wp:inline xmlns:wp="http://schemas.openxmlformats.org/drawingml/2006/wordprocessingDrawing" distT="0" distB="0" distL="0" distR="0">
                        <wp:extent cx="5758180" cy="6383751"/>
                        <wp:effectExtent l="0" t="0" r="0" b="0"/>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306637" name=""/>
                                <pic:cNvPicPr>
                                  <a:picLocks noChangeAspect="1"/>
                                </pic:cNvPicPr>
                                <pic:nvPr/>
                              </pic:nvPicPr>
                              <pic:blipFill>
                                <a:blip r:embed="rId42"/>
                                <a:stretch/>
                              </pic:blipFill>
                              <pic:spPr bwMode="auto">
                                <a:xfrm>
                                  <a:off x="0" y="0"/>
                                  <a:ext cx="5758179" cy="63837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6" o:spid="_x0000_s46" type="#_x0000_t75" style="width:453.40pt;height:502.66pt;mso-wrap-distance-left:0.00pt;mso-wrap-distance-top:0.00pt;mso-wrap-distance-right:0.00pt;mso-wrap-distance-bottom:0.00pt;z-index:1;" stroked="false">
                        <v:imagedata r:id="rId42" o:title=""/>
                        <o:lock v:ext="edit" rotation="t"/>
                      </v:shape>
                    </w:pict>
                  </mc:Fallback>
                </mc:AlternateContent>
              </w:r>
            </w:ins>
            <w:r>
              <w:rPr>
                <w:rFonts w:ascii="Bookman Old Style" w:hAnsi="Bookman Old Style" w:eastAsia="Calibri"/>
                <w:sz w:val="22"/>
                <w:szCs w:val="18"/>
                <w:lang w:val="en-US"/>
              </w:rPr>
            </w:r>
            <w:r>
              <w:rPr>
                <w:rFonts w:ascii="Bookman Old Style" w:hAnsi="Bookman Old Style" w:eastAsia="Calibri"/>
                <w:sz w:val="22"/>
                <w:szCs w:val="18"/>
                <w:lang w:val="en-US"/>
              </w:rPr>
            </w:r>
          </w:p>
        </w:tc>
      </w:tr>
      <w:tr>
        <w:trPr>
          <w:jc w:val="center"/>
          <w:trHeight w:val="450"/>
        </w:trPr>
        <w:tc>
          <w:tcPr>
            <w:shd w:val="clear" w:color="auto" w:fill="auto"/>
            <w:tcBorders/>
            <w:tcW w:w="9478" w:type="dxa"/>
            <w:textDirection w:val="lrTb"/>
            <w:noWrap w:val="false"/>
          </w:tcPr>
          <w:p>
            <w:pPr>
              <w:pStyle w:val="1302"/>
              <w:pBdr/>
              <w:spacing/>
              <w:ind/>
              <w:rPr>
                <w:lang w:val="en-US"/>
              </w:rPr>
            </w:pPr>
            <w:r>
              <w:rPr>
                <w:lang w:val="en-US"/>
              </w:rPr>
              <w:tab/>
            </w:r>
            <w:r>
              <w:rPr>
                <w:b/>
                <w:bCs/>
                <w:lang w:val="en-US"/>
              </w:rPr>
              <w:t xml:space="preserve">Figure 3-1. Graphical User Interface and examples of plots and 2D contour maps generated by the </w:t>
            </w:r>
            <w:r>
              <w:rPr>
                <w:b/>
                <w:bCs/>
                <w:lang w:val="en-US"/>
              </w:rPr>
              <w:t xml:space="preserve">RRcomparator</w:t>
            </w:r>
            <w:r>
              <w:rPr>
                <w:b/>
                <w:bCs/>
                <w:lang w:val="en-US"/>
              </w:rPr>
              <w:t xml:space="preserve"> software</w:t>
            </w:r>
            <w:r>
              <w:rPr>
                <w:b/>
                <w:lang w:val="en-US"/>
              </w:rPr>
              <w:t xml:space="preserve">.</w:t>
            </w:r>
            <w:r>
              <w:rPr>
                <w:lang w:val="en-US"/>
              </w:rPr>
            </w:r>
            <w:r>
              <w:rPr>
                <w:lang w:val="en-US"/>
              </w:rPr>
            </w:r>
          </w:p>
        </w:tc>
      </w:tr>
    </w:tbl>
    <w:p>
      <w:pPr>
        <w:pBdr/>
        <w:spacing/>
        <w:ind/>
        <w:rPr>
          <w:lang w:val="en-US"/>
        </w:rPr>
      </w:pPr>
      <w:r>
        <w:rPr>
          <w:lang w:val="en-US"/>
        </w:rPr>
        <w:br w:type="page" w:clear="all"/>
      </w:r>
      <w:r>
        <w:rPr>
          <w:lang w:val="en-US"/>
        </w:rPr>
      </w:r>
      <w:r>
        <w:rPr>
          <w:lang w:val="en-US"/>
        </w:rPr>
      </w:r>
    </w:p>
    <w:p>
      <w:pPr>
        <w:pStyle w:val="1254"/>
        <w:pBdr/>
        <w:spacing/>
        <w:ind/>
        <w:rPr>
          <w:lang w:val="en-US"/>
        </w:rPr>
      </w:pPr>
      <w:r>
        <w:rPr>
          <w:lang w:val="en-US"/>
        </w:rPr>
        <w:t xml:space="preserve">3D shape comparison</w:t>
      </w:r>
      <w:r>
        <w:rPr>
          <w:lang w:val="en-US"/>
        </w:rPr>
      </w:r>
      <w:r>
        <w:rPr>
          <w:lang w:val="en-US"/>
        </w:rPr>
      </w:r>
    </w:p>
    <w:p>
      <w:pPr>
        <w:pStyle w:val="1255"/>
        <w:pBdr/>
        <w:spacing/>
        <w:ind/>
        <w:rPr>
          <w:lang w:val="en-US"/>
        </w:rPr>
      </w:pPr>
      <w:r>
        <w:rPr>
          <w:lang w:val="en-US"/>
        </w:rPr>
        <w:t xml:space="preserve">Acceptance </w:t>
      </w:r>
      <w:r>
        <w:rPr>
          <w:lang w:val="en-US"/>
        </w:rPr>
        <w:t xml:space="preserve">check-point</w:t>
      </w:r>
      <w:r>
        <w:rPr>
          <w:lang w:val="en-US"/>
        </w:rPr>
      </w:r>
      <w:r>
        <w:rPr>
          <w:lang w:val="en-US"/>
        </w:rPr>
      </w:r>
    </w:p>
    <w:p>
      <w:pPr>
        <w:pBdr>
          <w:top w:val="none" w:color="000000" w:sz="4" w:space="0"/>
          <w:left w:val="none" w:color="000000" w:sz="4" w:space="0"/>
          <w:bottom w:val="none" w:color="000000" w:sz="4" w:space="0"/>
          <w:right w:val="none" w:color="000000" w:sz="4" w:space="0"/>
        </w:pBdr>
        <w:spacing w:after="113" w:line="360" w:lineRule="auto"/>
        <w:ind/>
        <w:jc w:val="both"/>
        <w:rPr>
          <w:rFonts w:ascii="DejaVu Serif" w:hAnsi="DejaVu Serif" w:cs="DejaVu Serif"/>
        </w:rPr>
      </w:pPr>
      <w:r>
        <w:rPr>
          <w:rFonts w:ascii="DejaVu Serif" w:hAnsi="DejaVu Serif" w:eastAsia="DejaVu Serif" w:cs="DejaVu Serif"/>
          <w:lang w:val="en-US"/>
        </w:rPr>
        <w:t xml:space="preserve">The </w:t>
      </w:r>
      <w:r>
        <w:rPr>
          <w:rFonts w:ascii="DejaVu Serif" w:hAnsi="DejaVu Serif" w:eastAsia="DejaVu Serif" w:cs="DejaVu Serif"/>
          <w:sz w:val="22"/>
          <w:szCs w:val="22"/>
          <w:lang w:val="en-US"/>
        </w:rPr>
        <w:t xml:space="preserve">RR is based on the inter-laboratory circulation of 3 inner plus 3 outer PT panels designed for collector type LS3 with focal length 1710 mm. Each panel is </w:t>
      </w:r>
      <w:r>
        <w:rPr>
          <w:rFonts w:ascii="DejaVu Serif" w:hAnsi="DejaVu Serif" w:eastAsia="DejaVu Serif" w:cs="DejaVu Serif"/>
          <w:sz w:val="22"/>
          <w:szCs w:val="22"/>
          <w:lang w:val="en-US"/>
        </w:rPr>
        <w:t xml:space="preserve">hung on</w:t>
      </w:r>
      <w:r>
        <w:rPr>
          <w:rFonts w:ascii="DejaVu Serif" w:hAnsi="DejaVu Serif" w:eastAsia="DejaVu Serif" w:cs="DejaVu Serif"/>
          <w:sz w:val="22"/>
          <w:szCs w:val="22"/>
          <w:lang w:val="en-US"/>
        </w:rPr>
        <w:t xml:space="preserve"> the supporting structure by means of four ceramic pads with a threaded metal nut inserted; these pads are glued on the back side in </w:t>
      </w:r>
      <w:r>
        <w:rPr>
          <w:rFonts w:ascii="DejaVu Serif" w:hAnsi="DejaVu Serif" w:eastAsia="DejaVu Serif" w:cs="DejaVu Serif"/>
          <w:sz w:val="22"/>
          <w:szCs w:val="22"/>
          <w:lang w:val="en-US"/>
        </w:rPr>
        <w:t xml:space="preserve">well defined</w:t>
      </w:r>
      <w:r>
        <w:rPr>
          <w:rFonts w:ascii="DejaVu Serif" w:hAnsi="DejaVu Serif" w:eastAsia="DejaVu Serif" w:cs="DejaVu Serif"/>
          <w:sz w:val="22"/>
          <w:szCs w:val="22"/>
          <w:lang w:val="en-US"/>
        </w:rPr>
        <w:t xml:space="preserve"> positions.</w:t>
      </w:r>
      <w:r>
        <w:rPr>
          <w:rFonts w:ascii="DejaVu Serif" w:hAnsi="DejaVu Serif" w:cs="DejaVu Serif"/>
        </w:rPr>
      </w:r>
      <w:r>
        <w:rPr>
          <w:rFonts w:ascii="DejaVu Serif" w:hAnsi="DejaVu Serif" w:cs="DejaVu Serif"/>
        </w:rPr>
      </w:r>
    </w:p>
    <w:p>
      <w:pPr>
        <w:pStyle w:val="1240"/>
        <w:pBdr/>
        <w:spacing/>
        <w:ind/>
        <w:rPr>
          <w:rFonts w:ascii="DejaVu Serif" w:hAnsi="DejaVu Serif" w:cs="DejaVu Serif"/>
        </w:rPr>
      </w:pPr>
      <w:r>
        <w:rPr>
          <w:rFonts w:ascii="DejaVu Serif" w:hAnsi="DejaVu Serif" w:eastAsia="DejaVu Serif" w:cs="DejaVu Serif"/>
          <w:lang w:val="en-US"/>
        </w:rPr>
        <w:t xml:space="preserve">Independently from the manufacturing technology, any reflecting panel is not completely rigid, therefore the 3D</w:t>
      </w:r>
      <w:r>
        <w:rPr>
          <w:rFonts w:ascii="DejaVu Serif" w:hAnsi="DejaVu Serif" w:eastAsia="DejaVu Serif" w:cs="DejaVu Serif"/>
          <w:lang w:val="en-US"/>
        </w:rPr>
        <w:t xml:space="preserve"> shape of its surface depends on how the sample is supported. On the other hand, for the sake of the success of RR, only the good reproducibility of the panel-placing is important, even if obtained by unusual manner, not representative of the normal usage.</w:t>
      </w:r>
      <w:r>
        <w:rPr>
          <w:rFonts w:ascii="DejaVu Serif" w:hAnsi="DejaVu Serif" w:cs="DejaVu Serif"/>
        </w:rPr>
      </w:r>
      <w:r>
        <w:rPr>
          <w:rFonts w:ascii="DejaVu Serif" w:hAnsi="DejaVu Serif" w:cs="DejaVu Serif"/>
        </w:rPr>
      </w:r>
    </w:p>
    <w:p>
      <w:pPr>
        <w:pStyle w:val="1240"/>
        <w:pBdr/>
        <w:spacing/>
        <w:ind/>
        <w:rPr>
          <w:rFonts w:ascii="DejaVu Serif" w:hAnsi="DejaVu Serif" w:cs="DejaVu Serif"/>
        </w:rPr>
      </w:pPr>
      <w:r>
        <w:rPr>
          <w:rFonts w:ascii="DejaVu Serif" w:hAnsi="DejaVu Serif" w:eastAsia="DejaVu Serif" w:cs="DejaVu Serif"/>
          <w:lang w:val="en-US"/>
        </w:rPr>
        <w:t xml:space="preserve">As described in detail in [4] and shown in Fig 4.1-1, four identical metallic balls are screwed in the ceramic</w:t>
      </w:r>
      <w:r>
        <w:rPr>
          <w:rFonts w:ascii="DejaVu Serif" w:hAnsi="DejaVu Serif" w:eastAsia="DejaVu Serif" w:cs="DejaVu Serif"/>
          <w:lang w:val="en-US"/>
        </w:rPr>
        <w:t xml:space="preserve"> pads; </w:t>
      </w:r>
      <w:r>
        <w:rPr>
          <w:rFonts w:ascii="DejaVu Serif" w:hAnsi="DejaVu Serif" w:eastAsia="DejaVu Serif" w:cs="DejaVu Serif"/>
          <w:lang w:val="en-US"/>
        </w:rPr>
        <w:t xml:space="preserve">four</w:t>
      </w:r>
      <w:r>
        <w:rPr>
          <w:rFonts w:ascii="DejaVu Serif" w:hAnsi="DejaVu Serif" w:eastAsia="DejaVu Serif" w:cs="DejaVu Serif"/>
          <w:lang w:val="en-US"/>
        </w:rPr>
        <w:t xml:space="preserve"> post-holders are arranged in the Lab so that the ball </w:t>
      </w:r>
      <w:r>
        <w:rPr>
          <w:rFonts w:ascii="DejaVu Serif" w:hAnsi="DejaVu Serif" w:eastAsia="DejaVu Serif" w:cs="DejaVu Serif"/>
          <w:lang w:val="en-US"/>
        </w:rPr>
        <w:t xml:space="preserve">centres</w:t>
      </w:r>
      <w:r>
        <w:rPr>
          <w:rFonts w:ascii="DejaVu Serif" w:hAnsi="DejaVu Serif" w:eastAsia="DejaVu Serif" w:cs="DejaVu Serif"/>
          <w:lang w:val="en-US"/>
        </w:rPr>
        <w:t xml:space="preserve"> lie on the same horizontal plane.</w:t>
      </w:r>
      <w:r>
        <w:rPr>
          <w:rFonts w:ascii="DejaVu Serif" w:hAnsi="DejaVu Serif" w:cs="DejaVu Serif"/>
        </w:rPr>
      </w:r>
      <w:r>
        <w:rPr>
          <w:rFonts w:ascii="DejaVu Serif" w:hAnsi="DejaVu Serif" w:cs="DejaVu Serif"/>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lang w:val="en-US"/>
              </w:rPr>
            </w:pPr>
            <w:r>
              <w:rPr>
                <w:lang w:val="en-US"/>
              </w:rPr>
              <mc:AlternateContent>
                <mc:Choice Requires="wpg">
                  <w:drawing>
                    <wp:inline xmlns:wp="http://schemas.openxmlformats.org/drawingml/2006/wordprocessingDrawing" distT="0" distB="0" distL="0" distR="0">
                      <wp:extent cx="5758180" cy="1497307"/>
                      <wp:effectExtent l="0" t="0" r="0" b="0"/>
                      <wp:docPr id="3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62989" name=""/>
                              <pic:cNvPicPr>
                                <a:picLocks noChangeAspect="1"/>
                              </pic:cNvPicPr>
                              <pic:nvPr/>
                            </pic:nvPicPr>
                            <pic:blipFill>
                              <a:blip r:embed="rId43"/>
                              <a:stretch/>
                            </pic:blipFill>
                            <pic:spPr bwMode="auto">
                              <a:xfrm>
                                <a:off x="0" y="0"/>
                                <a:ext cx="5758179" cy="1497306"/>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7" o:spid="_x0000_s47" type="#_x0000_t75" style="width:453.40pt;height:117.90pt;mso-wrap-distance-left:0.00pt;mso-wrap-distance-top:0.00pt;mso-wrap-distance-right:0.00pt;mso-wrap-distance-bottom:0.00pt;z-index:1;" stroked="false">
                      <v:imagedata r:id="rId43" o:title=""/>
                      <o:lock v:ext="edit" rotation="t"/>
                    </v:shape>
                  </w:pict>
                </mc:Fallback>
              </mc:AlternateContent>
            </w:r>
            <w:r>
              <w:rPr>
                <w:lang w:val="en-US"/>
              </w:rPr>
            </w:r>
            <w:r>
              <w:rPr>
                <w:lang w:val="en-US"/>
              </w:rPr>
            </w:r>
          </w:p>
          <w:p>
            <w:pPr>
              <w:pStyle w:val="1240"/>
              <w:pBdr/>
              <w:spacing/>
              <w:ind/>
              <w:jc w:val="center"/>
              <w:rPr>
                <w:lang w:val="en-US"/>
              </w:rPr>
            </w:pPr>
            <w:r>
              <w:rPr>
                <w:lang w:val="en-US" w:eastAsia="en-GB"/>
              </w:rPr>
              <mc:AlternateContent>
                <mc:Choice Requires="wpg">
                  <w:drawing>
                    <wp:inline xmlns:wp="http://schemas.openxmlformats.org/drawingml/2006/wordprocessingDrawing" distT="0" distB="0" distL="0" distR="0">
                      <wp:extent cx="1800000" cy="1440000"/>
                      <wp:effectExtent l="0" t="0" r="0" b="0"/>
                      <wp:docPr id="38"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63340" name=""/>
                              <pic:cNvPicPr>
                                <a:picLocks noChangeAspect="1"/>
                              </pic:cNvPicPr>
                              <pic:nvPr/>
                            </pic:nvPicPr>
                            <pic:blipFill>
                              <a:blip r:embed="rId44"/>
                              <a:stretch/>
                            </pic:blipFill>
                            <pic:spPr bwMode="auto">
                              <a:xfrm>
                                <a:off x="0" y="0"/>
                                <a:ext cx="1800000" cy="14400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8" o:spid="_x0000_s48" type="#_x0000_t75" style="width:141.73pt;height:113.39pt;mso-wrap-distance-left:0.00pt;mso-wrap-distance-top:0.00pt;mso-wrap-distance-right:0.00pt;mso-wrap-distance-bottom:0.00pt;z-index:1;" stroked="false">
                      <v:imagedata r:id="rId44" o:title=""/>
                      <o:lock v:ext="edit" rotation="t"/>
                    </v:shape>
                  </w:pict>
                </mc:Fallback>
              </mc:AlternateContent>
            </w:r>
            <w:r>
              <w:rPr>
                <w:lang w:val="en-US"/>
              </w:rPr>
            </w:r>
            <w:r>
              <w:rPr>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sz w:val="22"/>
                <w:szCs w:val="22"/>
                <w:lang w:val="en-US"/>
              </w:rPr>
            </w:pPr>
            <w:r>
              <w:rPr>
                <w:rFonts w:ascii="DejaVu Serif" w:hAnsi="DejaVu Serif" w:eastAsia="DejaVu Serif" w:cs="DejaVu Serif"/>
                <w:b/>
                <w:bCs/>
                <w:sz w:val="22"/>
                <w:szCs w:val="22"/>
                <w:lang w:val="en-US"/>
              </w:rPr>
              <w:t xml:space="preserve">Figure 4.1-1. </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On the top, view of the supporting system. In the bottom</w:t>
            </w:r>
            <w:r>
              <w:rPr>
                <w:rFonts w:ascii="DejaVu Serif" w:hAnsi="DejaVu Serif" w:eastAsia="DejaVu Serif" w:cs="DejaVu Serif"/>
                <w:b/>
                <w:bCs/>
                <w:color w:val="000000"/>
                <w:sz w:val="22"/>
                <w:szCs w:val="22"/>
                <w:lang w:val="en-US"/>
              </w:rPr>
              <w:t xml:space="preserve">,</w:t>
            </w:r>
            <w:r>
              <w:rPr>
                <w:rFonts w:ascii="DejaVu Serif" w:hAnsi="DejaVu Serif" w:eastAsia="DejaVu Serif" w:cs="DejaVu Serif"/>
                <w:b/>
                <w:bCs/>
                <w:color w:val="000000"/>
                <w:sz w:val="22"/>
                <w:szCs w:val="22"/>
                <w:lang w:val="en-US"/>
              </w:rPr>
              <w:t xml:space="preserve"> </w:t>
            </w:r>
            <w:r>
              <w:rPr>
                <w:rFonts w:ascii="DejaVu Serif" w:hAnsi="DejaVu Serif" w:eastAsia="DejaVu Serif" w:cs="DejaVu Serif"/>
                <w:b/>
                <w:bCs/>
                <w:color w:val="000000"/>
                <w:sz w:val="22"/>
                <w:szCs w:val="22"/>
                <w:lang w:val="en-US"/>
              </w:rPr>
              <w:t xml:space="preserve">num</w:t>
            </w:r>
            <w:r>
              <w:rPr>
                <w:rFonts w:ascii="DejaVu Serif" w:hAnsi="DejaVu Serif" w:eastAsia="DejaVu Serif" w:cs="DejaVu Serif"/>
                <w:b/>
                <w:bCs/>
                <w:color w:val="000000"/>
                <w:sz w:val="22"/>
                <w:szCs w:val="22"/>
                <w:lang w:val="en-US"/>
              </w:rPr>
              <w:t xml:space="preserve">b</w:t>
            </w:r>
            <w:r>
              <w:rPr>
                <w:rFonts w:ascii="DejaVu Serif" w:hAnsi="DejaVu Serif" w:eastAsia="DejaVu Serif" w:cs="DejaVu Serif"/>
                <w:b/>
                <w:bCs/>
                <w:color w:val="000000"/>
                <w:sz w:val="22"/>
                <w:szCs w:val="22"/>
                <w:lang w:val="en-US"/>
              </w:rPr>
              <w:t xml:space="preserve">er</w:t>
            </w:r>
            <w:r>
              <w:rPr>
                <w:rFonts w:ascii="DejaVu Serif" w:hAnsi="DejaVu Serif" w:eastAsia="DejaVu Serif" w:cs="DejaVu Serif"/>
                <w:b/>
                <w:bCs/>
                <w:color w:val="000000"/>
                <w:sz w:val="22"/>
                <w:szCs w:val="22"/>
                <w:lang w:val="en-US"/>
              </w:rPr>
              <w:t xml:space="preserve">s</w:t>
            </w:r>
            <w:r>
              <w:rPr>
                <w:rFonts w:ascii="DejaVu Serif" w:hAnsi="DejaVu Serif" w:eastAsia="DejaVu Serif" w:cs="DejaVu Serif"/>
                <w:b/>
                <w:bCs/>
                <w:color w:val="000000"/>
                <w:sz w:val="22"/>
                <w:szCs w:val="22"/>
                <w:lang w:val="en-US"/>
              </w:rPr>
              <w:t xml:space="preserve"> </w:t>
            </w:r>
            <w:r>
              <w:rPr>
                <w:rFonts w:ascii="DejaVu Serif" w:hAnsi="DejaVu Serif" w:eastAsia="DejaVu Serif" w:cs="DejaVu Serif"/>
                <w:b/>
                <w:bCs/>
                <w:color w:val="000000"/>
                <w:sz w:val="22"/>
                <w:szCs w:val="22"/>
                <w:lang w:val="en-US"/>
              </w:rPr>
              <w:t xml:space="preserve">of the four attaching points and strategy to set their precise positioning in the XY plane of the Lab reference frame.</w:t>
            </w:r>
            <w:r>
              <w:rPr>
                <w:rFonts w:hint="eastAsia" w:ascii="DejaVu Serif" w:hAnsi="DejaVu Serif" w:cs="DejaVu Serif"/>
                <w:b/>
                <w:color w:val="000000"/>
                <w:sz w:val="22"/>
                <w:szCs w:val="22"/>
                <w:lang w:val="en-US"/>
              </w:rPr>
            </w:r>
            <w:r>
              <w:rPr>
                <w:rFonts w:hint="eastAsia" w:ascii="DejaVu Serif" w:hAnsi="DejaVu Serif" w:cs="DejaVu Serif"/>
                <w:b/>
                <w:color w:val="000000"/>
                <w:sz w:val="22"/>
                <w:szCs w:val="22"/>
                <w:lang w:val="en-US"/>
              </w:rPr>
            </w:r>
          </w:p>
        </w:tc>
      </w:tr>
    </w:tbl>
    <w:p>
      <w:pPr>
        <w:pStyle w:val="1240"/>
        <w:pBdr/>
        <w:spacing/>
        <w:ind/>
        <w:rPr>
          <w:rFonts w:ascii="DejaVu Serif" w:hAnsi="DejaVu Serif" w:cs="DejaVu Serif"/>
        </w:rPr>
      </w:pPr>
      <w:r>
        <w:rPr>
          <w:rFonts w:ascii="DejaVu Serif" w:hAnsi="DejaVu Serif" w:eastAsia="DejaVu Serif" w:cs="DejaVu Serif"/>
          <w:lang w:val="en-US"/>
        </w:rPr>
        <w:t xml:space="preserve">To be comparable, at the end of the measurements each </w:t>
      </w:r>
      <w:r>
        <w:rPr>
          <w:rFonts w:ascii="DejaVu Serif" w:hAnsi="DejaVu Serif" w:eastAsia="DejaVu Serif" w:cs="DejaVu Serif"/>
          <w:lang w:val="en-US"/>
        </w:rPr>
        <w:t xml:space="preserve">participant</w:t>
      </w:r>
      <w:r>
        <w:rPr>
          <w:rFonts w:ascii="DejaVu Serif" w:hAnsi="DejaVu Serif" w:eastAsia="DejaVu Serif" w:cs="DejaVu Serif"/>
          <w:lang w:val="en-US"/>
        </w:rPr>
        <w:t xml:space="preserve"> is asked to share results expressed in the Lab reference</w:t>
      </w:r>
      <w:r>
        <w:rPr>
          <w:rFonts w:ascii="DejaVu Serif" w:hAnsi="DejaVu Serif" w:eastAsia="DejaVu Serif" w:cs="DejaVu Serif"/>
          <w:lang w:val="en-US"/>
        </w:rPr>
        <w:t xml:space="preserve"> frame with the origin in the centre of the metallic ball at the attaching point P2 and Y axis crossing P1, while Z axis is vertical. Because each experimental set-up adopts a different Lab reference frame, the results must be transformed to be comparable.</w:t>
      </w:r>
      <w:r>
        <w:rPr>
          <w:rFonts w:ascii="DejaVu Serif" w:hAnsi="DejaVu Serif" w:cs="DejaVu Serif"/>
        </w:rPr>
      </w:r>
      <w:r>
        <w:rPr>
          <w:rFonts w:ascii="DejaVu Serif" w:hAnsi="DejaVu Serif" w:cs="DejaVu Serif"/>
        </w:rPr>
      </w:r>
    </w:p>
    <w:p>
      <w:pPr>
        <w:pStyle w:val="1240"/>
        <w:pBdr/>
        <w:spacing/>
        <w:ind/>
        <w:rPr>
          <w:rFonts w:ascii="DejaVu Serif" w:hAnsi="DejaVu Serif" w:cs="DejaVu Serif"/>
        </w:rPr>
      </w:pPr>
      <w:r>
        <w:rPr>
          <w:rFonts w:ascii="DejaVu Serif" w:hAnsi="DejaVu Serif" w:eastAsia="DejaVu Serif" w:cs="DejaVu Serif"/>
          <w:lang w:val="en-US"/>
        </w:rPr>
        <w:t xml:space="preserve">To discover eventual inconsistency, the results must pass the acceptance </w:t>
      </w:r>
      <w:r>
        <w:rPr>
          <w:rFonts w:ascii="DejaVu Serif" w:hAnsi="DejaVu Serif" w:eastAsia="DejaVu Serif" w:cs="DejaVu Serif"/>
          <w:lang w:val="en-US"/>
        </w:rPr>
        <w:t xml:space="preserve">check-point</w:t>
      </w:r>
      <w:r>
        <w:rPr>
          <w:rFonts w:ascii="DejaVu Serif" w:hAnsi="DejaVu Serif" w:eastAsia="DejaVu Serif" w:cs="DejaVu Serif"/>
          <w:lang w:val="en-US"/>
        </w:rPr>
        <w:t xml:space="preserve"> consisting </w:t>
      </w:r>
      <w:r>
        <w:rPr>
          <w:rFonts w:ascii="DejaVu Serif" w:hAnsi="DejaVu Serif" w:eastAsia="DejaVu Serif" w:cs="DejaVu Serif"/>
          <w:lang w:val="en-US"/>
        </w:rPr>
        <w:t xml:space="preserve">of</w:t>
      </w:r>
      <w:r>
        <w:rPr>
          <w:rFonts w:ascii="DejaVu Serif" w:hAnsi="DejaVu Serif" w:eastAsia="DejaVu Serif" w:cs="DejaVu Serif"/>
          <w:lang w:val="en-US"/>
        </w:rPr>
        <w:t xml:space="preserve"> the comparison of the values at the attaching points with the ones expected for the ideal parabola (computed according to Section 3 of [4]). This check can be accomplished by means of the “Tab parameter” of the </w:t>
      </w:r>
      <w:r>
        <w:rPr>
          <w:rFonts w:ascii="DejaVu Serif" w:hAnsi="DejaVu Serif" w:eastAsia="DejaVu Serif" w:cs="DejaVu Serif"/>
          <w:lang w:val="en-US"/>
        </w:rPr>
        <w:t xml:space="preserve">RRcomparator</w:t>
      </w:r>
      <w:r>
        <w:rPr>
          <w:rFonts w:ascii="DejaVu Serif" w:hAnsi="DejaVu Serif" w:eastAsia="DejaVu Serif" w:cs="DejaVu Serif"/>
          <w:lang w:val="en-US"/>
        </w:rPr>
        <w:t xml:space="preserve"> software. </w:t>
      </w:r>
      <w:r>
        <w:rPr>
          <w:rFonts w:ascii="DejaVu Serif" w:hAnsi="DejaVu Serif" w:cs="DejaVu Serif"/>
        </w:rPr>
      </w:r>
      <w:r>
        <w:rPr>
          <w:rFonts w:ascii="DejaVu Serif" w:hAnsi="DejaVu Serif" w:cs="DejaVu Serif"/>
        </w:rPr>
      </w:r>
    </w:p>
    <w:p>
      <w:pPr>
        <w:pStyle w:val="1240"/>
        <w:pBdr/>
        <w:spacing/>
        <w:ind/>
        <w:rPr>
          <w:rFonts w:ascii="DejaVu Serif" w:hAnsi="DejaVu Serif" w:cs="DejaVu Serif"/>
        </w:rPr>
      </w:pPr>
      <w:r>
        <w:rPr>
          <w:rFonts w:ascii="DejaVu Serif" w:hAnsi="DejaVu Serif" w:eastAsia="DejaVu Serif" w:cs="DejaVu Serif"/>
          <w:lang w:val="en-US"/>
        </w:rPr>
        <w:t xml:space="preserve">Such a preliminary check has been very useful to identify some inconsistency generally affecting the first release of the d</w:t>
      </w:r>
      <w:r>
        <w:rPr>
          <w:rFonts w:ascii="DejaVu Serif" w:hAnsi="DejaVu Serif" w:eastAsia="DejaVu Serif" w:cs="DejaVu Serif"/>
          <w:lang w:val="en-US"/>
        </w:rPr>
        <w:t xml:space="preserve">ata provided by any participants: this indicates that the transformation of the coordinate system, although it follows well-known laws, is not entirely simple to apply.  Anyway, after some initial problems, all participants have been able to deliver valid </w:t>
      </w:r>
      <w:r>
        <w:rPr>
          <w:rFonts w:ascii="DejaVu Serif" w:hAnsi="DejaVu Serif" w:eastAsia="DejaVu Serif" w:cs="DejaVu Serif"/>
          <w:lang w:val="en-US"/>
        </w:rPr>
        <w:t xml:space="preserve">data-set</w:t>
      </w:r>
      <w:r>
        <w:rPr>
          <w:rFonts w:ascii="DejaVu Serif" w:hAnsi="DejaVu Serif" w:eastAsia="DejaVu Serif" w:cs="DejaVu Serif"/>
          <w:lang w:val="en-US"/>
        </w:rPr>
        <w:t xml:space="preserve">, which will be shown in the following.</w:t>
      </w:r>
      <w:r>
        <w:rPr>
          <w:rFonts w:ascii="DejaVu Serif" w:hAnsi="DejaVu Serif" w:cs="DejaVu Serif"/>
        </w:rPr>
      </w:r>
      <w:r>
        <w:rPr>
          <w:rFonts w:ascii="DejaVu Serif" w:hAnsi="DejaVu Serif" w:cs="DejaVu Serif"/>
        </w:rPr>
      </w:r>
    </w:p>
    <w:p>
      <w:pPr>
        <w:pStyle w:val="1240"/>
        <w:pBdr/>
        <w:spacing/>
        <w:ind/>
        <w:rPr>
          <w:rFonts w:ascii="DejaVu Serif" w:hAnsi="DejaVu Serif" w:eastAsia="DejaVu Serif" w:cs="DejaVu Serif"/>
          <w:highlight w:val="none"/>
          <w:lang w:val="en-US"/>
        </w:rPr>
      </w:pPr>
      <w:r>
        <w:rPr>
          <w:rFonts w:ascii="DejaVu Serif" w:hAnsi="DejaVu Serif" w:eastAsia="DejaVu Serif" w:cs="DejaVu Serif"/>
          <w:lang w:val="en-US"/>
        </w:rPr>
        <w:t xml:space="preserve">Tables 4.1-1, 4.1-2 and 4.1-3 show the expected z,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and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values of the reflective surface at the 4 attaching points together with mean and standard deviation of the experimental data observed for each participant</w:t>
      </w:r>
      <w:r>
        <w:rPr>
          <w:rFonts w:ascii="DejaVu Serif" w:hAnsi="DejaVu Serif" w:eastAsia="DejaVu Serif" w:cs="DejaVu Serif"/>
          <w:lang w:val="en-US"/>
        </w:rPr>
        <w:t xml:space="preserve">, except NREL because its evaluation of the absolute 3D shape was not yet provided. For that reason, NREL at this time is not yet included in the comparison of the absolute shape, reported in the next section.</w:t>
      </w:r>
      <w:r>
        <w:rPr>
          <w:rFonts w:ascii="DejaVu Serif" w:hAnsi="DejaVu Serif" w:eastAsia="DejaVu Serif" w:cs="DejaVu Serif"/>
          <w:highlight w:val="none"/>
          <w:lang w:val="en-US"/>
        </w:rPr>
      </w:r>
      <w:r>
        <w:rPr>
          <w:rFonts w:ascii="DejaVu Serif" w:hAnsi="DejaVu Serif" w:eastAsia="DejaVu Serif" w:cs="DejaVu Serif"/>
          <w:highlight w:val="none"/>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969"/>
        <w:gridCol w:w="1738"/>
        <w:gridCol w:w="1814"/>
        <w:gridCol w:w="1893"/>
        <w:gridCol w:w="1644"/>
      </w:tblGrid>
      <w:tr>
        <w:trPr>
          <w:trHeight w:val="378"/>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lang w:val="en-US"/>
              </w:rPr>
            </w:pPr>
            <w:r>
              <w:rPr>
                <w:lang w:val="en-US"/>
              </w:rPr>
              <w:t xml:space="preserve">Tab 4.1-1. Mean and standard deviation of z at the inner and outer attaching points for kind of specimens and participants</w:t>
            </w:r>
            <w:r>
              <w:rPr>
                <w:lang w:val="en-US"/>
              </w:rPr>
            </w:r>
            <w:r>
              <w:rPr>
                <w:lang w:val="en-US"/>
              </w:rPr>
            </w:r>
          </w:p>
        </w:tc>
      </w:tr>
      <w:tr>
        <w:trPr>
          <w:trHeight w:val="498"/>
        </w:trPr>
        <w:tc>
          <w:tcPr>
            <w:shd w:val="clear" w:color="ffffff" w:fill="ffffff"/>
            <w:tcBorders>
              <w:top w:val="single" w:color="c0c0c0" w:sz="4" w:space="0"/>
              <w:left w:val="single" w:color="c0c0c0" w:sz="4" w:space="0"/>
              <w:bottom w:val="single" w:color="000000" w:sz="4" w:space="0"/>
              <w:right w:val="single" w:color="c0c0c0" w:sz="4" w:space="0"/>
            </w:tcBorders>
            <w:tcW w:w="1971" w:type="dxa"/>
            <w:vAlign w:val="center"/>
            <w:vMerge w:val="restart"/>
            <w:textDirection w:val="lrTb"/>
            <w:noWrap w:val="false"/>
          </w:tcPr>
          <w:p>
            <w:pPr>
              <w:pStyle w:val="1284"/>
              <w:pBdr/>
              <w:spacing/>
              <w:ind/>
              <w:rPr>
                <w:lang w:val="en-US"/>
              </w:rPr>
            </w:pPr>
            <w:r>
              <w:rPr>
                <w:lang w:val="en-US"/>
              </w:rPr>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556" w:type="dxa"/>
            <w:vAlign w:val="center"/>
            <w:vMerge w:val="restart"/>
            <w:textDirection w:val="lrTb"/>
            <w:noWrap w:val="false"/>
          </w:tcPr>
          <w:p>
            <w:pPr>
              <w:pStyle w:val="1284"/>
              <w:pBdr/>
              <w:spacing/>
              <w:ind/>
              <w:jc w:val="center"/>
              <w:rPr>
                <w:lang w:val="en-US"/>
              </w:rPr>
            </w:pPr>
            <w:r>
              <w:rPr>
                <w:lang w:val="en-US"/>
              </w:rPr>
              <w:t xml:space="preserve">Inner</w:t>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541" w:type="dxa"/>
            <w:vAlign w:val="center"/>
            <w:vMerge w:val="restart"/>
            <w:textDirection w:val="lrTb"/>
            <w:noWrap w:val="false"/>
          </w:tcPr>
          <w:p>
            <w:pPr>
              <w:pStyle w:val="1284"/>
              <w:pBdr/>
              <w:spacing/>
              <w:ind/>
              <w:jc w:val="center"/>
              <w:rPr>
                <w:lang w:val="en-US"/>
              </w:rPr>
            </w:pPr>
            <w:r>
              <w:rPr>
                <w:lang w:val="en-US"/>
              </w:rPr>
              <w:t xml:space="preserve">Outer</w:t>
            </w:r>
            <w:r>
              <w:rPr>
                <w:lang w:val="en-US"/>
              </w:rPr>
            </w:r>
            <w:r>
              <w:rPr>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971" w:type="dxa"/>
            <w:vAlign w:val="center"/>
            <w:textDirection w:val="lrTb"/>
            <w:noWrap w:val="false"/>
          </w:tcPr>
          <w:p>
            <w:pPr>
              <w:pStyle w:val="1284"/>
              <w:pBdr/>
              <w:spacing/>
              <w:ind/>
              <w:jc w:val="center"/>
              <w:rPr>
                <w:lang w:val="en-US"/>
              </w:rPr>
            </w:pPr>
            <w:r>
              <w:rPr>
                <w:lang w:val="en-US"/>
              </w:rPr>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740"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p>
            <w:pPr>
              <w:pStyle w:val="1284"/>
              <w:pBdr/>
              <w:spacing/>
              <w:ind/>
              <w:jc w:val="center"/>
              <w:rPr>
                <w:lang w:val="en-US"/>
              </w:rPr>
            </w:pPr>
            <w:r>
              <w:rPr>
                <w:lang w:val="en-US"/>
              </w:rPr>
              <w:t xml:space="preserve">(mm)</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15" w:type="dxa"/>
            <w:vAlign w:val="center"/>
            <w:textDirection w:val="lrTb"/>
            <w:noWrap w:val="false"/>
          </w:tcPr>
          <w:p>
            <w:pPr>
              <w:pStyle w:val="1284"/>
              <w:pBdr/>
              <w:spacing/>
              <w:ind w:left="0"/>
              <w:jc w:val="center"/>
              <w:rPr>
                <w:lang w:val="en-US"/>
              </w:rPr>
            </w:pPr>
            <w:r>
              <w:rPr>
                <w:lang w:val="en-US"/>
              </w:rPr>
              <w:t xml:space="preserve">P3&amp;P4</w:t>
            </w:r>
            <w:r>
              <w:rPr>
                <w:lang w:val="en-US"/>
              </w:rPr>
            </w:r>
            <w:r>
              <w:rPr>
                <w:lang w:val="en-US"/>
              </w:rPr>
            </w:r>
          </w:p>
          <w:p>
            <w:pPr>
              <w:pStyle w:val="1284"/>
              <w:pBdr/>
              <w:spacing/>
              <w:ind w:left="0"/>
              <w:jc w:val="center"/>
              <w:rPr>
                <w:lang w:val="en-US"/>
              </w:rPr>
            </w:pPr>
            <w:r>
              <w:rPr>
                <w:lang w:val="en-US"/>
              </w:rPr>
              <w:t xml:space="preserve">(mm)</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95"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p>
            <w:pPr>
              <w:pStyle w:val="1284"/>
              <w:pBdr/>
              <w:spacing/>
              <w:ind/>
              <w:jc w:val="center"/>
              <w:rPr>
                <w:lang w:val="en-US"/>
              </w:rPr>
            </w:pPr>
            <w:r>
              <w:rPr>
                <w:lang w:val="en-US"/>
              </w:rPr>
              <w:t xml:space="preserve">(mm)</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646" w:type="dxa"/>
            <w:vAlign w:val="center"/>
            <w:textDirection w:val="lrTb"/>
            <w:noWrap w:val="false"/>
          </w:tcPr>
          <w:p>
            <w:pPr>
              <w:pStyle w:val="1284"/>
              <w:pBdr/>
              <w:spacing/>
              <w:ind/>
              <w:jc w:val="center"/>
              <w:rPr>
                <w:lang w:val="en-US"/>
              </w:rPr>
            </w:pPr>
            <w:r>
              <w:rPr>
                <w:lang w:val="en-US"/>
              </w:rPr>
              <w:t xml:space="preserve">P3&amp;P4</w:t>
            </w:r>
            <w:r>
              <w:rPr>
                <w:lang w:val="en-US"/>
              </w:rPr>
            </w:r>
            <w:r>
              <w:rPr>
                <w:lang w:val="en-US"/>
              </w:rPr>
            </w:r>
          </w:p>
          <w:p>
            <w:pPr>
              <w:pStyle w:val="1284"/>
              <w:pBdr/>
              <w:spacing/>
              <w:ind/>
              <w:jc w:val="center"/>
              <w:rPr>
                <w:lang w:val="en-US"/>
              </w:rPr>
            </w:pPr>
            <w:r>
              <w:rPr>
                <w:lang w:val="en-US"/>
              </w:rPr>
              <w:t xml:space="preserve">(mm)</w:t>
            </w:r>
            <w:r>
              <w:rPr>
                <w:lang w:val="en-US"/>
              </w:rPr>
            </w:r>
            <w:r>
              <w:rPr>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vAlign w:val="center"/>
            <w:textDirection w:val="lrTb"/>
            <w:noWrap w:val="false"/>
          </w:tcPr>
          <w:p>
            <w:pPr>
              <w:pStyle w:val="1288"/>
              <w:pBdr/>
              <w:spacing w:after="28" w:afterAutospacing="0" w:before="28" w:beforeAutospacing="0" w:line="283" w:lineRule="atLeast"/>
              <w:ind/>
              <w:rPr>
                <w:rFonts w:hint="eastAsia" w:ascii="DejaVu Serif" w:hAnsi="DejaVu Serif" w:cs="DejaVu Serif"/>
                <w:sz w:val="18"/>
                <w:szCs w:val="18"/>
              </w:rPr>
            </w:pPr>
            <w:r>
              <w:rPr>
                <w:rFonts w:ascii="DejaVu Serif" w:hAnsi="DejaVu Serif" w:eastAsia="DejaVu Serif" w:cs="DejaVu Serif"/>
                <w:sz w:val="18"/>
                <w:szCs w:val="18"/>
                <w:lang w:val="en-US"/>
              </w:rPr>
              <w:t xml:space="preserve">Expected</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21.09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20.91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20.96</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20.88</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28" w:afterAutospacing="0" w:before="28" w:beforeAutospacing="0" w:line="283" w:lineRule="atLeast"/>
              <w:ind w:right="57" w:left="57"/>
              <w:rPr>
                <w:rFonts w:hint="eastAsia" w:ascii="DejaVu Serif" w:hAnsi="DejaVu Serif" w:cs="DejaVu Serif"/>
                <w:sz w:val="18"/>
                <w:szCs w:val="18"/>
              </w:rPr>
            </w:pPr>
            <w:r>
              <w:rPr>
                <w:rFonts w:ascii="DejaVu Serif" w:hAnsi="DejaVu Serif" w:eastAsia="DejaVu Serif" w:cs="DejaVu Serif"/>
                <w:sz w:val="18"/>
                <w:szCs w:val="18"/>
                <w:lang w:val="en-US"/>
              </w:rPr>
              <w:t xml:space="preserve">ENEA</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21.45 ± 0.09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20.47 ± 0.10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21.45 ± 0.12</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20.40 ± 0.06</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28" w:afterAutospacing="0" w:before="28" w:beforeAutospacing="0" w:line="283" w:lineRule="atLeast"/>
              <w:ind w:right="57" w:left="57"/>
              <w:rPr>
                <w:rFonts w:hint="eastAsia" w:ascii="DejaVu Serif" w:hAnsi="DejaVu Serif" w:cs="DejaVu Serif"/>
                <w:sz w:val="18"/>
                <w:szCs w:val="18"/>
              </w:rPr>
            </w:pPr>
            <w:r>
              <w:rPr>
                <w:rFonts w:ascii="DejaVu Serif" w:hAnsi="DejaVu Serif" w:eastAsia="DejaVu Serif" w:cs="DejaVu Serif"/>
                <w:sz w:val="18"/>
                <w:szCs w:val="18"/>
                <w:lang w:val="en-US"/>
              </w:rPr>
              <w:t xml:space="preserve">F-ISE</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21.50 ± 0.41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20.47 ± 0.54</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20.77 ± 0.35</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21.21 ± 0.25</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28" w:afterAutospacing="0" w:before="28" w:beforeAutospacing="0" w:line="283" w:lineRule="atLeast"/>
              <w:ind w:right="57" w:left="57"/>
              <w:rPr>
                <w:rFonts w:hint="eastAsia" w:ascii="DejaVu Serif" w:hAnsi="DejaVu Serif" w:cs="DejaVu Serif"/>
                <w:sz w:val="18"/>
                <w:szCs w:val="18"/>
              </w:rPr>
            </w:pPr>
            <w:r>
              <w:rPr>
                <w:rFonts w:ascii="DejaVu Serif" w:hAnsi="DejaVu Serif" w:eastAsia="DejaVu Serif" w:cs="DejaVu Serif"/>
                <w:sz w:val="18"/>
                <w:szCs w:val="18"/>
                <w:lang w:val="en-US"/>
              </w:rPr>
              <w:t xml:space="preserve">DLR</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21.12 ± 0.01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20.45 ± 0.29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21.01 ± 0.08</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20.64 ± 0.26</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971" w:type="dxa"/>
            <w:textDirection w:val="lrTb"/>
            <w:noWrap w:val="false"/>
          </w:tcPr>
          <w:p>
            <w:pPr>
              <w:pBdr/>
              <w:spacing w:after="28" w:afterAutospacing="0" w:before="28" w:beforeAutospacing="0" w:line="283" w:lineRule="atLeast"/>
              <w:ind w:right="57" w:left="57"/>
              <w:rPr>
                <w:rFonts w:hint="eastAsia" w:ascii="DejaVu Serif" w:hAnsi="DejaVu Serif" w:cs="DejaVu Serif"/>
                <w:sz w:val="18"/>
                <w:szCs w:val="18"/>
              </w:rPr>
            </w:pPr>
            <w:r>
              <w:rPr>
                <w:rFonts w:ascii="DejaVu Serif" w:hAnsi="DejaVu Serif" w:eastAsia="DejaVu Serif" w:cs="DejaVu Serif"/>
                <w:sz w:val="18"/>
                <w:szCs w:val="18"/>
                <w:lang w:val="en-US"/>
              </w:rPr>
              <w:t xml:space="preserve">SANDIA</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740"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21.21 ± 0.21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1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20.32 ± 0.21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95"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20.88 ± 0.13</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646"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20.88 ± 0.14</w:t>
            </w:r>
            <w:r>
              <w:rPr>
                <w:rFonts w:hint="eastAsia" w:ascii="DejaVu Serif" w:hAnsi="DejaVu Serif" w:cs="DejaVu Serif"/>
                <w:sz w:val="18"/>
                <w:szCs w:val="18"/>
              </w:rPr>
            </w:r>
            <w:r>
              <w:rPr>
                <w:rFonts w:hint="eastAsia" w:ascii="DejaVu Serif" w:hAnsi="DejaVu Serif" w:cs="DejaVu Serif"/>
                <w:sz w:val="18"/>
                <w:szCs w:val="18"/>
              </w:rPr>
            </w:r>
          </w:p>
        </w:tc>
      </w:tr>
    </w:tbl>
    <w:p>
      <w:pPr>
        <w:pStyle w:val="1240"/>
        <w:pBdr/>
        <w:spacing/>
        <w:ind/>
        <w:rPr>
          <w:lang w:val="en-US"/>
        </w:rPr>
      </w:pPr>
      <w:r>
        <w:rPr>
          <w:lang w:val="en-US"/>
        </w:rPr>
      </w:r>
      <w:r>
        <w:rPr>
          <w:lang w:val="en-US"/>
        </w:rPr>
      </w:r>
      <w:r>
        <w:rPr>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275"/>
        <w:gridCol w:w="1984"/>
        <w:gridCol w:w="1984"/>
        <w:gridCol w:w="1978"/>
        <w:gridCol w:w="1847"/>
      </w:tblGrid>
      <w:tr>
        <w:trPr>
          <w:trHeight w:val="378"/>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lang w:val="en-US"/>
              </w:rPr>
            </w:pPr>
            <w:r>
              <w:rPr>
                <w:lang w:val="en-US"/>
              </w:rPr>
              <w:t xml:space="preserve">Tab 4.1-2. Mean and standard deviation of </w:t>
            </w:r>
            <w:r>
              <w:rPr>
                <w:lang w:val="en-US"/>
              </w:rPr>
              <w:t xml:space="preserve">slopeX</w:t>
            </w:r>
            <w:r>
              <w:rPr>
                <w:lang w:val="en-US"/>
              </w:rPr>
              <w:t xml:space="preserve"> at the inner and outer attaching points for kind of specimens and participants</w:t>
            </w:r>
            <w:r>
              <w:rPr>
                <w:lang w:val="en-US"/>
              </w:rPr>
            </w:r>
            <w:r>
              <w:rPr>
                <w:lang w:val="en-US"/>
              </w:rPr>
            </w:r>
          </w:p>
        </w:tc>
      </w:tr>
      <w:tr>
        <w:trPr>
          <w:trHeight w:val="498"/>
        </w:trPr>
        <w:tc>
          <w:tcPr>
            <w:shd w:val="clear" w:color="ffffff" w:fill="ffffff"/>
            <w:tcBorders>
              <w:top w:val="single" w:color="c0c0c0" w:sz="4" w:space="0"/>
              <w:left w:val="single" w:color="c0c0c0" w:sz="4" w:space="0"/>
              <w:bottom w:val="single" w:color="000000" w:sz="4" w:space="0"/>
              <w:right w:val="single" w:color="c0c0c0" w:sz="4" w:space="0"/>
            </w:tcBorders>
            <w:tcW w:w="1275" w:type="dxa"/>
            <w:vAlign w:val="center"/>
            <w:vMerge w:val="restart"/>
            <w:textDirection w:val="lrTb"/>
            <w:noWrap w:val="false"/>
          </w:tcPr>
          <w:p>
            <w:pPr>
              <w:pStyle w:val="1284"/>
              <w:pBdr/>
              <w:spacing/>
              <w:ind/>
              <w:rPr>
                <w:lang w:val="en-US"/>
              </w:rPr>
            </w:pPr>
            <w:r>
              <w:rPr>
                <w:lang w:val="en-US"/>
              </w:rPr>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969" w:type="dxa"/>
            <w:vAlign w:val="center"/>
            <w:vMerge w:val="restart"/>
            <w:textDirection w:val="lrTb"/>
            <w:noWrap w:val="false"/>
          </w:tcPr>
          <w:p>
            <w:pPr>
              <w:pStyle w:val="1284"/>
              <w:pBdr/>
              <w:spacing/>
              <w:ind/>
              <w:jc w:val="center"/>
              <w:rPr>
                <w:lang w:val="en-US"/>
              </w:rPr>
            </w:pPr>
            <w:r>
              <w:rPr>
                <w:lang w:val="en-US"/>
              </w:rPr>
              <w:t xml:space="preserve">Inner</w:t>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5" w:type="dxa"/>
            <w:vAlign w:val="center"/>
            <w:vMerge w:val="restart"/>
            <w:textDirection w:val="lrTb"/>
            <w:noWrap w:val="false"/>
          </w:tcPr>
          <w:p>
            <w:pPr>
              <w:pStyle w:val="1284"/>
              <w:pBdr/>
              <w:spacing/>
              <w:ind/>
              <w:jc w:val="center"/>
              <w:rPr>
                <w:lang w:val="en-US"/>
              </w:rPr>
            </w:pPr>
            <w:r>
              <w:rPr>
                <w:lang w:val="en-US"/>
              </w:rPr>
              <w:t xml:space="preserve">Outer</w:t>
            </w:r>
            <w:r>
              <w:rPr>
                <w:lang w:val="en-US"/>
              </w:rPr>
            </w:r>
            <w:r>
              <w:rPr>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275" w:type="dxa"/>
            <w:vAlign w:val="center"/>
            <w:textDirection w:val="lrTb"/>
            <w:noWrap w:val="false"/>
          </w:tcPr>
          <w:p>
            <w:pPr>
              <w:pStyle w:val="1284"/>
              <w:pBdr/>
              <w:spacing/>
              <w:ind/>
              <w:jc w:val="center"/>
              <w:rPr>
                <w:lang w:val="en-US"/>
              </w:rPr>
            </w:pPr>
            <w:r>
              <w:rPr>
                <w:lang w:val="en-US"/>
              </w:rPr>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lang w:val="en-US"/>
              </w:rPr>
            </w:pPr>
            <w:r>
              <w:rPr>
                <w:lang w:val="en-US"/>
              </w:rPr>
              <w:t xml:space="preserve">P3&amp;P4</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78"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7" w:type="dxa"/>
            <w:vAlign w:val="center"/>
            <w:textDirection w:val="lrTb"/>
            <w:noWrap w:val="false"/>
          </w:tcPr>
          <w:p>
            <w:pPr>
              <w:pStyle w:val="1284"/>
              <w:pBdr/>
              <w:spacing/>
              <w:ind/>
              <w:jc w:val="center"/>
              <w:rPr>
                <w:lang w:val="en-US"/>
              </w:rPr>
            </w:pPr>
            <w:r>
              <w:rPr>
                <w:lang w:val="en-US"/>
              </w:rPr>
              <w:t xml:space="preserve">P3&amp;P4</w:t>
            </w:r>
            <w:r>
              <w:rPr>
                <w:lang w:val="en-US"/>
              </w:rPr>
            </w:r>
            <w:r>
              <w:rPr>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vAlign w:val="center"/>
            <w:textDirection w:val="lrTb"/>
            <w:noWrap w:val="false"/>
          </w:tcPr>
          <w:p>
            <w:pPr>
              <w:pStyle w:val="1288"/>
              <w:pBdr/>
              <w:spacing w:after="28" w:afterAutospacing="0" w:before="28" w:beforeAutospacing="0" w:line="283" w:lineRule="atLeast"/>
              <w:ind/>
              <w:rPr>
                <w:rFonts w:ascii="DejaVu Serif" w:hAnsi="DejaVu Serif" w:cs="DejaVu Serif"/>
                <w:sz w:val="18"/>
                <w:szCs w:val="18"/>
              </w:rPr>
            </w:pPr>
            <w:r>
              <w:rPr>
                <w:rFonts w:ascii="DejaVu Serif" w:hAnsi="DejaVu Serif" w:eastAsia="DejaVu Serif" w:cs="DejaVu Serif"/>
                <w:sz w:val="18"/>
                <w:szCs w:val="18"/>
                <w:lang w:val="en-US"/>
              </w:rPr>
              <w:t xml:space="preserve">Expected</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-0.1358</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0.1269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-0.0771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0.0698</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ENEA</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-0.1345 ± 0.0005</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0.1282 ± 0.0014</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-0.0801 ± 0.0017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0.0683 ± 0.0009</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F-ISE</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-0.1340 ± 0.0006</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0.1275 ± 0.0017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-0.0782 ± 0.0017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0.0700 ± 0.0009</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textDirection w:val="lrTb"/>
            <w:noWrap w:val="false"/>
          </w:tcPr>
          <w:p>
            <w:pPr>
              <w:pBdr/>
              <w:spacing w:after="28" w:afterAutospacing="0" w:before="28" w:beforeAutospacing="0" w:line="283" w:lineRule="atLeast"/>
              <w:ind w:right="57" w:left="57"/>
              <w:rPr>
                <w:rFonts w:ascii="DejaVu Serif" w:hAnsi="DejaVu Serif" w:cs="DejaVu Serif"/>
                <w:sz w:val="18"/>
                <w:szCs w:val="18"/>
                <w:highlight w:val="white"/>
              </w:rPr>
            </w:pPr>
            <w:r>
              <w:rPr>
                <w:rFonts w:ascii="DejaVu Serif" w:hAnsi="DejaVu Serif" w:eastAsia="DejaVu Serif" w:cs="DejaVu Serif"/>
                <w:sz w:val="18"/>
                <w:szCs w:val="18"/>
                <w:highlight w:val="white"/>
                <w:lang w:val="en-US"/>
              </w:rPr>
              <w:t xml:space="preserve">DLR</w:t>
            </w:r>
            <w:r>
              <w:rPr>
                <w:rFonts w:ascii="DejaVu Serif" w:hAnsi="DejaVu Serif" w:cs="DejaVu Serif"/>
                <w:sz w:val="18"/>
                <w:szCs w:val="18"/>
                <w:highlight w:val="white"/>
              </w:rPr>
            </w:r>
            <w:r>
              <w:rPr>
                <w:rFonts w:ascii="DejaVu Serif" w:hAnsi="DejaVu Serif" w:cs="DejaVu Serif"/>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highlight w:val="white"/>
              </w:rPr>
            </w:pPr>
            <w:r>
              <w:rPr>
                <w:rFonts w:ascii="DejaVu Serif" w:hAnsi="DejaVu Serif" w:eastAsia="DejaVu Serif" w:cs="DejaVu Serif"/>
                <w:sz w:val="18"/>
                <w:szCs w:val="18"/>
                <w:highlight w:val="white"/>
                <w:lang w:val="en-US"/>
              </w:rPr>
              <w:t xml:space="preserve">-0.1370 ± 0.0042</w:t>
            </w:r>
            <w:r>
              <w:rPr>
                <w:rFonts w:hint="eastAsia" w:ascii="DejaVu Serif" w:hAnsi="DejaVu Serif" w:cs="DejaVu Serif"/>
                <w:sz w:val="18"/>
                <w:szCs w:val="18"/>
                <w:highlight w:val="white"/>
              </w:rPr>
            </w:r>
            <w:r>
              <w:rPr>
                <w:rFonts w:hint="eastAsia" w:ascii="DejaVu Serif" w:hAnsi="DejaVu Serif" w:cs="DejaVu Serif"/>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highlight w:val="white"/>
              </w:rPr>
            </w:pPr>
            <w:r>
              <w:rPr>
                <w:rFonts w:ascii="DejaVu Serif" w:hAnsi="DejaVu Serif" w:eastAsia="DejaVu Serif" w:cs="DejaVu Serif"/>
                <w:sz w:val="18"/>
                <w:szCs w:val="18"/>
                <w:highlight w:val="white"/>
                <w:lang w:val="en-US"/>
              </w:rPr>
              <w:t xml:space="preserve">0.1283 ± 0.0010</w:t>
            </w:r>
            <w:r>
              <w:rPr>
                <w:rFonts w:hint="eastAsia" w:ascii="DejaVu Serif" w:hAnsi="DejaVu Serif" w:cs="DejaVu Serif"/>
                <w:sz w:val="18"/>
                <w:szCs w:val="18"/>
                <w:highlight w:val="white"/>
              </w:rPr>
            </w:r>
            <w:r>
              <w:rPr>
                <w:rFonts w:hint="eastAsia" w:ascii="DejaVu Serif" w:hAnsi="DejaVu Serif" w:cs="DejaVu Serif"/>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highlight w:val="white"/>
              </w:rPr>
            </w:pPr>
            <w:r>
              <w:rPr>
                <w:rFonts w:ascii="DejaVu Serif" w:hAnsi="DejaVu Serif" w:eastAsia="DejaVu Serif" w:cs="DejaVu Serif"/>
                <w:sz w:val="18"/>
                <w:szCs w:val="18"/>
                <w:highlight w:val="none"/>
                <w:lang w:val="en-US"/>
              </w:rPr>
              <w:t xml:space="preserve">-</w:t>
            </w:r>
            <w:r>
              <w:rPr>
                <w:rFonts w:ascii="DejaVu Serif" w:hAnsi="DejaVu Serif" w:eastAsia="DejaVu Serif" w:cs="DejaVu Serif"/>
                <w:sz w:val="18"/>
                <w:szCs w:val="18"/>
                <w:highlight w:val="white"/>
                <w:lang w:val="en-US"/>
              </w:rPr>
              <w:t xml:space="preserve">0.0793 ± 0.0021</w:t>
            </w:r>
            <w:r>
              <w:rPr>
                <w:rFonts w:hint="eastAsia" w:ascii="DejaVu Serif" w:hAnsi="DejaVu Serif" w:cs="DejaVu Serif"/>
                <w:sz w:val="18"/>
                <w:szCs w:val="18"/>
                <w:highlight w:val="white"/>
              </w:rPr>
            </w:r>
            <w:r>
              <w:rPr>
                <w:rFonts w:hint="eastAsia" w:ascii="DejaVu Serif" w:hAnsi="DejaVu Serif" w:cs="DejaVu Serif"/>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highlight w:val="white"/>
              </w:rPr>
            </w:pPr>
            <w:r>
              <w:rPr>
                <w:rFonts w:ascii="DejaVu Serif" w:hAnsi="DejaVu Serif" w:eastAsia="DejaVu Serif" w:cs="DejaVu Serif"/>
                <w:sz w:val="18"/>
                <w:szCs w:val="18"/>
                <w:highlight w:val="white"/>
                <w:lang w:val="en-US"/>
              </w:rPr>
              <w:t xml:space="preserve">0.0691 ± 0.0007</w:t>
            </w:r>
            <w:r>
              <w:rPr>
                <w:rFonts w:hint="eastAsia" w:ascii="DejaVu Serif" w:hAnsi="DejaVu Serif" w:cs="DejaVu Serif"/>
                <w:sz w:val="18"/>
                <w:szCs w:val="18"/>
                <w:highlight w:val="white"/>
              </w:rPr>
            </w:r>
            <w:r>
              <w:rPr>
                <w:rFonts w:hint="eastAsia" w:ascii="DejaVu Serif" w:hAnsi="DejaVu Serif" w:cs="DejaVu Serif"/>
                <w:sz w:val="18"/>
                <w:szCs w:val="18"/>
                <w:highlight w:val="whit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275"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SANDIA</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-0.1343 ± 0.0010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0.1276 ± 0.0011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78"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-0.0773 ± 0.0017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7"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0.0712 ± 0.0009</w:t>
            </w:r>
            <w:r>
              <w:rPr>
                <w:rFonts w:hint="eastAsia" w:ascii="DejaVu Serif" w:hAnsi="DejaVu Serif" w:cs="DejaVu Serif"/>
                <w:sz w:val="18"/>
                <w:szCs w:val="18"/>
              </w:rPr>
            </w:r>
            <w:r>
              <w:rPr>
                <w:rFonts w:hint="eastAsia" w:ascii="DejaVu Serif" w:hAnsi="DejaVu Serif" w:cs="DejaVu Serif"/>
                <w:sz w:val="18"/>
                <w:szCs w:val="18"/>
              </w:rPr>
            </w:r>
          </w:p>
        </w:tc>
      </w:tr>
    </w:tbl>
    <w:p>
      <w:pPr>
        <w:pStyle w:val="1240"/>
        <w:pBdr/>
        <w:spacing/>
        <w:ind/>
        <w:rPr>
          <w:lang w:val="en-US"/>
        </w:rPr>
      </w:pPr>
      <w:r>
        <w:rPr>
          <w:lang w:val="en-US"/>
        </w:rPr>
      </w:r>
      <w:r>
        <w:rPr>
          <w:lang w:val="en-US"/>
        </w:rPr>
      </w:r>
      <w:r>
        <w:rPr>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4"/>
        <w:gridCol w:w="1841"/>
        <w:gridCol w:w="1982"/>
        <w:gridCol w:w="1982"/>
        <w:gridCol w:w="1839"/>
      </w:tblGrid>
      <w:tr>
        <w:trPr>
          <w:trHeight w:val="378"/>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lang w:val="en-US"/>
              </w:rPr>
            </w:pPr>
            <w:r>
              <w:rPr>
                <w:lang w:val="en-US"/>
              </w:rPr>
              <w:t xml:space="preserve">Tab 4.1-3. Mean and standard deviation of </w:t>
            </w:r>
            <w:r>
              <w:rPr>
                <w:lang w:val="en-US"/>
              </w:rPr>
              <w:t xml:space="preserve">slopeY</w:t>
            </w:r>
            <w:r>
              <w:rPr>
                <w:lang w:val="en-US"/>
              </w:rPr>
              <w:t xml:space="preserve"> at the inner and outer attaching points for kind of specimens and participants</w:t>
            </w:r>
            <w:r>
              <w:rPr>
                <w:lang w:val="en-US"/>
              </w:rPr>
            </w:r>
            <w:r>
              <w:rPr>
                <w:lang w:val="en-US"/>
              </w:rPr>
            </w:r>
          </w:p>
        </w:tc>
      </w:tr>
      <w:tr>
        <w:trPr>
          <w:trHeight w:val="498"/>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Style w:val="1284"/>
              <w:pBdr/>
              <w:spacing/>
              <w:ind/>
              <w:rPr>
                <w:lang w:val="en-US"/>
              </w:rPr>
            </w:pPr>
            <w:r>
              <w:rPr>
                <w:lang w:val="en-US"/>
              </w:rPr>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7" w:type="dxa"/>
            <w:vAlign w:val="center"/>
            <w:vMerge w:val="restart"/>
            <w:textDirection w:val="lrTb"/>
            <w:noWrap w:val="false"/>
          </w:tcPr>
          <w:p>
            <w:pPr>
              <w:pStyle w:val="1284"/>
              <w:pBdr/>
              <w:spacing/>
              <w:ind/>
              <w:jc w:val="center"/>
              <w:rPr>
                <w:lang w:val="en-US"/>
              </w:rPr>
            </w:pPr>
            <w:r>
              <w:rPr>
                <w:lang w:val="en-US"/>
              </w:rPr>
              <w:t xml:space="preserve">Inner</w:t>
            </w:r>
            <w:r>
              <w:rPr>
                <w:lang w:val="en-US"/>
              </w:rPr>
            </w:r>
            <w:r>
              <w:rPr>
                <w:lang w:val="en-US"/>
              </w:rPr>
            </w:r>
          </w:p>
        </w:tc>
        <w:tc>
          <w:tcPr>
            <w:gridSpan w:val="2"/>
            <w:shd w:val="clear" w:color="ffffff" w:fill="ffffff"/>
            <w:tcBorders>
              <w:top w:val="single" w:color="c0c0c0" w:sz="4" w:space="0"/>
              <w:left w:val="single" w:color="c0c0c0" w:sz="4" w:space="0"/>
              <w:bottom w:val="single" w:color="000000" w:sz="4" w:space="0"/>
              <w:right w:val="single" w:color="c0c0c0" w:sz="4" w:space="0"/>
            </w:tcBorders>
            <w:tcW w:w="3825" w:type="dxa"/>
            <w:vAlign w:val="center"/>
            <w:vMerge w:val="restart"/>
            <w:textDirection w:val="lrTb"/>
            <w:noWrap w:val="false"/>
          </w:tcPr>
          <w:p>
            <w:pPr>
              <w:pStyle w:val="1284"/>
              <w:pBdr/>
              <w:spacing/>
              <w:ind/>
              <w:jc w:val="center"/>
              <w:rPr>
                <w:lang w:val="en-US"/>
              </w:rPr>
            </w:pPr>
            <w:r>
              <w:rPr>
                <w:lang w:val="en-US"/>
              </w:rPr>
              <w:t xml:space="preserve">Outer</w:t>
            </w:r>
            <w:r>
              <w:rPr>
                <w:lang w:val="en-US"/>
              </w:rPr>
            </w:r>
            <w:r>
              <w:rPr>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lang w:val="en-US"/>
              </w:rPr>
            </w:pPr>
            <w:r>
              <w:rPr>
                <w:lang w:val="en-US"/>
              </w:rPr>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lang w:val="en-US"/>
              </w:rPr>
            </w:pPr>
            <w:r>
              <w:rPr>
                <w:lang w:val="en-US"/>
              </w:rPr>
              <w:t xml:space="preserve">P3&amp;P4</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lang w:val="en-US"/>
              </w:rPr>
            </w:pPr>
            <w:r>
              <w:rPr>
                <w:lang w:val="en-US"/>
              </w:rPr>
              <w:t xml:space="preserve">P1&amp;P2</w:t>
            </w:r>
            <w:r>
              <w:rPr>
                <w:lang w:val="en-US"/>
              </w:rPr>
            </w:r>
            <w:r>
              <w:rPr>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0" w:type="dxa"/>
            <w:vAlign w:val="center"/>
            <w:textDirection w:val="lrTb"/>
            <w:noWrap w:val="false"/>
          </w:tcPr>
          <w:p>
            <w:pPr>
              <w:pStyle w:val="1284"/>
              <w:pBdr/>
              <w:spacing/>
              <w:ind/>
              <w:jc w:val="center"/>
              <w:rPr>
                <w:lang w:val="en-US"/>
              </w:rPr>
            </w:pPr>
            <w:r>
              <w:rPr>
                <w:lang w:val="en-US"/>
              </w:rPr>
              <w:t xml:space="preserve">P3&amp;P4</w:t>
            </w:r>
            <w:r>
              <w:rPr>
                <w:lang w:val="en-US"/>
              </w:rPr>
            </w:r>
            <w:r>
              <w:rPr>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Style w:val="1288"/>
              <w:pBdr/>
              <w:spacing w:after="28" w:afterAutospacing="0" w:before="28" w:beforeAutospacing="0" w:line="283" w:lineRule="atLeast"/>
              <w:ind/>
              <w:rPr>
                <w:rFonts w:ascii="DejaVu Serif" w:hAnsi="DejaVu Serif" w:cs="DejaVu Serif"/>
                <w:sz w:val="18"/>
                <w:szCs w:val="18"/>
              </w:rPr>
            </w:pPr>
            <w:r>
              <w:rPr>
                <w:rFonts w:ascii="DejaVu Serif" w:hAnsi="DejaVu Serif" w:eastAsia="DejaVu Serif" w:cs="DejaVu Serif"/>
                <w:sz w:val="18"/>
                <w:szCs w:val="18"/>
                <w:lang w:val="en-US"/>
              </w:rPr>
              <w:t xml:space="preserve">Expected</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ENEA</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0.0004 ± 0.0022</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0.0009 ± 0.0016</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-0.0008 ± 0.0010</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-0.0004 ± 0.0008</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F-ISE</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0.0003 ± 0.0025</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0.0010 ± 0.0022</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-0.0006 ± 0.0007</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-0.0005 ± 0.0005</w:t>
            </w:r>
            <w:r>
              <w:rPr>
                <w:rFonts w:hint="eastAsia" w:ascii="DejaVu Serif" w:hAnsi="DejaVu Serif" w:cs="DejaVu Serif"/>
                <w:sz w:val="18"/>
                <w:szCs w:val="18"/>
              </w:rPr>
            </w:r>
            <w:r>
              <w:rPr>
                <w:rFonts w:hint="eastAsia" w:ascii="DejaVu Serif" w:hAnsi="DejaVu Serif" w:cs="DejaVu Serif"/>
                <w:sz w:val="18"/>
                <w:szCs w:val="18"/>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DLR</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after="28" w:afterAutospacing="0" w:before="28" w:beforeAutospacing="0" w:line="283" w:lineRule="atLeast"/>
              <w:ind/>
              <w:jc w:val="center"/>
              <w:rPr>
                <w:rFonts w:hint="eastAsia" w:ascii="DejaVu Serif" w:hAnsi="DejaVu Serif" w:cs="DejaVu Serif"/>
                <w:b/>
                <w:bCs/>
                <w:sz w:val="18"/>
                <w:szCs w:val="18"/>
                <w:highlight w:val="white"/>
              </w:rPr>
            </w:pPr>
            <w:r>
              <w:rPr>
                <w:rFonts w:ascii="DejaVu Serif" w:hAnsi="DejaVu Serif" w:eastAsia="DejaVu Serif" w:cs="DejaVu Serif"/>
                <w:sz w:val="18"/>
                <w:szCs w:val="18"/>
                <w:highlight w:val="white"/>
                <w:lang w:val="en-US"/>
              </w:rPr>
              <w:t xml:space="preserve">-0.0001 ± 0.0019</w:t>
            </w:r>
            <w:r>
              <w:rPr>
                <w:rFonts w:hint="eastAsia" w:ascii="DejaVu Serif" w:hAnsi="DejaVu Serif" w:cs="DejaVu Serif"/>
                <w:b/>
                <w:bCs/>
                <w:sz w:val="18"/>
                <w:szCs w:val="18"/>
                <w:highlight w:val="white"/>
              </w:rPr>
            </w:r>
            <w:r>
              <w:rPr>
                <w:rFonts w:hint="eastAsia" w:ascii="DejaVu Serif" w:hAnsi="DejaVu Serif" w:cs="DejaVu Serif"/>
                <w:b/>
                <w:bCs/>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b/>
                <w:bCs/>
                <w:sz w:val="18"/>
                <w:szCs w:val="18"/>
                <w:highlight w:val="white"/>
              </w:rPr>
            </w:pPr>
            <w:r>
              <w:rPr>
                <w:rFonts w:ascii="DejaVu Serif" w:hAnsi="DejaVu Serif" w:eastAsia="DejaVu Serif" w:cs="DejaVu Serif"/>
                <w:sz w:val="18"/>
                <w:szCs w:val="18"/>
                <w:highlight w:val="white"/>
                <w:lang w:val="en-US"/>
              </w:rPr>
              <w:t xml:space="preserve">0.0000 ± 0.0011</w:t>
            </w:r>
            <w:r>
              <w:rPr>
                <w:rFonts w:hint="eastAsia" w:ascii="DejaVu Serif" w:hAnsi="DejaVu Serif" w:cs="DejaVu Serif"/>
                <w:b/>
                <w:bCs/>
                <w:sz w:val="18"/>
                <w:szCs w:val="18"/>
                <w:highlight w:val="white"/>
              </w:rPr>
            </w:r>
            <w:r>
              <w:rPr>
                <w:rFonts w:hint="eastAsia" w:ascii="DejaVu Serif" w:hAnsi="DejaVu Serif" w:cs="DejaVu Serif"/>
                <w:b/>
                <w:bCs/>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b/>
                <w:bCs/>
                <w:sz w:val="18"/>
                <w:szCs w:val="18"/>
                <w:highlight w:val="white"/>
              </w:rPr>
            </w:pPr>
            <w:r>
              <w:rPr>
                <w:rFonts w:ascii="DejaVu Serif" w:hAnsi="DejaVu Serif" w:eastAsia="DejaVu Serif" w:cs="DejaVu Serif"/>
                <w:sz w:val="18"/>
                <w:szCs w:val="18"/>
                <w:highlight w:val="white"/>
                <w:lang w:val="en-US"/>
              </w:rPr>
              <w:t xml:space="preserve">-0.0003± 0.0010</w:t>
            </w:r>
            <w:r>
              <w:rPr>
                <w:rFonts w:hint="eastAsia" w:ascii="DejaVu Serif" w:hAnsi="DejaVu Serif" w:cs="DejaVu Serif"/>
                <w:b/>
                <w:bCs/>
                <w:sz w:val="18"/>
                <w:szCs w:val="18"/>
                <w:highlight w:val="white"/>
              </w:rPr>
            </w:r>
            <w:r>
              <w:rPr>
                <w:rFonts w:hint="eastAsia" w:ascii="DejaVu Serif" w:hAnsi="DejaVu Serif" w:cs="DejaVu Serif"/>
                <w:b/>
                <w:bCs/>
                <w:sz w:val="18"/>
                <w:szCs w:val="18"/>
                <w:highlight w:val="white"/>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b/>
                <w:bCs/>
                <w:sz w:val="18"/>
                <w:szCs w:val="18"/>
                <w:highlight w:val="white"/>
              </w:rPr>
            </w:pPr>
            <w:r>
              <w:rPr>
                <w:rFonts w:ascii="DejaVu Serif" w:hAnsi="DejaVu Serif" w:eastAsia="DejaVu Serif" w:cs="DejaVu Serif"/>
                <w:sz w:val="18"/>
                <w:szCs w:val="18"/>
                <w:highlight w:val="white"/>
                <w:lang w:val="en-US"/>
              </w:rPr>
              <w:t xml:space="preserve">-0.0006± 0.0012</w:t>
            </w:r>
            <w:r>
              <w:rPr>
                <w:rFonts w:hint="eastAsia" w:ascii="DejaVu Serif" w:hAnsi="DejaVu Serif" w:cs="DejaVu Serif"/>
                <w:b/>
                <w:bCs/>
                <w:sz w:val="18"/>
                <w:szCs w:val="18"/>
                <w:highlight w:val="white"/>
              </w:rPr>
            </w:r>
            <w:r>
              <w:rPr>
                <w:rFonts w:hint="eastAsia" w:ascii="DejaVu Serif" w:hAnsi="DejaVu Serif" w:cs="DejaVu Serif"/>
                <w:b/>
                <w:bCs/>
                <w:sz w:val="18"/>
                <w:szCs w:val="18"/>
                <w:highlight w:val="whit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28" w:afterAutospacing="0" w:before="28" w:beforeAutospacing="0" w:line="283" w:lineRule="atLeast"/>
              <w:ind w:right="57" w:left="57"/>
              <w:rPr>
                <w:rFonts w:ascii="DejaVu Serif" w:hAnsi="DejaVu Serif" w:cs="DejaVu Serif"/>
                <w:sz w:val="18"/>
                <w:szCs w:val="18"/>
              </w:rPr>
            </w:pPr>
            <w:r>
              <w:rPr>
                <w:rFonts w:ascii="DejaVu Serif" w:hAnsi="DejaVu Serif" w:eastAsia="DejaVu Serif" w:cs="DejaVu Serif"/>
                <w:sz w:val="18"/>
                <w:szCs w:val="18"/>
                <w:lang w:val="en-US"/>
              </w:rPr>
              <w:t xml:space="preserve">SANDIA</w:t>
            </w:r>
            <w:r>
              <w:rPr>
                <w:rFonts w:ascii="DejaVu Serif" w:hAnsi="DejaVu Serif" w:cs="DejaVu Serif"/>
                <w:sz w:val="18"/>
                <w:szCs w:val="18"/>
              </w:rPr>
            </w:r>
            <w:r>
              <w:rPr>
                <w:rFonts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0.0008 ± 0.0011</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0.0007 ± 0.0009</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0.0002 ± 0.0026</w:t>
            </w:r>
            <w:r>
              <w:rPr>
                <w:rFonts w:hint="eastAsia" w:ascii="DejaVu Serif" w:hAnsi="DejaVu Serif" w:cs="DejaVu Serif"/>
                <w:sz w:val="18"/>
                <w:szCs w:val="18"/>
              </w:rPr>
            </w:r>
            <w:r>
              <w:rPr>
                <w:rFonts w:hint="eastAsia" w:ascii="DejaVu Serif" w:hAnsi="DejaVu Serif" w:cs="DejaVu Serif"/>
                <w:sz w:val="18"/>
                <w:szCs w:val="18"/>
              </w:rPr>
            </w:r>
          </w:p>
        </w:tc>
        <w:tc>
          <w:tcPr>
            <w:shd w:val="clear" w:color="ffffff" w:fill="ffffff"/>
            <w:tcBorders>
              <w:top w:val="single" w:color="000000" w:sz="4" w:space="0"/>
              <w:left w:val="single" w:color="c0c0c0" w:sz="4" w:space="0"/>
              <w:bottom w:val="single" w:color="000000" w:sz="4" w:space="0"/>
              <w:right w:val="single" w:color="c0c0c0" w:sz="4" w:space="0"/>
            </w:tcBorders>
            <w:tcW w:w="1840" w:type="dxa"/>
            <w:vAlign w:val="center"/>
            <w:textDirection w:val="lrTb"/>
            <w:noWrap w:val="false"/>
          </w:tcPr>
          <w:p>
            <w:pPr>
              <w:pBdr/>
              <w:spacing w:after="28" w:afterAutospacing="0" w:before="28" w:beforeAutospacing="0" w:line="283" w:lineRule="atLeast"/>
              <w:ind/>
              <w:jc w:val="center"/>
              <w:rPr>
                <w:rFonts w:hint="eastAsia" w:ascii="DejaVu Serif" w:hAnsi="DejaVu Serif" w:cs="DejaVu Serif"/>
                <w:sz w:val="18"/>
                <w:szCs w:val="18"/>
              </w:rPr>
            </w:pPr>
            <w:r>
              <w:rPr>
                <w:rFonts w:ascii="DejaVu Serif" w:hAnsi="DejaVu Serif" w:eastAsia="DejaVu Serif" w:cs="DejaVu Serif"/>
                <w:sz w:val="18"/>
                <w:szCs w:val="18"/>
                <w:lang w:val="en-US"/>
              </w:rPr>
              <w:t xml:space="preserve">0.0002 ± 0.0026</w:t>
            </w:r>
            <w:r>
              <w:rPr>
                <w:rFonts w:hint="eastAsia" w:ascii="DejaVu Serif" w:hAnsi="DejaVu Serif" w:cs="DejaVu Serif"/>
                <w:sz w:val="18"/>
                <w:szCs w:val="18"/>
              </w:rPr>
            </w:r>
            <w:r>
              <w:rPr>
                <w:rFonts w:hint="eastAsia" w:ascii="DejaVu Serif" w:hAnsi="DejaVu Serif" w:cs="DejaVu Serif"/>
                <w:sz w:val="18"/>
                <w:szCs w:val="18"/>
              </w:rPr>
            </w:r>
          </w:p>
        </w:tc>
      </w:tr>
    </w:tbl>
    <w:p>
      <w:pPr>
        <w:pStyle w:val="1240"/>
        <w:pBdr/>
        <w:spacing/>
        <w:ind/>
        <w:rPr>
          <w:lang w:val="en-US"/>
        </w:rPr>
      </w:pPr>
      <w:r>
        <w:rPr>
          <w:lang w:val="en-US"/>
        </w:rPr>
      </w:r>
      <w:r>
        <w:rPr>
          <w:lang w:val="en-US"/>
        </w:rPr>
      </w:r>
      <w:r>
        <w:rPr>
          <w:lang w:val="en-US"/>
        </w:rPr>
      </w:r>
    </w:p>
    <w:p>
      <w:pPr>
        <w:pStyle w:val="1240"/>
        <w:pBdr/>
        <w:spacing/>
        <w:ind/>
        <w:rPr>
          <w:rFonts w:ascii="DejaVu Serif" w:hAnsi="DejaVu Serif" w:cs="DejaVu Serif"/>
        </w:rPr>
      </w:pPr>
      <w:r>
        <w:rPr>
          <w:rFonts w:ascii="DejaVu Serif" w:hAnsi="DejaVu Serif" w:eastAsia="DejaVu Serif" w:cs="DejaVu Serif"/>
          <w:lang w:val="en-US"/>
        </w:rPr>
        <w:t xml:space="preserve">The values at the attaching points a</w:t>
      </w:r>
      <w:r>
        <w:rPr>
          <w:rFonts w:ascii="DejaVu Serif" w:hAnsi="DejaVu Serif" w:eastAsia="DejaVu Serif" w:cs="DejaVu Serif"/>
          <w:lang w:val="en-US"/>
        </w:rPr>
        <w:t xml:space="preserve">re in satisfactory agreement with the expected values, although the mean value among the experimental data shows a slight systematic deviation; as an example, for inner panels all the experimental mean-z values at P1&amp;P2 are greater than the expected value.</w:t>
      </w:r>
      <w:r>
        <w:rPr>
          <w:rFonts w:ascii="DejaVu Serif" w:hAnsi="DejaVu Serif" w:cs="DejaVu Serif"/>
        </w:rPr>
      </w:r>
      <w:r>
        <w:rPr>
          <w:rFonts w:ascii="DejaVu Serif" w:hAnsi="DejaVu Serif" w:cs="DejaVu Serif"/>
        </w:rPr>
      </w:r>
    </w:p>
    <w:p>
      <w:pPr>
        <w:pBdr/>
        <w:spacing/>
        <w:ind/>
        <w:rPr>
          <w:lang w:val="en-US"/>
        </w:rPr>
      </w:pPr>
      <w:r>
        <w:rPr>
          <w:lang w:val="en-US"/>
        </w:rPr>
        <w:br w:type="page" w:clear="all"/>
      </w:r>
      <w:r>
        <w:rPr>
          <w:lang w:val="en-US"/>
        </w:rPr>
      </w:r>
      <w:r>
        <w:rPr>
          <w:lang w:val="en-US"/>
        </w:rPr>
      </w:r>
    </w:p>
    <w:p>
      <w:pPr>
        <w:pStyle w:val="1255"/>
        <w:pBdr/>
        <w:spacing/>
        <w:ind/>
        <w:rPr>
          <w:lang w:val="en-US"/>
        </w:rPr>
      </w:pPr>
      <w:r>
        <w:rPr>
          <w:lang w:val="en-US"/>
        </w:rPr>
        <w:t xml:space="preserve">Comparison with the mean surface</w:t>
      </w:r>
      <w:r>
        <w:rPr>
          <w:lang w:val="en-US"/>
        </w:rPr>
      </w:r>
      <w:r>
        <w:rPr>
          <w:lang w:val="en-US"/>
        </w:rPr>
      </w:r>
    </w:p>
    <w:p>
      <w:pPr>
        <w:pBdr/>
        <w:spacing w:after="198" w:before="198" w:line="360" w:lineRule="auto"/>
        <w:ind/>
        <w:jc w:val="both"/>
        <w:rPr>
          <w:rFonts w:hint="eastAsia" w:ascii="DejaVu Serif" w:hAnsi="DejaVu Serif" w:cs="DejaVu Serif"/>
          <w:color w:val="auto"/>
          <w:sz w:val="22"/>
          <w:szCs w:val="22"/>
          <w:highlight w:val="white"/>
        </w:rPr>
      </w:pPr>
      <w:r>
        <w:rPr>
          <w:color w:val="auto"/>
          <w:highlight w:val="white"/>
        </w:rPr>
      </w:r>
      <w:commentRangeStart w:id="0"/>
      <w:commentRangeStart w:id="1"/>
      <w:r>
        <w:rPr>
          <w:rFonts w:ascii="DejaVu Serif" w:hAnsi="DejaVu Serif" w:eastAsia="DejaVu Serif" w:cs="DejaVu Serif"/>
          <w:color w:val="auto"/>
          <w:sz w:val="22"/>
          <w:szCs w:val="22"/>
          <w:highlight w:val="white"/>
          <w:lang w:val="en-US"/>
        </w:rPr>
        <w:t xml:space="preserve">The “true” 3D-surface is unknown and certainly differs from the ideal one. The mean 3D-surface (i.e. the average of the 3D-surfaces provided by all participants) is the best evaluator of the “true” one. </w:t>
      </w:r>
      <w:r>
        <w:rPr>
          <w:rFonts w:ascii="DejaVu Serif" w:hAnsi="DejaVu Serif" w:eastAsia="DejaVu Serif" w:cs="DejaVu Serif"/>
          <w:color w:val="auto"/>
          <w:sz w:val="22"/>
          <w:szCs w:val="22"/>
          <w:highlight w:val="white"/>
          <w:lang w:val="en-US"/>
        </w:rPr>
        <w:t xml:space="preserve">Therefore</w:t>
      </w:r>
      <w:r>
        <w:rPr>
          <w:rFonts w:ascii="DejaVu Serif" w:hAnsi="DejaVu Serif" w:eastAsia="DejaVu Serif" w:cs="DejaVu Serif"/>
          <w:color w:val="auto"/>
          <w:sz w:val="22"/>
          <w:szCs w:val="22"/>
          <w:highlight w:val="white"/>
          <w:lang w:val="en-US"/>
        </w:rPr>
        <w:t xml:space="preserve"> in this section the results </w:t>
      </w:r>
      <w:r>
        <w:rPr>
          <w:rFonts w:ascii="DejaVu Serif" w:hAnsi="DejaVu Serif" w:eastAsia="DejaVu Serif" w:cs="DejaVu Serif"/>
          <w:color w:val="auto"/>
          <w:sz w:val="22"/>
          <w:szCs w:val="22"/>
          <w:highlight w:val="white"/>
          <w:lang w:val="en-US"/>
        </w:rPr>
        <w:t xml:space="preserve">obtained</w:t>
      </w:r>
      <w:r>
        <w:rPr>
          <w:rFonts w:ascii="DejaVu Serif" w:hAnsi="DejaVu Serif" w:eastAsia="DejaVu Serif" w:cs="DejaVu Serif"/>
          <w:color w:val="auto"/>
          <w:sz w:val="22"/>
          <w:szCs w:val="22"/>
          <w:highlight w:val="white"/>
          <w:lang w:val="en-US"/>
        </w:rPr>
        <w:t xml:space="preserve"> </w:t>
      </w:r>
      <w:r>
        <w:rPr>
          <w:rFonts w:ascii="DejaVu Serif" w:hAnsi="DejaVu Serif" w:eastAsia="DejaVu Serif" w:cs="DejaVu Serif"/>
          <w:color w:val="auto"/>
          <w:sz w:val="22"/>
          <w:szCs w:val="22"/>
          <w:highlight w:val="white"/>
          <w:lang w:val="en-US"/>
        </w:rPr>
        <w:t xml:space="preserve">by each participant</w:t>
      </w:r>
      <w:r>
        <w:rPr>
          <w:rFonts w:ascii="DejaVu Serif" w:hAnsi="DejaVu Serif" w:eastAsia="DejaVu Serif" w:cs="DejaVu Serif"/>
          <w:color w:val="auto"/>
          <w:sz w:val="22"/>
          <w:szCs w:val="22"/>
          <w:highlight w:val="white"/>
          <w:lang w:val="en-US"/>
        </w:rPr>
        <w:t xml:space="preserve"> (except NREL) will be compared to the mean 3D-surface.</w:t>
      </w:r>
      <w:commentRangeEnd w:id="0"/>
      <w:commentRangeEnd w:id="1"/>
      <w:r>
        <w:commentReference w:id="0"/>
        <w:commentReference w:id="1"/>
      </w:r>
      <w:r>
        <w:rPr>
          <w:rFonts w:hint="eastAsia" w:ascii="DejaVu Serif" w:hAnsi="DejaVu Serif" w:cs="DejaVu Serif"/>
          <w:color w:val="auto"/>
          <w:sz w:val="22"/>
          <w:szCs w:val="22"/>
          <w:highlight w:val="white"/>
        </w:rPr>
      </w:r>
      <w:r>
        <w:rPr>
          <w:rFonts w:hint="eastAsia" w:ascii="DejaVu Serif" w:hAnsi="DejaVu Serif" w:cs="DejaVu Serif"/>
          <w:color w:val="auto"/>
          <w:sz w:val="22"/>
          <w:szCs w:val="22"/>
          <w:highlight w:val="white"/>
        </w:rPr>
      </w:r>
    </w:p>
    <w:p>
      <w:pPr>
        <w:pBdr/>
        <w:spacing w:after="198" w:before="198" w:line="360" w:lineRule="auto"/>
        <w:ind/>
        <w:jc w:val="both"/>
        <w:rPr>
          <w:rFonts w:hint="eastAsia" w:ascii="DejaVu Serif" w:hAnsi="DejaVu Serif" w:cs="DejaVu Serif"/>
          <w:sz w:val="22"/>
          <w:szCs w:val="22"/>
          <w:lang w:val="en-US"/>
        </w:rPr>
      </w:pPr>
      <w:r>
        <w:rPr>
          <w:rFonts w:ascii="DejaVu Serif" w:hAnsi="DejaVu Serif" w:cs="DejaVu Serif"/>
          <w:sz w:val="22"/>
          <w:szCs w:val="22"/>
          <w:lang w:val="en-US"/>
        </w:rPr>
        <w:t xml:space="preserve">As discussed in the previous section, the z-value at the four attaching points is satisfactor</w:t>
      </w:r>
      <w:r>
        <w:rPr>
          <w:rFonts w:ascii="DejaVu Serif" w:hAnsi="DejaVu Serif" w:cs="DejaVu Serif"/>
          <w:sz w:val="22"/>
          <w:szCs w:val="22"/>
          <w:lang w:val="en-US"/>
        </w:rPr>
        <w:t xml:space="preserve">il</w:t>
      </w:r>
      <w:r>
        <w:rPr>
          <w:rFonts w:ascii="DejaVu Serif" w:hAnsi="DejaVu Serif" w:cs="DejaVu Serif"/>
          <w:sz w:val="22"/>
          <w:szCs w:val="22"/>
          <w:lang w:val="en-US"/>
        </w:rPr>
        <w:t xml:space="preserve">y close</w:t>
      </w:r>
      <w:r>
        <w:rPr>
          <w:rFonts w:ascii="DejaVu Serif" w:hAnsi="DejaVu Serif" w:cs="DejaVu Serif"/>
          <w:sz w:val="22"/>
          <w:szCs w:val="22"/>
          <w:lang w:val="en-US"/>
        </w:rPr>
        <w:t xml:space="preserve"> to the expected values for all the participants with a maximum difference less </w:t>
      </w:r>
      <w:r>
        <w:rPr>
          <w:rFonts w:ascii="DejaVu Serif" w:hAnsi="DejaVu Serif" w:cs="DejaVu Serif"/>
          <w:sz w:val="22"/>
          <w:szCs w:val="22"/>
          <w:lang w:val="en-US"/>
        </w:rPr>
        <w:t xml:space="preserve">th</w:t>
      </w:r>
      <w:r>
        <w:rPr>
          <w:rFonts w:ascii="DejaVu Serif" w:hAnsi="DejaVu Serif" w:cs="DejaVu Serif"/>
          <w:sz w:val="22"/>
          <w:szCs w:val="22"/>
          <w:lang w:val="en-US"/>
        </w:rPr>
        <w:t xml:space="preserve">a</w:t>
      </w:r>
      <w:r>
        <w:rPr>
          <w:rFonts w:ascii="DejaVu Serif" w:hAnsi="DejaVu Serif" w:cs="DejaVu Serif"/>
          <w:sz w:val="22"/>
          <w:szCs w:val="22"/>
          <w:lang w:val="en-US"/>
        </w:rPr>
        <w:t xml:space="preserve">n </w:t>
      </w:r>
      <w:r>
        <w:rPr>
          <w:rFonts w:ascii="DejaVu Serif" w:hAnsi="DejaVu Serif" w:cs="DejaVu Serif"/>
          <w:sz w:val="22"/>
          <w:szCs w:val="22"/>
          <w:lang w:val="en-US"/>
        </w:rPr>
        <w:t xml:space="preserve">1 mm. Nevertheless, to make the comparison more rigorous, we applied a software realignment of the experimental surface to set the z-values at the attaching point at the same values (the ideal ones) for all the participants.</w:t>
      </w:r>
      <w:r>
        <w:rPr>
          <w:rFonts w:hint="eastAsia" w:ascii="DejaVu Serif" w:hAnsi="DejaVu Serif" w:cs="DejaVu Serif"/>
          <w:sz w:val="22"/>
          <w:szCs w:val="22"/>
          <w:lang w:val="en-US"/>
        </w:rPr>
      </w:r>
      <w:r>
        <w:rPr>
          <w:rFonts w:hint="eastAsia" w:ascii="DejaVu Serif" w:hAnsi="DejaVu Serif" w:cs="DejaVu Serif"/>
          <w:sz w:val="22"/>
          <w:szCs w:val="22"/>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after="198" w:before="198"/>
              <w:ind/>
              <w:jc w:val="center"/>
              <w:rPr>
                <w:lang w:val="en-US"/>
              </w:rPr>
            </w:pPr>
            <w:r>
              <w:rPr>
                <w:lang w:val="en-US"/>
              </w:rPr>
              <mc:AlternateContent>
                <mc:Choice Requires="wpg">
                  <w:drawing>
                    <wp:inline xmlns:wp="http://schemas.openxmlformats.org/drawingml/2006/wordprocessingDrawing" distT="0" distB="0" distL="0" distR="0">
                      <wp:extent cx="2520000" cy="1774800"/>
                      <wp:effectExtent l="0" t="0" r="0" b="0"/>
                      <wp:docPr id="3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81186" name=""/>
                              <pic:cNvPicPr>
                                <a:picLocks noChangeAspect="1"/>
                              </pic:cNvPicPr>
                              <pic:nvPr/>
                            </pic:nvPicPr>
                            <pic:blipFill>
                              <a:blip r:embed="rId45"/>
                              <a:stretch/>
                            </pic:blipFill>
                            <pic:spPr bwMode="auto">
                              <a:xfrm>
                                <a:off x="0" y="0"/>
                                <a:ext cx="2520000" cy="177480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9" o:spid="_x0000_s49" type="#_x0000_t75" style="width:198.43pt;height:139.75pt;mso-wrap-distance-left:0.00pt;mso-wrap-distance-top:0.00pt;mso-wrap-distance-right:0.00pt;mso-wrap-distance-bottom:0.00pt;z-index:1;" stroked="false">
                      <v:imagedata r:id="rId45" o:title=""/>
                      <o:lock v:ext="edit" rotation="t"/>
                    </v:shape>
                  </w:pict>
                </mc:Fallback>
              </mc:AlternateContent>
            </w:r>
            <w:r>
              <w:rPr>
                <w:lang w:val="en-US"/>
              </w:rPr>
            </w:r>
            <w:r>
              <w:rPr>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after="198" w:before="198"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4.2-1. </w:t>
            </w:r>
            <w:r>
              <w:rPr>
                <w:rFonts w:ascii="DejaVu Serif" w:hAnsi="DejaVu Serif" w:eastAsia="DejaVu Serif" w:cs="DejaVu Serif"/>
                <w:b/>
                <w:bCs/>
                <w:color w:val="000000"/>
                <w:sz w:val="22"/>
                <w:szCs w:val="22"/>
                <w:lang w:val="en-US"/>
              </w:rPr>
              <w:t xml:space="preserve">Sketch of the software realignment of the experimental surface, acting as shift and twist.</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tabs>
          <w:tab w:val="center" w:leader="none" w:pos="4534"/>
        </w:tabs>
        <w:spacing w:after="198" w:before="198" w:line="360" w:lineRule="auto"/>
        <w:ind/>
        <w:jc w:val="both"/>
        <w:rPr>
          <w:rFonts w:ascii="DejaVu Serif" w:hAnsi="DejaVu Serif" w:cs="DejaVu Serif"/>
          <w:sz w:val="22"/>
          <w:szCs w:val="22"/>
        </w:rPr>
      </w:pPr>
      <w:r>
        <w:rPr>
          <w:rFonts w:ascii="DejaVu Serif" w:hAnsi="DejaVu Serif" w:eastAsia="DejaVu Serif" w:cs="DejaVu Serif"/>
          <w:sz w:val="22"/>
          <w:szCs w:val="22"/>
          <w:lang w:val="en-US"/>
        </w:rPr>
        <w:t xml:space="preserve">More precisely</w:t>
      </w:r>
      <w:r>
        <w:rPr>
          <w:rFonts w:ascii="DejaVu Serif" w:hAnsi="DejaVu Serif" w:eastAsia="DejaVu Serif" w:cs="DejaVu Serif"/>
          <w:sz w:val="22"/>
          <w:szCs w:val="22"/>
          <w:lang w:val="en-US"/>
        </w:rPr>
        <w:t xml:space="preserve">, as shown in </w:t>
      </w:r>
      <w:r>
        <w:rPr>
          <w:rFonts w:ascii="DejaVu Serif" w:hAnsi="DejaVu Serif" w:eastAsia="DejaVu Serif" w:cs="DejaVu Serif"/>
          <w:sz w:val="22"/>
          <w:szCs w:val="22"/>
          <w:lang w:val="en-US"/>
        </w:rPr>
        <w:t xml:space="preserve">Fig 4.2-1,</w:t>
      </w:r>
      <w:r>
        <w:rPr>
          <w:rFonts w:ascii="DejaVu Serif" w:hAnsi="DejaVu Serif" w:eastAsia="DejaVu Serif" w:cs="DejaVu Serif"/>
          <w:sz w:val="22"/>
          <w:szCs w:val="22"/>
          <w:lang w:val="en-US"/>
        </w:rPr>
        <w:t xml:space="preserve"> said</w:t>
      </w:r>
      <w:r>
        <w:rPr>
          <w:rFonts w:ascii="DejaVu Serif" w:hAnsi="DejaVu Serif" w:eastAsia="DejaVu Serif" w:cs="DejaVu Serif"/>
          <w:lang w:val="en-US"/>
        </w:rPr>
        <w:t xml:space="preserve"> </w:t>
      </w:r>
      <m:oMath>
        <m:r>
          <w:rPr>
            <w:rFonts w:hint="default" w:ascii="Cambria Math" w:hAnsi="Cambria Math" w:eastAsia="Cambria Math" w:cs="Cambria Math"/>
            <w:sz w:val="22"/>
            <w:szCs w:val="22"/>
            <w:lang w:val="en-US"/>
          </w:rPr>
          <m:rPr/>
          <m:t>δ</m:t>
        </m:r>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z</m:t>
            </m:r>
          </m:e>
          <m:sub>
            <m:r>
              <w:rPr>
                <w:rFonts w:hint="default" w:ascii="Cambria Math" w:hAnsi="Cambria Math" w:eastAsia="Cambria Math" w:cs="Cambria Math"/>
                <w:sz w:val="22"/>
                <w:szCs w:val="22"/>
              </w:rPr>
              <m:rPr>
                <m:sty m:val="i"/>
              </m:rPr>
              <m:t>1</m:t>
            </m:r>
          </m:sub>
        </m:sSub>
      </m:oMath>
      <w:r>
        <w:rPr>
          <w:rFonts w:ascii="DejaVu Serif" w:hAnsi="DejaVu Serif" w:eastAsia="DejaVu Serif" w:cs="DejaVu Serif"/>
          <w:lang w:val="en-US"/>
        </w:rPr>
        <w:t xml:space="preserve">, </w:t>
      </w:r>
      <m:oMath>
        <m:r>
          <w:rPr>
            <w:rFonts w:hint="default" w:ascii="Cambria Math" w:hAnsi="Cambria Math" w:eastAsia="Cambria Math" w:cs="Cambria Math"/>
            <w:sz w:val="22"/>
            <w:szCs w:val="22"/>
            <w:lang w:val="en-US"/>
          </w:rPr>
          <m:rPr/>
          <m:t>δ</m:t>
        </m:r>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z</m:t>
            </m:r>
          </m:e>
          <m:sub>
            <m:r>
              <w:rPr>
                <w:rFonts w:hint="default" w:ascii="Cambria Math" w:hAnsi="Cambria Math" w:eastAsia="Cambria Math" w:cs="Cambria Math"/>
                <w:sz w:val="22"/>
                <w:szCs w:val="22"/>
              </w:rPr>
              <m:rPr>
                <m:sty m:val="i"/>
              </m:rPr>
              <m:t>2</m:t>
            </m:r>
          </m:sub>
        </m:sSub>
      </m:oMath>
      <w:r>
        <w:rPr>
          <w:rFonts w:ascii="DejaVu Serif" w:hAnsi="DejaVu Serif" w:eastAsia="DejaVu Serif" w:cs="DejaVu Serif"/>
          <w:lang w:val="en-US"/>
        </w:rPr>
        <w:t xml:space="preserve">, </w:t>
      </w:r>
      <m:oMath>
        <m:r>
          <w:rPr>
            <w:rFonts w:hint="default" w:ascii="Cambria Math" w:hAnsi="Cambria Math" w:eastAsia="Cambria Math" w:cs="Cambria Math"/>
            <w:sz w:val="22"/>
            <w:szCs w:val="22"/>
            <w:lang w:val="en-US"/>
          </w:rPr>
          <m:rPr/>
          <m:t>δ</m:t>
        </m:r>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z</m:t>
            </m:r>
          </m:e>
          <m:sub>
            <m:r>
              <w:rPr>
                <w:rFonts w:hint="default" w:ascii="Cambria Math" w:hAnsi="Cambria Math" w:eastAsia="Cambria Math" w:cs="Cambria Math"/>
                <w:sz w:val="22"/>
                <w:szCs w:val="22"/>
              </w:rPr>
              <m:rPr>
                <m:sty m:val="i"/>
              </m:rPr>
              <m:t>3</m:t>
            </m:r>
          </m:sub>
        </m:sSub>
      </m:oMath>
      <w:r>
        <w:rPr>
          <w:rFonts w:ascii="DejaVu Serif" w:hAnsi="DejaVu Serif" w:eastAsia="DejaVu Serif" w:cs="DejaVu Serif"/>
          <w:sz w:val="22"/>
          <w:szCs w:val="22"/>
          <w:lang w:val="en-US"/>
        </w:rPr>
        <w:t xml:space="preserve"> and </w:t>
      </w:r>
      <m:oMath>
        <m:r>
          <w:rPr>
            <w:rFonts w:hint="default" w:ascii="Cambria Math" w:hAnsi="Cambria Math" w:eastAsia="Cambria Math" w:cs="Cambria Math"/>
            <w:sz w:val="22"/>
            <w:szCs w:val="22"/>
            <w:lang w:val="en-US"/>
          </w:rPr>
          <m:rPr/>
          <m:t>δ</m:t>
        </m:r>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z</m:t>
            </m:r>
          </m:e>
          <m:sub>
            <m:r>
              <w:rPr>
                <w:rFonts w:hint="default" w:ascii="Cambria Math" w:hAnsi="Cambria Math" w:eastAsia="Cambria Math" w:cs="Cambria Math"/>
                <w:sz w:val="22"/>
                <w:szCs w:val="22"/>
              </w:rPr>
              <m:rPr>
                <m:sty m:val="i"/>
              </m:rPr>
              <m:t>4</m:t>
            </m:r>
          </m:sub>
        </m:sSub>
      </m:oMath>
      <w:r>
        <w:rPr>
          <w:rFonts w:ascii="DejaVu Serif" w:hAnsi="DejaVu Serif" w:eastAsia="DejaVu Serif" w:cs="DejaVu Serif"/>
          <w:lang w:val="en-US"/>
        </w:rPr>
        <w:t xml:space="preserve"> </w:t>
      </w:r>
      <w:r>
        <w:rPr>
          <w:rFonts w:ascii="DejaVu Serif" w:hAnsi="DejaVu Serif" w:eastAsia="DejaVu Serif" w:cs="DejaVu Serif"/>
          <w:sz w:val="22"/>
          <w:szCs w:val="22"/>
          <w:lang w:val="en-US"/>
        </w:rPr>
        <w:t xml:space="preserve">the z-deviation from the ideal value at the attaching points 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lang w:val="en-US"/>
        </w:rPr>
        <w:t xml:space="preserve">, let T (top), B (bottom), L (left), and R (right) the four straight lines crossing the couple of points 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 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lang w:val="en-US"/>
        </w:rPr>
        <w:t xml:space="preserve">, respectively, where P</w:t>
      </w:r>
      <w:r>
        <w:rPr>
          <w:rFonts w:ascii="DejaVu Serif" w:hAnsi="DejaVu Serif" w:eastAsia="DejaVu Serif" w:cs="DejaVu Serif"/>
          <w:sz w:val="22"/>
          <w:szCs w:val="22"/>
          <w:vertAlign w:val="subscript"/>
          <w:lang w:val="en-US"/>
        </w:rPr>
        <w:t xml:space="preserve">j</w:t>
      </w:r>
      <w:r>
        <w:rPr>
          <w:rFonts w:ascii="DejaVu Serif" w:hAnsi="DejaVu Serif" w:eastAsia="DejaVu Serif" w:cs="DejaVu Serif"/>
          <w:sz w:val="22"/>
          <w:szCs w:val="22"/>
          <w:lang w:val="en-US"/>
        </w:rPr>
        <w:t xml:space="preserve">=</w:t>
      </w:r>
      <m:oMath>
        <m:d>
          <m:dPr>
            <m:ctrlPr>
              <w:rPr>
                <w:rFonts w:ascii="Cambria Math" w:hAnsi="Cambria Math" w:eastAsia="Cambria Math" w:cs="Cambria Math"/>
                <w:i/>
                <w:sz w:val="22"/>
                <w:szCs w:val="22"/>
                <w:lang w:val="en-US"/>
              </w:rPr>
            </m:ctrlPr>
          </m:dPr>
          <m:e>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x</m:t>
                </m:r>
              </m:e>
              <m:sub>
                <m:r>
                  <w:rPr>
                    <w:rFonts w:hint="default" w:ascii="Cambria Math" w:hAnsi="Cambria Math" w:eastAsia="Cambria Math" w:cs="Cambria Math"/>
                    <w:sz w:val="22"/>
                    <w:szCs w:val="22"/>
                  </w:rPr>
                  <m:rPr>
                    <m:sty m:val="i"/>
                  </m:rPr>
                  <m:t>j</m:t>
                </m:r>
              </m:sub>
            </m:sSub>
            <m:r>
              <w:rPr>
                <w:rFonts w:hint="default" w:ascii="Cambria Math" w:hAnsi="Cambria Math" w:eastAsia="Cambria Math" w:cs="Cambria Math"/>
              </w:rPr>
              <m:rPr/>
              <m:t> ,</m:t>
            </m:r>
            <m:r>
              <w:rPr>
                <w:rFonts w:hint="default" w:ascii="Cambria Math" w:hAnsi="Cambria Math" w:eastAsia="Cambria Math" w:cs="Cambria Math"/>
              </w:rPr>
              <m:rPr/>
              <m:t> </m:t>
            </m:r>
            <m:sSub>
              <m:sSubPr>
                <m:ctrlPr>
                  <w:rPr>
                    <w:rFonts w:ascii="Cambria Math" w:hAnsi="Cambria Math" w:eastAsia="Cambria Math" w:cs="Cambria Math"/>
                    <w:i/>
                  </w:rPr>
                </m:ctrlPr>
              </m:sSubPr>
              <m:e>
                <m:r>
                  <w:rPr>
                    <w:rFonts w:hint="default" w:ascii="Cambria Math" w:hAnsi="Cambria Math" w:eastAsia="Cambria Math" w:cs="Cambria Math"/>
                  </w:rPr>
                  <m:rPr>
                    <m:sty m:val="i"/>
                  </m:rPr>
                  <m:t>y</m:t>
                </m:r>
              </m:e>
              <m:sub>
                <m:r>
                  <w:rPr>
                    <w:rFonts w:hint="default" w:ascii="Cambria Math" w:hAnsi="Cambria Math" w:eastAsia="Cambria Math" w:cs="Cambria Math"/>
                  </w:rPr>
                  <m:rPr>
                    <m:sty m:val="i"/>
                  </m:rPr>
                  <m:t>j</m:t>
                </m:r>
              </m:sub>
            </m:sSub>
            <m:r>
              <w:rPr>
                <w:rFonts w:hint="default" w:ascii="Cambria Math" w:hAnsi="Cambria Math" w:eastAsia="Cambria Math" w:cs="Cambria Math"/>
              </w:rPr>
              <m:rPr/>
              <m:t> ,</m:t>
            </m:r>
            <m:r>
              <w:rPr>
                <w:rFonts w:hint="default" w:ascii="Cambria Math" w:hAnsi="Cambria Math" w:eastAsia="Cambria Math" w:cs="Cambria Math"/>
              </w:rPr>
              <m:rPr/>
              <m:t> </m:t>
            </m:r>
            <m:r>
              <w:rPr>
                <w:rFonts w:hint="default" w:ascii="Cambria Math" w:hAnsi="Cambria Math" w:eastAsia="Cambria Math" w:cs="Cambria Math"/>
              </w:rPr>
              <m:rPr/>
              <m:t>δ</m:t>
            </m:r>
            <m:sSub>
              <m:sSubPr>
                <m:ctrlPr>
                  <w:rPr>
                    <w:rFonts w:ascii="Cambria Math" w:hAnsi="Cambria Math" w:eastAsia="Cambria Math" w:cs="Cambria Math"/>
                    <w:i/>
                  </w:rPr>
                </m:ctrlPr>
              </m:sSubPr>
              <m:e>
                <m:r>
                  <w:rPr>
                    <w:rFonts w:hint="default" w:ascii="Cambria Math" w:hAnsi="Cambria Math" w:eastAsia="Cambria Math" w:cs="Cambria Math"/>
                  </w:rPr>
                  <m:rPr>
                    <m:sty m:val="i"/>
                  </m:rPr>
                  <m:t>z</m:t>
                </m:r>
              </m:e>
              <m:sub>
                <m:r>
                  <w:rPr>
                    <w:rFonts w:hint="default" w:ascii="Cambria Math" w:hAnsi="Cambria Math" w:eastAsia="Cambria Math" w:cs="Cambria Math"/>
                  </w:rPr>
                  <m:rPr>
                    <m:sty m:val="i"/>
                  </m:rPr>
                  <m:t>j</m:t>
                </m:r>
              </m:sub>
            </m:sSub>
          </m:e>
        </m:d>
      </m:oMath>
      <w:r>
        <w:rPr>
          <w:rFonts w:ascii="DejaVu Serif" w:hAnsi="DejaVu Serif" w:eastAsia="DejaVu Serif" w:cs="DejaVu Serif"/>
          <w:sz w:val="22"/>
          <w:szCs w:val="22"/>
          <w:lang w:val="en-US"/>
        </w:rPr>
        <w:tab/>
        <w:t xml:space="preserve"> with j=1, 2, 3, 4. Then, </w:t>
      </w:r>
      <w:r>
        <w:rPr>
          <w:rFonts w:ascii="DejaVu Serif" w:hAnsi="DejaVu Serif" w:eastAsia="DejaVu Serif" w:cs="DejaVu Serif"/>
          <w:sz w:val="22"/>
          <w:szCs w:val="22"/>
          <w:lang w:val="en-US"/>
        </w:rPr>
        <w:t xml:space="preserve">the bias of z </w:t>
      </w:r>
      <m:oMath>
        <m:r>
          <w:rPr>
            <w:rFonts w:hint="default" w:ascii="Cambria Math" w:hAnsi="Cambria Math" w:eastAsia="Cambria Math" w:cs="Cambria Math"/>
            <w:sz w:val="22"/>
            <w:szCs w:val="22"/>
            <w:lang w:val="en-US"/>
          </w:rPr>
          <m:rPr/>
          <m:t>(δz)</m:t>
        </m:r>
      </m:oMath>
      <w:r>
        <w:rPr>
          <w:rFonts w:ascii="DejaVu Serif" w:hAnsi="DejaVu Serif" w:eastAsia="DejaVu Serif" w:cs="DejaVu Serif"/>
          <w:sz w:val="22"/>
          <w:szCs w:val="22"/>
          <w:lang w:val="en-US"/>
        </w:rPr>
        <w:t xml:space="preserve"> and slope (</w:t>
      </w:r>
      <m:oMath>
        <m:r>
          <w:rPr>
            <w:rFonts w:hint="default" w:ascii="Cambria Math" w:hAnsi="Cambria Math" w:eastAsia="Cambria Math" w:cs="Cambria Math"/>
            <w:sz w:val="22"/>
            <w:szCs w:val="22"/>
            <w:lang w:val="en-US"/>
          </w:rPr>
          <m:rPr/>
          <m:t>δ</m:t>
        </m:r>
        <m:acc>
          <m:accPr>
            <m:chr m:val="⃑"/>
            <m:ctrlPr>
              <w:rPr>
                <w:rFonts w:ascii="Cambria Math" w:hAnsi="Cambria Math" w:eastAsia="Cambria Math" w:cs="Cambria Math"/>
                <w:i/>
                <w:sz w:val="22"/>
                <w:lang w:val="en-US"/>
              </w:rPr>
            </m:ctrlPr>
          </m:accPr>
          <m:e>
            <m:r>
              <w:rPr>
                <w:rFonts w:hint="default" w:ascii="Cambria Math" w:hAnsi="Cambria Math" w:eastAsia="Cambria Math" w:cs="Cambria Math"/>
                <w:sz w:val="22"/>
                <w:szCs w:val="22"/>
                <w:lang w:val="en-US"/>
              </w:rPr>
              <m:rPr/>
              <m:t>n</m:t>
            </m:r>
          </m:e>
        </m:acc>
      </m:oMath>
      <w:r>
        <w:rPr>
          <w:rFonts w:ascii="DejaVu Serif" w:hAnsi="DejaVu Serif" w:eastAsia="DejaVu Serif" w:cs="DejaVu Serif"/>
          <w:sz w:val="22"/>
          <w:szCs w:val="22"/>
          <w:lang w:val="en-US"/>
        </w:rPr>
        <w:t xml:space="preserve">) at any point in the XY plane P=</w:t>
      </w:r>
      <m:oMath>
        <m:d>
          <m:dPr>
            <m:ctrlPr>
              <w:rPr>
                <w:rFonts w:ascii="Cambria Math" w:hAnsi="Cambria Math" w:eastAsia="Cambria Math" w:cs="Cambria Math"/>
                <w:i/>
                <w:sz w:val="22"/>
                <w:szCs w:val="22"/>
                <w:lang w:val="en-US"/>
              </w:rPr>
            </m:ctrlPr>
          </m:dPr>
          <m:e>
            <m:r>
              <w:rPr>
                <w:rFonts w:hint="default" w:ascii="Cambria Math" w:hAnsi="Cambria Math" w:eastAsia="Cambria Math" w:cs="Cambria Math"/>
                <w:sz w:val="22"/>
                <w:szCs w:val="22"/>
                <w:lang w:val="en-US"/>
              </w:rPr>
              <m:rPr>
                <m:sty m:val="i"/>
              </m:rPr>
              <m:t>x</m:t>
            </m:r>
            <m:r>
              <w:rPr>
                <w:rFonts w:hint="default" w:ascii="Cambria Math" w:hAnsi="Cambria Math" w:eastAsia="Cambria Math" w:cs="Cambria Math"/>
              </w:rPr>
              <m:rPr/>
              <m:t> ,</m:t>
            </m:r>
            <m:r>
              <w:rPr>
                <w:rFonts w:hint="default" w:ascii="Cambria Math" w:hAnsi="Cambria Math" w:eastAsia="Cambria Math" w:cs="Cambria Math"/>
              </w:rPr>
              <m:rPr/>
              <m:t> y</m:t>
            </m:r>
          </m:e>
        </m:d>
      </m:oMath>
      <w:r>
        <w:rPr>
          <w:rFonts w:ascii="DejaVu Serif" w:hAnsi="DejaVu Serif" w:eastAsia="DejaVu Serif" w:cs="DejaVu Serif"/>
          <w:sz w:val="22"/>
          <w:szCs w:val="22"/>
          <w:lang w:val="en-US"/>
        </w:rPr>
        <w:t xml:space="preserve"> can be determined by considering the two straight lines X and Y (respectively lying in the planes </w:t>
      </w:r>
      <m:oMath>
        <m:r>
          <w:rPr>
            <w:rFonts w:hint="default" w:ascii="Cambria Math" w:hAnsi="Cambria Math" w:eastAsia="Cambria Math" w:cs="Cambria Math"/>
          </w:rPr>
          <m:rPr/>
          <m:t>y</m:t>
        </m:r>
        <m:r>
          <w:rPr>
            <w:rFonts w:hint="default" w:ascii="Cambria Math" w:hAnsi="Cambria Math" w:eastAsia="Cambria Math" w:cs="Cambria Math"/>
          </w:rPr>
          <m:rPr/>
          <m:t>=cte</m:t>
        </m:r>
        <m:r>
          <w:rPr>
            <w:rFonts w:hint="default" w:ascii="Cambria Math" w:hAnsi="Cambria Math" w:eastAsia="Cambria Math" w:cs="Cambria Math"/>
          </w:rPr>
          <m:rPr/>
          <m:t> </m:t>
        </m:r>
      </m:oMath>
      <w:r>
        <w:rPr>
          <w:rFonts w:ascii="DejaVu Serif" w:hAnsi="DejaVu Serif" w:eastAsia="DejaVu Serif" w:cs="DejaVu Serif"/>
          <w:sz w:val="22"/>
          <w:szCs w:val="22"/>
          <w:lang w:val="en-US"/>
        </w:rPr>
        <w:t xml:space="preserve"> and </w:t>
      </w:r>
      <m:oMath>
        <m:r>
          <w:rPr>
            <w:rFonts w:hint="default" w:ascii="Cambria Math" w:hAnsi="Cambria Math" w:eastAsia="Cambria Math" w:cs="Cambria Math"/>
            <w:sz w:val="22"/>
            <w:szCs w:val="22"/>
            <w:lang w:val="en-US"/>
          </w:rPr>
          <m:rPr/>
          <m:t>x</m:t>
        </m:r>
        <m:r>
          <w:rPr>
            <w:rFonts w:hint="default" w:ascii="Cambria Math" w:hAnsi="Cambria Math" w:eastAsia="Cambria Math" w:cs="Cambria Math"/>
          </w:rPr>
          <m:rPr/>
          <m:t>=cte</m:t>
        </m:r>
      </m:oMath>
      <w:r>
        <w:rPr>
          <w:rFonts w:ascii="DejaVu Serif" w:hAnsi="DejaVu Serif" w:eastAsia="DejaVu Serif" w:cs="DejaVu Serif"/>
          <w:sz w:val="22"/>
          <w:szCs w:val="22"/>
          <w:lang w:val="en-US"/>
        </w:rPr>
        <w:t xml:space="preserve">) crossing the straight lines T&amp;B and L&amp;R, respectively: </w:t>
      </w:r>
      <m:oMath>
        <m:r>
          <w:rPr>
            <w:rFonts w:hint="default" w:ascii="Cambria Math" w:hAnsi="Cambria Math" w:eastAsia="Cambria Math" w:cs="Cambria Math"/>
            <w:sz w:val="22"/>
            <w:szCs w:val="22"/>
            <w:lang w:val="en-US"/>
          </w:rPr>
          <m:rPr/>
          <m:t>δz</m:t>
        </m:r>
      </m:oMath>
      <w:r>
        <w:rPr>
          <w:rFonts w:ascii="DejaVu Serif" w:hAnsi="DejaVu Serif" w:eastAsia="DejaVu Serif" w:cs="DejaVu Serif"/>
          <w:sz w:val="22"/>
          <w:szCs w:val="22"/>
          <w:lang w:val="en-US"/>
        </w:rPr>
        <w:t xml:space="preserve"> is equal to </w:t>
      </w:r>
      <m:oMath>
        <m:r>
          <w:rPr>
            <w:rFonts w:hint="default" w:ascii="Cambria Math" w:hAnsi="Cambria Math" w:eastAsia="Cambria Math" w:cs="Cambria Math"/>
            <w:sz w:val="22"/>
            <w:szCs w:val="22"/>
            <w:lang w:val="en-US"/>
          </w:rPr>
          <m:rPr/>
          <m:t>z</m:t>
        </m:r>
      </m:oMath>
      <w:r>
        <w:rPr>
          <w:rFonts w:ascii="DejaVu Serif" w:hAnsi="DejaVu Serif" w:eastAsia="DejaVu Serif" w:cs="DejaVu Serif"/>
          <w:sz w:val="22"/>
          <w:szCs w:val="22"/>
          <w:lang w:val="en-US"/>
        </w:rPr>
        <w:t xml:space="preserve"> of X or Y in P (X and Y intersect in P), while </w:t>
      </w:r>
      <w:r>
        <w:rPr>
          <w:rFonts w:ascii="DejaVu Serif" w:hAnsi="DejaVu Serif" w:eastAsia="DejaVu Serif" w:cs="DejaVu Serif"/>
          <w:sz w:val="22"/>
          <w:szCs w:val="22"/>
          <w:lang w:val="en-US"/>
        </w:rPr>
      </w:r>
      <m:oMath>
        <m:r>
          <w:rPr>
            <w:rFonts w:hint="default" w:ascii="Cambria Math" w:hAnsi="Cambria Math" w:eastAsia="Cambria Math" w:cs="Cambria Math"/>
            <w:sz w:val="22"/>
            <w:szCs w:val="22"/>
            <w:lang w:val="en-US"/>
          </w:rPr>
          <m:rPr/>
          <m:t>δ</m:t>
        </m:r>
        <m:acc>
          <m:accPr>
            <m:chr m:val="⃑"/>
            <m:ctrlPr>
              <w:rPr>
                <w:rFonts w:ascii="Cambria Math" w:hAnsi="Cambria Math" w:eastAsia="Cambria Math" w:cs="Cambria Math"/>
                <w:i/>
                <w:sz w:val="22"/>
                <w:lang w:val="en-US"/>
              </w:rPr>
            </m:ctrlPr>
          </m:accPr>
          <m:e>
            <m:r>
              <w:rPr>
                <w:rFonts w:hint="default" w:ascii="Cambria Math" w:hAnsi="Cambria Math" w:eastAsia="Cambria Math" w:cs="Cambria Math"/>
                <w:sz w:val="22"/>
                <w:szCs w:val="22"/>
                <w:lang w:val="en-US"/>
              </w:rPr>
              <m:rPr/>
              <m:t>n</m:t>
            </m:r>
          </m:e>
        </m:acc>
      </m:oMath>
      <w:r>
        <w:rPr>
          <w:rFonts w:ascii="DejaVu Serif" w:hAnsi="DejaVu Serif" w:eastAsia="DejaVu Serif" w:cs="DejaVu Serif"/>
          <w:sz w:val="22"/>
          <w:szCs w:val="22"/>
          <w:lang w:val="en-US"/>
        </w:rPr>
      </w:r>
      <m:oMath>
        <m:r>
          <w:rPr>
            <w:rFonts w:hint="default" w:ascii="Cambria Math" w:hAnsi="Cambria Math" w:eastAsia="Cambria Math" w:cs="Cambria Math"/>
          </w:rPr>
          <m:rPr/>
          <m:t> </m:t>
        </m:r>
        <m:r>
          <w:rPr>
            <w:rFonts w:hint="default" w:ascii="Cambria Math" w:hAnsi="Cambria Math" w:eastAsia="Cambria Math" w:cs="Cambria Math"/>
            <w:sz w:val="22"/>
            <w:szCs w:val="22"/>
            <w:lang w:val="en-US"/>
          </w:rPr>
          <m:rPr/>
          <m:t>≈</m:t>
        </m:r>
      </m:oMath>
      <w:r>
        <w:rPr>
          <w:rFonts w:ascii="DejaVu Serif" w:hAnsi="DejaVu Serif" w:eastAsia="DejaVu Serif" w:cs="DejaVu Serif"/>
        </w:rPr>
        <w:t xml:space="preserve"> </w:t>
      </w:r>
      <m:oMath>
        <m:d>
          <m:dPr>
            <m:ctrlPr>
              <w:rPr>
                <w:rFonts w:ascii="Cambria Math" w:hAnsi="Cambria Math" w:eastAsia="Cambria Math" w:cs="Cambria Math"/>
                <w:i/>
                <w:sz w:val="22"/>
                <w:szCs w:val="22"/>
                <w:lang w:val="en-US"/>
              </w:rPr>
            </m:ctrlPr>
          </m:dPr>
          <m:e>
            <m:sSub>
              <m:sSubPr>
                <m:ctrlPr>
                  <w:rPr>
                    <w:rFonts w:ascii="Cambria Math" w:hAnsi="Cambria Math" w:eastAsia="Cambria Math" w:cs="Cambria Math"/>
                    <w:i/>
                    <w:sz w:val="22"/>
                  </w:rPr>
                </m:ctrlPr>
              </m:sSubPr>
              <m:e>
                <m:r>
                  <w:rPr>
                    <w:rFonts w:hint="default" w:ascii="Cambria Math" w:hAnsi="Cambria Math" w:eastAsia="Cambria Math" w:cs="Cambria Math"/>
                    <w:sz w:val="22"/>
                    <w:szCs w:val="22"/>
                  </w:rPr>
                  <m:rPr>
                    <m:sty m:val="i"/>
                  </m:rPr>
                  <m:t>m</m:t>
                </m:r>
              </m:e>
              <m:sub>
                <m:r>
                  <w:rPr>
                    <w:rFonts w:hint="default" w:ascii="Cambria Math" w:hAnsi="Cambria Math" w:eastAsia="Cambria Math" w:cs="Cambria Math"/>
                    <w:sz w:val="22"/>
                    <w:szCs w:val="22"/>
                  </w:rPr>
                  <m:rPr>
                    <m:sty m:val="i"/>
                  </m:rPr>
                  <m:t>x</m:t>
                </m:r>
              </m:sub>
            </m:sSub>
            <m:r>
              <w:rPr>
                <w:rFonts w:hint="default" w:ascii="Cambria Math" w:hAnsi="Cambria Math" w:eastAsia="Cambria Math" w:cs="Cambria Math"/>
                <w:sz w:val="22"/>
                <w:szCs w:val="22"/>
                <w:lang w:val="en-US"/>
              </w:rPr>
              <m:rPr>
                <m:sty m:val="i"/>
              </m:rPr>
              <m:t>,</m:t>
            </m:r>
            <m:r>
              <w:rPr>
                <w:rFonts w:hint="default" w:ascii="Cambria Math" w:hAnsi="Cambria Math" w:eastAsia="Cambria Math" w:cs="Cambria Math"/>
              </w:rPr>
              <m:rPr/>
              <m:t> </m:t>
            </m:r>
            <m:sSub>
              <m:sSubPr>
                <m:ctrlPr>
                  <w:rPr>
                    <w:rFonts w:ascii="Cambria Math" w:hAnsi="Cambria Math" w:eastAsia="Cambria Math" w:cs="Cambria Math"/>
                    <w:i/>
                  </w:rPr>
                </m:ctrlPr>
              </m:sSubPr>
              <m:e>
                <m:r>
                  <w:rPr>
                    <w:rFonts w:hint="default" w:ascii="Cambria Math" w:hAnsi="Cambria Math" w:eastAsia="Cambria Math" w:cs="Cambria Math"/>
                  </w:rPr>
                  <m:rPr>
                    <m:sty m:val="i"/>
                  </m:rPr>
                  <m:t>m</m:t>
                </m:r>
              </m:e>
              <m:sub>
                <m:r>
                  <w:rPr>
                    <w:rFonts w:hint="default" w:ascii="Cambria Math" w:hAnsi="Cambria Math" w:eastAsia="Cambria Math" w:cs="Cambria Math"/>
                  </w:rPr>
                  <m:rPr>
                    <m:sty m:val="i"/>
                  </m:rPr>
                  <m:t>y</m:t>
                </m:r>
              </m:sub>
            </m:sSub>
            <m:r>
              <w:rPr>
                <w:rFonts w:hint="default" w:ascii="Cambria Math" w:hAnsi="Cambria Math" w:eastAsia="Cambria Math" w:cs="Cambria Math"/>
              </w:rPr>
              <m:rPr/>
              <m:t>,</m:t>
            </m:r>
            <m:r>
              <w:rPr>
                <w:rFonts w:hint="default" w:ascii="Cambria Math" w:hAnsi="Cambria Math" w:eastAsia="Cambria Math" w:cs="Cambria Math"/>
              </w:rPr>
              <m:rPr/>
              <m:t> </m:t>
            </m:r>
            <m:r>
              <w:rPr>
                <w:rFonts w:hint="default" w:ascii="Cambria Math" w:hAnsi="Cambria Math" w:eastAsia="Cambria Math" w:cs="Cambria Math"/>
              </w:rPr>
              <m:rPr/>
              <m:t>1</m:t>
            </m:r>
          </m:e>
        </m:d>
      </m:oMath>
      <w:r>
        <w:rPr>
          <w:rFonts w:ascii="DejaVu Serif" w:hAnsi="DejaVu Serif" w:eastAsia="DejaVu Serif" w:cs="DejaVu Serif"/>
          <w:sz w:val="22"/>
          <w:szCs w:val="22"/>
          <w:lang w:val="en-US"/>
        </w:rPr>
        <w:t xml:space="preserve">, where </w:t>
      </w:r>
      <m:oMath>
        <m:sSub>
          <m:sSubPr>
            <m:ctrlPr>
              <w:rPr>
                <w:rFonts w:ascii="Cambria Math" w:hAnsi="Cambria Math" w:eastAsia="Cambria Math" w:cs="Cambria Math"/>
                <w:i/>
                <w:sz w:val="22"/>
                <w:szCs w:val="22"/>
                <w:lang w:val="en-US"/>
              </w:rPr>
            </m:ctrlPr>
          </m:sSubPr>
          <m:e>
            <m:r>
              <w:rPr>
                <w:rFonts w:hint="default" w:ascii="Cambria Math" w:hAnsi="Cambria Math" w:eastAsia="Cambria Math" w:cs="Cambria Math"/>
                <w:sz w:val="22"/>
                <w:szCs w:val="22"/>
                <w:lang w:val="en-US"/>
              </w:rPr>
              <m:rPr>
                <m:sty m:val="i"/>
              </m:rPr>
              <m:t>m</m:t>
            </m:r>
          </m:e>
          <m:sub>
            <m:r>
              <w:rPr>
                <w:rFonts w:hint="default" w:ascii="Cambria Math" w:hAnsi="Cambria Math" w:eastAsia="Cambria Math" w:cs="Cambria Math"/>
                <w:sz w:val="22"/>
                <w:szCs w:val="22"/>
                <w:lang w:val="en-US"/>
              </w:rPr>
              <m:rPr>
                <m:sty m:val="i"/>
              </m:rPr>
              <m:t>x</m:t>
            </m:r>
          </m:sub>
        </m:sSub>
      </m:oMath>
      <w:r>
        <w:rPr>
          <w:rFonts w:ascii="DejaVu Serif" w:hAnsi="DejaVu Serif" w:eastAsia="DejaVu Serif" w:cs="DejaVu Serif"/>
          <w:sz w:val="22"/>
          <w:szCs w:val="22"/>
          <w:lang w:val="en-US"/>
        </w:rPr>
        <w:t xml:space="preserve"> and </w:t>
      </w:r>
      <m:oMath>
        <m:sSub>
          <m:sSubPr>
            <m:ctrlPr>
              <w:rPr>
                <w:rFonts w:ascii="Cambria Math" w:hAnsi="Cambria Math" w:eastAsia="Cambria Math" w:cs="Cambria Math"/>
                <w:i/>
                <w:sz w:val="22"/>
                <w:szCs w:val="22"/>
                <w:lang w:val="en-US"/>
              </w:rPr>
            </m:ctrlPr>
          </m:sSubPr>
          <m:e>
            <m:r>
              <w:rPr>
                <w:rFonts w:hint="default" w:ascii="Cambria Math" w:hAnsi="Cambria Math" w:eastAsia="Cambria Math" w:cs="Cambria Math"/>
                <w:sz w:val="22"/>
                <w:szCs w:val="22"/>
                <w:lang w:val="en-US"/>
              </w:rPr>
              <m:rPr>
                <m:sty m:val="i"/>
              </m:rPr>
              <m:t>m</m:t>
            </m:r>
          </m:e>
          <m:sub>
            <m:r>
              <w:rPr>
                <w:rFonts w:hint="default" w:ascii="Cambria Math" w:hAnsi="Cambria Math" w:eastAsia="Cambria Math" w:cs="Cambria Math"/>
                <w:sz w:val="22"/>
                <w:szCs w:val="22"/>
                <w:lang w:val="en-US"/>
              </w:rPr>
              <m:rPr>
                <m:sty m:val="i"/>
              </m:rPr>
              <m:t>y</m:t>
            </m:r>
          </m:sub>
        </m:sSub>
      </m:oMath>
      <w:r>
        <w:rPr>
          <w:rFonts w:ascii="DejaVu Serif" w:hAnsi="DejaVu Serif" w:eastAsia="DejaVu Serif" w:cs="DejaVu Serif"/>
          <w:sz w:val="22"/>
          <w:szCs w:val="22"/>
          <w:lang w:val="en-US"/>
        </w:rPr>
        <w:t xml:space="preserve"> are the angular coefficients of the straight lines X and Y, respectively.</w:t>
      </w:r>
      <w:r>
        <w:rPr>
          <w:rFonts w:ascii="DejaVu Serif" w:hAnsi="DejaVu Serif" w:cs="DejaVu Serif"/>
          <w:sz w:val="22"/>
          <w:szCs w:val="22"/>
        </w:rPr>
      </w:r>
      <w:r>
        <w:rPr>
          <w:rFonts w:ascii="DejaVu Serif" w:hAnsi="DejaVu Serif" w:cs="DejaVu Serif"/>
          <w:sz w:val="22"/>
          <w:szCs w:val="22"/>
        </w:rPr>
      </w:r>
    </w:p>
    <w:p>
      <w:pPr>
        <w:pBdr/>
        <w:spacing w:after="198" w:before="198" w:line="360" w:lineRule="auto"/>
        <w:ind/>
        <w:jc w:val="both"/>
        <w:rPr>
          <w:rFonts w:hint="eastAsia" w:ascii="DejaVu Serif" w:hAnsi="DejaVu Serif" w:cs="DejaVu Serif"/>
          <w:sz w:val="22"/>
          <w:szCs w:val="22"/>
        </w:rPr>
      </w:pPr>
      <w:r>
        <w:rPr>
          <w:rFonts w:ascii="DejaVu Serif" w:hAnsi="DejaVu Serif" w:eastAsia="DejaVu Serif" w:cs="DejaVu Serif"/>
          <w:sz w:val="22"/>
          <w:szCs w:val="22"/>
          <w:lang w:val="en-US"/>
        </w:rPr>
        <w:t xml:space="preserve">Such a software realignment acts like a shift and a twist of the surface which extent depends on the </w:t>
      </w:r>
      <w:r>
        <w:rPr>
          <w:rFonts w:ascii="DejaVu Serif" w:hAnsi="DejaVu Serif" w:eastAsia="DejaVu Serif" w:cs="DejaVu Serif"/>
          <w:sz w:val="22"/>
          <w:szCs w:val="22"/>
          <w:lang w:val="en-US"/>
        </w:rPr>
        <w:t xml:space="preserve">x,y</w:t>
      </w:r>
      <w:r>
        <w:rPr>
          <w:rFonts w:ascii="DejaVu Serif" w:hAnsi="DejaVu Serif" w:eastAsia="DejaVu Serif" w:cs="DejaVu Serif"/>
          <w:sz w:val="22"/>
          <w:szCs w:val="22"/>
          <w:lang w:val="en-US"/>
        </w:rPr>
        <w:t xml:space="preserve"> coordinates of the point of application. </w:t>
      </w:r>
      <w:r>
        <w:rPr>
          <w:rFonts w:hint="eastAsia" w:ascii="DejaVu Serif" w:hAnsi="DejaVu Serif" w:cs="DejaVu Serif"/>
          <w:sz w:val="22"/>
          <w:szCs w:val="22"/>
        </w:rPr>
      </w:r>
      <w:r>
        <w:rPr>
          <w:rFonts w:hint="eastAsia" w:ascii="DejaVu Serif" w:hAnsi="DejaVu Serif" w:cs="DejaVu Serif"/>
          <w:sz w:val="22"/>
          <w:szCs w:val="22"/>
        </w:rPr>
      </w:r>
    </w:p>
    <w:p>
      <w:pPr>
        <w:pBdr/>
        <w:spacing w:after="198" w:before="198" w:line="360" w:lineRule="auto"/>
        <w:ind/>
        <w:jc w:val="both"/>
        <w:rPr>
          <w:rFonts w:ascii="DejaVu Serif" w:hAnsi="DejaVu Serif" w:cs="DejaVu Serif"/>
          <w:sz w:val="22"/>
          <w:szCs w:val="22"/>
          <w:highlight w:val="none"/>
        </w:rPr>
      </w:pPr>
      <w:r>
        <w:rPr>
          <w:rFonts w:ascii="DejaVu Serif" w:hAnsi="DejaVu Serif" w:eastAsia="DejaVu Serif" w:cs="DejaVu Serif"/>
          <w:sz w:val="22"/>
          <w:szCs w:val="22"/>
          <w:lang w:val="en-US"/>
        </w:rPr>
        <w:t xml:space="preserve">Once the data of all participants are loaded and unbiased with the option “SW realignment by devZ_ideal” (i.e. the difference </w:t>
      </w:r>
      <m:oMath>
        <m:sSub>
          <m:sSubPr>
            <m:ctrlPr>
              <w:rPr>
                <w:rFonts w:ascii="Cambria Math" w:hAnsi="Cambria Math" w:eastAsia="Cambria Math" w:cs="Cambria Math"/>
                <w:i/>
                <w:sz w:val="22"/>
                <w:szCs w:val="22"/>
                <w:lang w:val="en-US"/>
              </w:rPr>
            </m:ctrlPr>
          </m:sSubPr>
          <m:e>
            <m:r>
              <w:rPr>
                <w:rFonts w:hint="default" w:ascii="Cambria Math" w:hAnsi="Cambria Math" w:eastAsia="Cambria Math" w:cs="Cambria Math"/>
                <w:sz w:val="22"/>
                <w:szCs w:val="22"/>
                <w:lang w:val="en-US"/>
              </w:rPr>
              <m:rPr>
                <m:sty m:val="i"/>
              </m:rPr>
              <m:t>z</m:t>
            </m:r>
            <m:r>
              <w:rPr>
                <w:rFonts w:hint="default" w:ascii="Cambria Math" w:hAnsi="Cambria Math" w:eastAsia="Cambria Math" w:cs="Cambria Math"/>
              </w:rPr>
              <m:rPr/>
              <m:t>-</m:t>
            </m:r>
            <m:r>
              <w:rPr>
                <w:rFonts w:hint="default" w:ascii="Cambria Math" w:hAnsi="Cambria Math" w:eastAsia="Cambria Math" w:cs="Cambria Math"/>
                <w:sz w:val="22"/>
                <w:szCs w:val="22"/>
                <w:lang w:val="en-US"/>
              </w:rPr>
              <m:rPr>
                <m:sty m:val="i"/>
              </m:rPr>
              <m:t>z</m:t>
            </m:r>
          </m:e>
          <m:sub>
            <m:r>
              <w:rPr>
                <w:rFonts w:hint="default" w:ascii="Cambria Math" w:hAnsi="Cambria Math" w:eastAsia="Cambria Math" w:cs="Cambria Math"/>
                <w:sz w:val="22"/>
                <w:szCs w:val="22"/>
                <w:lang w:val="en-US"/>
              </w:rPr>
              <m:rPr>
                <m:sty m:val="i"/>
              </m:rPr>
              <m:t>ideal</m:t>
            </m:r>
          </m:sub>
        </m:sSub>
      </m:oMath>
      <w:r>
        <w:rPr>
          <w:rFonts w:ascii="DejaVu Serif" w:hAnsi="DejaVu Serif" w:eastAsia="DejaVu Serif" w:cs="DejaVu Serif"/>
          <w:sz w:val="22"/>
          <w:szCs w:val="22"/>
          <w:lang w:val="en-US"/>
        </w:rPr>
        <w:t xml:space="preserve"> calculated by the software on the basis of z values provided by the participant), the </w:t>
      </w:r>
      <w:r>
        <w:rPr>
          <w:rFonts w:ascii="DejaVu Serif" w:hAnsi="DejaVu Serif" w:eastAsia="DejaVu Serif" w:cs="DejaVu Serif"/>
          <w:sz w:val="22"/>
          <w:szCs w:val="22"/>
          <w:lang w:val="en-US"/>
        </w:rPr>
        <w:t xml:space="preserve">RRcomparator</w:t>
      </w:r>
      <w:r>
        <w:rPr>
          <w:rFonts w:ascii="DejaVu Serif" w:hAnsi="DejaVu Serif" w:eastAsia="DejaVu Serif" w:cs="DejaVu Serif"/>
          <w:sz w:val="22"/>
          <w:szCs w:val="22"/>
          <w:lang w:val="en-US"/>
        </w:rPr>
        <w:t xml:space="preserve"> software allows to compare the results </w:t>
      </w:r>
      <w:r>
        <w:rPr>
          <w:rFonts w:ascii="DejaVu Serif" w:hAnsi="DejaVu Serif" w:eastAsia="DejaVu Serif" w:cs="DejaVu Serif"/>
          <w:sz w:val="22"/>
          <w:szCs w:val="22"/>
          <w:lang w:val="en-US"/>
        </w:rPr>
        <w:t xml:space="preserve">obtained</w:t>
      </w:r>
      <w:r>
        <w:rPr>
          <w:rFonts w:ascii="DejaVu Serif" w:hAnsi="DejaVu Serif" w:eastAsia="DejaVu Serif" w:cs="DejaVu Serif"/>
          <w:sz w:val="22"/>
          <w:szCs w:val="22"/>
          <w:lang w:val="en-US"/>
        </w:rPr>
        <w:t xml:space="preserve"> </w:t>
      </w:r>
      <w:r>
        <w:rPr>
          <w:rFonts w:ascii="DejaVu Serif" w:hAnsi="DejaVu Serif" w:eastAsia="DejaVu Serif" w:cs="DejaVu Serif"/>
          <w:sz w:val="22"/>
          <w:szCs w:val="22"/>
          <w:lang w:val="en-US"/>
        </w:rPr>
        <w:t xml:space="preserve">by each participant</w:t>
      </w:r>
      <w:r>
        <w:rPr>
          <w:rFonts w:ascii="DejaVu Serif" w:hAnsi="DejaVu Serif" w:eastAsia="DejaVu Serif" w:cs="DejaVu Serif"/>
          <w:sz w:val="22"/>
          <w:szCs w:val="22"/>
          <w:lang w:val="en-US"/>
        </w:rPr>
        <w:t xml:space="preserve"> with the mean surface, displaying mean, </w:t>
      </w:r>
      <w:r>
        <w:rPr>
          <w:rFonts w:ascii="DejaVu Serif" w:hAnsi="DejaVu Serif" w:eastAsia="DejaVu Serif" w:cs="DejaVu Serif"/>
          <w:sz w:val="22"/>
          <w:szCs w:val="22"/>
          <w:lang w:val="en-US"/>
        </w:rPr>
        <w:t xml:space="preserve">RMS</w:t>
      </w:r>
      <w:r>
        <w:rPr>
          <w:rFonts w:ascii="DejaVu Serif" w:hAnsi="DejaVu Serif" w:eastAsia="DejaVu Serif" w:cs="DejaVu Serif"/>
          <w:sz w:val="22"/>
          <w:szCs w:val="22"/>
          <w:lang w:val="en-US"/>
        </w:rPr>
        <w:t xml:space="preserve"> and Peak-Valley of the difference (see the bottom of the GUI shown in Fig. 3-1); to make more homogeneous the comparison the option “Limited to the common XY area” is ticked.</w:t>
      </w:r>
      <w:r>
        <w:rPr>
          <w:rFonts w:ascii="DejaVu Serif" w:hAnsi="DejaVu Serif" w:cs="DejaVu Serif"/>
          <w:sz w:val="22"/>
          <w:szCs w:val="22"/>
          <w:highlight w:val="none"/>
        </w:rPr>
      </w:r>
      <w:r>
        <w:rPr>
          <w:rFonts w:ascii="DejaVu Serif" w:hAnsi="DejaVu Serif" w:cs="DejaVu Serif"/>
          <w:sz w:val="22"/>
          <w:szCs w:val="22"/>
          <w:highlight w:val="none"/>
        </w:rPr>
      </w:r>
    </w:p>
    <w:p>
      <w:pPr>
        <w:pBdr/>
        <w:spacing w:line="360" w:lineRule="auto"/>
        <w:ind/>
        <w:jc w:val="both"/>
        <w:rPr>
          <w:rFonts w:hint="eastAsia" w:ascii="DejaVu Serif" w:hAnsi="DejaVu Serif" w:cs="DejaVu Serif"/>
          <w:sz w:val="22"/>
          <w:szCs w:val="22"/>
        </w:rPr>
      </w:pPr>
      <w:r>
        <w:rPr>
          <w:rFonts w:ascii="DejaVu Serif" w:hAnsi="DejaVu Serif" w:eastAsia="DejaVu Serif" w:cs="DejaVu Serif"/>
          <w:sz w:val="22"/>
          <w:szCs w:val="22"/>
          <w:lang w:val="en-US"/>
        </w:rPr>
        <w:t xml:space="preserve">Tables 4.2-1, 4.2-2 and 4.2.3 summarize the deviations (RMS) respectively for z, </w:t>
      </w:r>
      <w:r>
        <w:rPr>
          <w:rFonts w:ascii="DejaVu Serif" w:hAnsi="DejaVu Serif" w:eastAsia="DejaVu Serif" w:cs="DejaVu Serif"/>
          <w:sz w:val="22"/>
          <w:szCs w:val="22"/>
          <w:lang w:val="en-US"/>
        </w:rPr>
        <w:t xml:space="preserve">slopeX</w:t>
      </w:r>
      <w:r>
        <w:rPr>
          <w:rFonts w:ascii="DejaVu Serif" w:hAnsi="DejaVu Serif" w:eastAsia="DejaVu Serif" w:cs="DejaVu Serif"/>
          <w:sz w:val="22"/>
          <w:szCs w:val="22"/>
          <w:lang w:val="en-US"/>
        </w:rPr>
        <w:t xml:space="preserve"> and </w:t>
      </w:r>
      <w:r>
        <w:rPr>
          <w:rFonts w:ascii="DejaVu Serif" w:hAnsi="DejaVu Serif" w:eastAsia="DejaVu Serif" w:cs="DejaVu Serif"/>
          <w:sz w:val="22"/>
          <w:szCs w:val="22"/>
          <w:lang w:val="en-US"/>
        </w:rPr>
        <w:t xml:space="preserve">slopeY</w:t>
      </w:r>
      <w:r>
        <w:rPr>
          <w:rFonts w:ascii="DejaVu Serif" w:hAnsi="DejaVu Serif" w:eastAsia="DejaVu Serif" w:cs="DejaVu Serif"/>
          <w:sz w:val="22"/>
          <w:szCs w:val="22"/>
          <w:lang w:val="en-US"/>
        </w:rPr>
        <w:t xml:space="preserve">, for participants and specimen; the minimum and maximum values are highli</w:t>
      </w:r>
      <w:r>
        <w:rPr>
          <w:rFonts w:ascii="DejaVu Serif" w:hAnsi="DejaVu Serif" w:eastAsia="DejaVu Serif" w:cs="DejaVu Serif"/>
          <w:sz w:val="22"/>
          <w:szCs w:val="22"/>
          <w:lang w:val="en-US"/>
        </w:rPr>
        <w:t xml:space="preserve">gh</w:t>
      </w:r>
      <w:r>
        <w:rPr>
          <w:rFonts w:ascii="DejaVu Serif" w:hAnsi="DejaVu Serif" w:eastAsia="DejaVu Serif" w:cs="DejaVu Serif"/>
          <w:sz w:val="22"/>
          <w:szCs w:val="22"/>
          <w:lang w:val="en-US"/>
        </w:rPr>
        <w:t xml:space="preserve">ted in </w:t>
      </w:r>
      <w:r>
        <w:rPr>
          <w:rFonts w:ascii="DejaVu Serif" w:hAnsi="DejaVu Serif" w:eastAsia="DejaVu Serif" w:cs="DejaVu Serif"/>
          <w:i/>
          <w:iCs/>
          <w:sz w:val="22"/>
          <w:szCs w:val="22"/>
          <w:u w:val="single"/>
          <w:lang w:val="en-US"/>
        </w:rPr>
        <w:t xml:space="preserve">italic</w:t>
      </w:r>
      <w:r>
        <w:rPr>
          <w:rFonts w:ascii="DejaVu Serif" w:hAnsi="DejaVu Serif" w:eastAsia="DejaVu Serif" w:cs="DejaVu Serif"/>
          <w:sz w:val="22"/>
          <w:szCs w:val="22"/>
          <w:lang w:val="en-US"/>
        </w:rPr>
        <w:t xml:space="preserve"> and </w:t>
      </w:r>
      <w:r>
        <w:rPr>
          <w:rFonts w:ascii="DejaVu Serif" w:hAnsi="DejaVu Serif" w:eastAsia="DejaVu Serif" w:cs="DejaVu Serif"/>
          <w:b/>
          <w:bCs/>
          <w:sz w:val="22"/>
          <w:szCs w:val="22"/>
          <w:lang w:val="en-US"/>
        </w:rPr>
        <w:t xml:space="preserve">bold</w:t>
      </w:r>
      <w:r>
        <w:rPr>
          <w:rFonts w:ascii="DejaVu Serif" w:hAnsi="DejaVu Serif" w:eastAsia="DejaVu Serif" w:cs="DejaVu Serif"/>
          <w:sz w:val="22"/>
          <w:szCs w:val="22"/>
          <w:lang w:val="en-US"/>
        </w:rPr>
        <w:t xml:space="preserve">, respectively.</w:t>
      </w:r>
      <w:r>
        <w:rPr>
          <w:rFonts w:hint="eastAsia" w:ascii="DejaVu Serif" w:hAnsi="DejaVu Serif" w:cs="DejaVu Serif"/>
          <w:sz w:val="22"/>
          <w:szCs w:val="22"/>
        </w:rPr>
      </w:r>
      <w:r>
        <w:rPr>
          <w:rFonts w:hint="eastAsia" w:ascii="DejaVu Serif" w:hAnsi="DejaVu Serif" w:cs="DejaVu Serif"/>
          <w:sz w:val="22"/>
          <w:szCs w:val="22"/>
        </w:rPr>
      </w:r>
    </w:p>
    <w:p>
      <w:pPr>
        <w:pBdr/>
        <w:spacing w:after="0" w:afterAutospacing="0" w:before="0" w:beforeAutospacing="0" w:line="17" w:lineRule="atLeast"/>
        <w:ind/>
        <w:jc w:val="both"/>
        <w:rPr>
          <w:lang w:val="en-US"/>
        </w:rPr>
      </w:pPr>
      <w:r>
        <w:rPr>
          <w:lang w:val="en-US"/>
        </w:rPr>
      </w:r>
      <w:r>
        <w:rPr>
          <w:lang w:val="en-US"/>
        </w:rPr>
      </w:r>
      <w:r>
        <w:rPr>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556"/>
        <w:gridCol w:w="1557"/>
        <w:gridCol w:w="1982"/>
        <w:gridCol w:w="1982"/>
        <w:gridCol w:w="1981"/>
      </w:tblGrid>
      <w:tr>
        <w:trPr>
          <w:trHeight w:val="389"/>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after="0" w:afterAutospacing="0" w:before="0" w:beforeAutospacing="0" w:line="17" w:lineRule="atLeast"/>
              <w:ind/>
              <w:rPr>
                <w:rFonts w:ascii="DejaVu Serif" w:hAnsi="DejaVu Serif" w:cs="DejaVu Serif"/>
              </w:rPr>
            </w:pPr>
            <w:r>
              <w:rPr>
                <w:rFonts w:ascii="DejaVu Serif" w:hAnsi="DejaVu Serif" w:eastAsia="DejaVu Serif" w:cs="DejaVu Serif"/>
                <w:lang w:val="en-US"/>
              </w:rPr>
              <w:t xml:space="preserve">Tab 4.2-1. RMS z deviation (mm) from the mean surface</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hint="eastAsia" w:ascii="DejaVu Serif" w:hAnsi="DejaVu Serif" w:eastAsia="DejaVu Serif" w:cs="DejaVu Serif"/>
                <w:sz w:val="20"/>
                <w:szCs w:val="20"/>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0.11</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0.16</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0.16</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0.27</w:t>
            </w:r>
            <w:r>
              <w:rPr>
                <w:rFonts w:ascii="DejaVu Serif" w:hAnsi="DejaVu Serif" w:cs="DejaVu Serif"/>
                <w:b/>
                <w:bCs/>
              </w:rPr>
            </w:r>
            <w:r>
              <w:rPr>
                <w:rFonts w:ascii="DejaVu Serif" w:hAnsi="DejaVu Serif" w:cs="DejaVu Serif"/>
                <w:b/>
                <w:bCs/>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0.18</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0.23</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0.37</w:t>
            </w:r>
            <w:r>
              <w:rPr>
                <w:rFonts w:ascii="DejaVu Serif" w:hAnsi="DejaVu Serif" w:cs="DejaVu Serif"/>
                <w:b/>
                <w:bCs/>
              </w:rPr>
            </w:r>
            <w:r>
              <w:rPr>
                <w:rFonts w:ascii="DejaVu Serif" w:hAnsi="DejaVu Serif" w:cs="DejaVu Serif"/>
                <w:b/>
                <w:bCs/>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0.24</w:t>
            </w:r>
            <w:r>
              <w:rPr>
                <w:rFonts w:ascii="DejaVu Serif" w:hAnsi="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0.10</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0.15</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0.27</w:t>
            </w:r>
            <w:r>
              <w:rPr>
                <w:rFonts w:ascii="DejaVu Serif" w:hAnsi="DejaVu Serif" w:cs="DejaVu Serif"/>
                <w:b/>
                <w:bCs/>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0.08</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0.15</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0.23</w:t>
            </w:r>
            <w:r>
              <w:rPr>
                <w:rFonts w:ascii="DejaVu Serif" w:hAnsi="DejaVu Serif" w:cs="DejaVu Serif"/>
                <w:b/>
                <w:bCs/>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0.09</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0.11</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0.19</w:t>
            </w:r>
            <w:r>
              <w:rPr>
                <w:rFonts w:ascii="DejaVu Serif" w:hAnsi="DejaVu Serif" w:cs="DejaVu Serif"/>
                <w:b/>
                <w:bCs/>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0"/>
                <w:szCs w:val="20"/>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before="0" w:beforeAutospacing="0" w:line="283" w:lineRule="atLeast"/>
              <w:ind/>
              <w:jc w:val="center"/>
              <w:rPr>
                <w:rFonts w:ascii="DejaVu Serif" w:hAnsi="DejaVu Serif" w:cs="DejaVu Serif"/>
                <w:bCs/>
                <w:i/>
                <w:u w:val="single"/>
              </w:rPr>
            </w:pPr>
            <w:r>
              <w:rPr>
                <w:rFonts w:ascii="DejaVu Serif" w:hAnsi="DejaVu Serif" w:eastAsia="DejaVu Serif" w:cs="DejaVu Serif"/>
                <w:i/>
                <w:iCs/>
                <w:sz w:val="20"/>
                <w:szCs w:val="20"/>
                <w:u w:val="single"/>
              </w:rPr>
              <w:t xml:space="preserve">0.07</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0.13</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before="0" w:beforeAutospacing="0" w:line="283" w:lineRule="atLeast"/>
              <w:ind/>
              <w:jc w:val="center"/>
              <w:rPr>
                <w:rFonts w:ascii="DejaVu Serif" w:hAnsi="DejaVu Serif" w:cs="DejaVu Serif"/>
              </w:rPr>
            </w:pPr>
            <w:r>
              <w:rPr>
                <w:rFonts w:ascii="DejaVu Serif" w:hAnsi="DejaVu Serif" w:eastAsia="DejaVu Serif" w:cs="DejaVu Serif"/>
                <w:sz w:val="20"/>
                <w:szCs w:val="20"/>
              </w:rPr>
              <w:t xml:space="preserve">0.16</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ascii="DejaVu Serif" w:hAnsi="DejaVu Serif" w:cs="DejaVu Serif"/>
                <w:b/>
                <w:bCs/>
              </w:rPr>
            </w:pPr>
            <w:r>
              <w:rPr>
                <w:rFonts w:ascii="DejaVu Serif" w:hAnsi="DejaVu Serif" w:eastAsia="DejaVu Serif" w:cs="DejaVu Serif"/>
                <w:b/>
                <w:bCs/>
                <w:sz w:val="20"/>
                <w:szCs w:val="20"/>
              </w:rPr>
              <w:t xml:space="preserve">0.21</w:t>
            </w:r>
            <w:r>
              <w:rPr>
                <w:rFonts w:ascii="DejaVu Serif" w:hAnsi="DejaVu Serif" w:cs="DejaVu Serif"/>
                <w:b/>
                <w:bCs/>
              </w:rPr>
            </w:r>
            <w:r>
              <w:rPr>
                <w:rFonts w:ascii="DejaVu Serif" w:hAnsi="DejaVu Serif" w:cs="DejaVu Serif"/>
                <w:b/>
                <w:bCs/>
              </w:rPr>
            </w:r>
          </w:p>
        </w:tc>
      </w:tr>
    </w:tbl>
    <w:p>
      <w:pPr>
        <w:pBdr/>
        <w:spacing w:after="0" w:afterAutospacing="0" w:before="0" w:beforeAutospacing="0" w:line="283" w:lineRule="atLeast"/>
        <w:ind/>
        <w:rPr>
          <w:rFonts w:hint="eastAsia" w:ascii="DejaVu Serif" w:hAnsi="DejaVu Serif" w:cs="DejaVu Serif"/>
        </w:rPr>
      </w:pPr>
      <w:r>
        <w:rPr>
          <w:rFonts w:hint="eastAsia" w:ascii="DejaVu Serif" w:hAnsi="DejaVu Serif" w:eastAsia="DejaVu Serif" w:cs="DejaVu Serif"/>
          <w:lang w:val="en-US"/>
        </w:rPr>
      </w:r>
      <w:r>
        <w:rPr>
          <w:rFonts w:hint="eastAsia" w:ascii="DejaVu Serif" w:hAnsi="DejaVu Serif" w:cs="DejaVu Serif"/>
        </w:rPr>
      </w:r>
      <w:r>
        <w:rPr>
          <w:rFonts w:hint="eastAsia" w:ascii="DejaVu Serif" w:hAnsi="DejaVu Serif" w:cs="DejaVu Serif"/>
        </w:rPr>
      </w:r>
    </w:p>
    <w:p>
      <w:pPr>
        <w:pBdr/>
        <w:spacing w:after="0" w:afterAutospacing="0" w:before="0" w:beforeAutospacing="0" w:line="283" w:lineRule="atLeast"/>
        <w:ind/>
        <w:rPr>
          <w:rFonts w:hint="eastAsia" w:ascii="DejaVu Serif" w:hAnsi="DejaVu Serif" w:cs="DejaVu Serif"/>
        </w:rPr>
      </w:pPr>
      <w:r>
        <w:rPr>
          <w:rFonts w:hint="eastAsia" w:ascii="DejaVu Serif" w:hAnsi="DejaVu Serif" w:eastAsia="DejaVu Serif" w:cs="DejaVu Serif"/>
          <w:lang w:val="en-US"/>
        </w:rPr>
      </w:r>
      <w:r>
        <w:rPr>
          <w:rFonts w:hint="eastAsia" w:ascii="DejaVu Serif" w:hAnsi="DejaVu Serif" w:cs="DejaVu Serif"/>
        </w:rPr>
      </w:r>
      <w:r>
        <w:rPr>
          <w:rFonts w:hint="eastAsia"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556"/>
        <w:gridCol w:w="1557"/>
        <w:gridCol w:w="1982"/>
        <w:gridCol w:w="1982"/>
        <w:gridCol w:w="1981"/>
      </w:tblGrid>
      <w:tr>
        <w:trPr>
          <w:trHeight w:val="389"/>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after="0" w:afterAutospacing="0" w:before="0" w:beforeAutospacing="0" w:line="283" w:lineRule="atLeast"/>
              <w:ind/>
              <w:rPr>
                <w:rFonts w:ascii="DejaVu Serif" w:hAnsi="DejaVu Serif" w:cs="DejaVu Serif"/>
              </w:rPr>
            </w:pPr>
            <w:r>
              <w:rPr>
                <w:rFonts w:ascii="DejaVu Serif" w:hAnsi="DejaVu Serif" w:eastAsia="DejaVu Serif" w:cs="DejaVu Serif"/>
                <w:lang w:val="en-US"/>
              </w:rPr>
              <w:t xml:space="preserve">Tab 4.2-2. RMS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(mrad) from the mean surface</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0.54</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0.55</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0.35</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0.78</w:t>
            </w:r>
            <w:r>
              <w:rPr>
                <w:rFonts w:ascii="DejaVu Serif" w:hAnsi="DejaVu Serif" w:cs="DejaVu Serif"/>
                <w:b/>
                <w:bCs/>
              </w:rPr>
            </w:r>
            <w:r>
              <w:rPr>
                <w:rFonts w:ascii="DejaVu Serif" w:hAnsi="DejaVu Serif" w:cs="DejaVu Serif"/>
                <w:b/>
                <w:bCs/>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1.07</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1.05</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2.72</w:t>
            </w:r>
            <w:r>
              <w:rPr>
                <w:rFonts w:ascii="DejaVu Serif" w:hAnsi="DejaVu Serif" w:cs="DejaVu Serif"/>
                <w:b/>
                <w:bCs/>
              </w:rPr>
            </w:r>
            <w:r>
              <w:rPr>
                <w:rFonts w:ascii="DejaVu Serif" w:hAnsi="DejaVu Serif" w:cs="DejaVu Serif"/>
                <w:b/>
                <w:bCs/>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1.18</w:t>
            </w:r>
            <w:r>
              <w:rPr>
                <w:rFonts w:ascii="DejaVu Serif" w:hAnsi="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0.97</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0.41</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0.89</w:t>
            </w:r>
            <w:r>
              <w:rPr>
                <w:rFonts w:ascii="DejaVu Serif" w:hAnsi="DejaVu Serif" w:cs="DejaVu Serif"/>
              </w:rPr>
            </w:r>
            <w:r>
              <w:rPr>
                <w:rFonts w:ascii="DejaVu Serif" w:hAnsi="DejaVu Serif" w:cs="DejaVu Serif"/>
              </w:rPr>
            </w:r>
          </w:p>
        </w:tc>
      </w:tr>
      <w:tr>
        <w:trPr>
          <w:trHeight w:val="177"/>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0.30</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0.47</w:t>
            </w:r>
            <w:r>
              <w:rPr>
                <w:rFonts w:ascii="DejaVu Serif" w:hAnsi="DejaVu Serif" w:cs="DejaVu Serif"/>
                <w:b/>
                <w:bCs/>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0.36</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0.23</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0.43</w:t>
            </w:r>
            <w:r>
              <w:rPr>
                <w:rFonts w:ascii="DejaVu Serif" w:hAnsi="DejaVu Serif" w:cs="DejaVu Serif"/>
                <w:b/>
                <w:bCs/>
              </w:rPr>
            </w:r>
            <w:r>
              <w:rPr>
                <w:rFonts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283"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0.29</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0.22</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0.54</w:t>
            </w:r>
            <w:r>
              <w:rPr>
                <w:rFonts w:ascii="DejaVu Serif" w:hAnsi="DejaVu Serif" w:cs="DejaVu Serif"/>
                <w:b/>
                <w:bCs/>
              </w:rPr>
            </w:r>
            <w:r>
              <w:rPr>
                <w:rFonts w:ascii="DejaVu Serif" w:hAnsi="DejaVu Serif" w:cs="DejaVu Serif"/>
                <w:b/>
                <w:bCs/>
              </w:rPr>
            </w:r>
          </w:p>
        </w:tc>
      </w:tr>
    </w:tbl>
    <w:p>
      <w:pPr>
        <w:pBdr/>
        <w:spacing w:after="0" w:afterAutospacing="0" w:before="0" w:beforeAutospacing="0" w:line="17" w:lineRule="atLeast"/>
        <w:ind/>
        <w:rPr>
          <w:rFonts w:hint="eastAsia" w:ascii="DejaVu Serif" w:hAnsi="DejaVu Serif" w:cs="DejaVu Serif"/>
        </w:rPr>
      </w:pPr>
      <w:r>
        <w:rPr>
          <w:rFonts w:hint="eastAsia" w:ascii="DejaVu Serif" w:hAnsi="DejaVu Serif" w:eastAsia="DejaVu Serif" w:cs="DejaVu Serif"/>
          <w:lang w:val="en-US"/>
        </w:rPr>
      </w:r>
      <w:r>
        <w:rPr>
          <w:rFonts w:hint="eastAsia" w:ascii="DejaVu Serif" w:hAnsi="DejaVu Serif" w:cs="DejaVu Serif"/>
        </w:rPr>
      </w:r>
      <w:r>
        <w:rPr>
          <w:rFonts w:hint="eastAsia" w:ascii="DejaVu Serif" w:hAnsi="DejaVu Serif" w:cs="DejaVu Serif"/>
        </w:rPr>
      </w:r>
    </w:p>
    <w:p>
      <w:pPr>
        <w:pBdr/>
        <w:spacing w:after="0" w:afterAutospacing="0" w:before="0" w:beforeAutospacing="0" w:line="17" w:lineRule="atLeast"/>
        <w:ind/>
        <w:rPr>
          <w:rFonts w:hint="eastAsia" w:ascii="DejaVu Serif" w:hAnsi="DejaVu Serif" w:cs="DejaVu Serif"/>
        </w:rPr>
      </w:pPr>
      <w:r>
        <w:rPr>
          <w:rFonts w:hint="eastAsia" w:ascii="DejaVu Serif" w:hAnsi="DejaVu Serif" w:eastAsia="DejaVu Serif" w:cs="DejaVu Serif"/>
          <w:lang w:val="en-US"/>
        </w:rPr>
      </w:r>
      <w:r>
        <w:rPr>
          <w:rFonts w:hint="eastAsia" w:ascii="DejaVu Serif" w:hAnsi="DejaVu Serif" w:cs="DejaVu Serif"/>
        </w:rPr>
      </w:r>
      <w:r>
        <w:rPr>
          <w:rFonts w:hint="eastAsia"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556"/>
        <w:gridCol w:w="1557"/>
        <w:gridCol w:w="1982"/>
        <w:gridCol w:w="1982"/>
        <w:gridCol w:w="1981"/>
      </w:tblGrid>
      <w:tr>
        <w:trPr>
          <w:trHeight w:val="389"/>
        </w:trPr>
        <w:tc>
          <w:tcPr>
            <w:gridSpan w:val="5"/>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after="0" w:afterAutospacing="0" w:before="0" w:beforeAutospacing="0" w:line="17" w:lineRule="atLeast"/>
              <w:ind/>
              <w:rPr>
                <w:rFonts w:ascii="DejaVu Serif" w:hAnsi="DejaVu Serif" w:cs="DejaVu Serif"/>
              </w:rPr>
            </w:pPr>
            <w:r>
              <w:rPr>
                <w:rFonts w:ascii="DejaVu Serif" w:hAnsi="DejaVu Serif" w:eastAsia="DejaVu Serif" w:cs="DejaVu Serif"/>
                <w:lang w:val="en-US"/>
              </w:rPr>
              <w:t xml:space="preserve">Tab 4.2-3. RMS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(mrad) from the mean surface</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vMerge w:val="restart"/>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vMerge w:val="restart"/>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0.22</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0.66</w:t>
            </w:r>
            <w:r>
              <w:rPr>
                <w:rFonts w:ascii="DejaVu Serif" w:hAnsi="DejaVu Serif" w:cs="DejaVu Serif"/>
                <w:b/>
                <w:bCs/>
              </w:rPr>
            </w:r>
            <w:r>
              <w:rPr>
                <w:rFonts w:ascii="DejaVu Serif" w:hAnsi="DejaVu Serif" w:cs="DejaVu Serif"/>
                <w:b/>
                <w:bC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0.51</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558" w:type="dxa"/>
            <w:vAlign w:val="center"/>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559"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0.19</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0.19</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0.51</w:t>
            </w:r>
            <w:r>
              <w:rPr>
                <w:rFonts w:ascii="DejaVu Serif" w:hAnsi="DejaVu Serif" w:cs="DejaVu Serif"/>
                <w:b/>
                <w:bCs/>
              </w:rPr>
            </w:r>
            <w:r>
              <w:rPr>
                <w:rFonts w:ascii="DejaVu Serif" w:hAnsi="DejaVu Serif" w:cs="DejaVu Serif"/>
                <w:b/>
                <w:bCs/>
              </w:rPr>
            </w:r>
          </w:p>
        </w:tc>
        <w:tc>
          <w:tcPr>
            <w:shd w:val="clear" w:color="ffffff" w:fill="ffffff"/>
            <w:tcBorders>
              <w:top w:val="single" w:color="c0c0c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0.27</w:t>
            </w:r>
            <w:r>
              <w:rPr>
                <w:rFonts w:ascii="DejaVu Serif" w:hAnsi="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0.27</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0.77</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0.54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0.26</w:t>
            </w:r>
            <w:r>
              <w:rPr>
                <w:rFonts w:ascii="DejaVu Serif" w:hAnsi="DejaVu Serif" w:cs="DejaVu Serif"/>
                <w:bCs/>
                <w:i/>
                <w:u w:val="single"/>
              </w:rPr>
            </w:r>
            <w:r>
              <w:rPr>
                <w:rFonts w:ascii="DejaVu Serif" w:hAnsi="DejaVu Serif" w:cs="DejaVu Serif"/>
                <w:bCs/>
                <w:i/>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0.19</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0.40</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0.33</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0.35</w:t>
            </w:r>
            <w:r>
              <w:rPr>
                <w:rFonts w:ascii="DejaVu Serif" w:hAnsi="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0.20</w:t>
            </w:r>
            <w:r>
              <w:rPr>
                <w:rFonts w:ascii="DejaVu Serif" w:hAnsi="DejaVu Serif" w:cs="DejaVu Serif"/>
                <w:bCs/>
                <w:i/>
                <w:u w:val="single"/>
              </w:rPr>
            </w:r>
            <w:r>
              <w:rPr>
                <w:rFonts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0.42</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0.38</w:t>
            </w:r>
            <w:r>
              <w:rPr>
                <w:rFonts w:ascii="DejaVu Serif" w:hAnsi="DejaVu Serif" w:cs="DejaVu Serif"/>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558" w:type="dxa"/>
            <w:textDirection w:val="lrTb"/>
            <w:noWrap w:val="false"/>
          </w:tcPr>
          <w:p>
            <w:pPr>
              <w:pBdr/>
              <w:spacing w:after="0" w:afterAutospacing="0" w:before="0" w:beforeAutospacing="0" w:line="17" w:lineRule="atLeast"/>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559" w:type="dxa"/>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0.27</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b/>
                <w:bCs/>
              </w:rPr>
            </w:pPr>
            <w:r>
              <w:rPr>
                <w:rFonts w:ascii="DejaVu Serif" w:hAnsi="DejaVu Serif" w:eastAsia="DejaVu Serif" w:cs="DejaVu Serif"/>
                <w:b/>
                <w:bCs/>
              </w:rPr>
              <w:t xml:space="preserve">0.46</w:t>
            </w:r>
            <w:r>
              <w:rPr>
                <w:rFonts w:ascii="DejaVu Serif" w:hAnsi="DejaVu Serif" w:cs="DejaVu Serif"/>
                <w:b/>
                <w:bCs/>
              </w:rPr>
            </w:r>
            <w:r>
              <w:rPr>
                <w:rFonts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after="0" w:afterAutospacing="0" w:line="283" w:lineRule="atLeast"/>
              <w:ind/>
              <w:jc w:val="center"/>
              <w:rPr>
                <w:rFonts w:ascii="DejaVu Serif" w:hAnsi="DejaVu Serif" w:cs="DejaVu Serif"/>
              </w:rPr>
            </w:pPr>
            <w:r>
              <w:rPr>
                <w:rFonts w:ascii="DejaVu Serif" w:hAnsi="DejaVu Serif" w:eastAsia="DejaVu Serif" w:cs="DejaVu Serif"/>
              </w:rPr>
              <w:t xml:space="preserve">0.38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2" w:type="dxa"/>
            <w:vAlign w:val="center"/>
            <w:textDirection w:val="lrTb"/>
            <w:noWrap w:val="false"/>
          </w:tcPr>
          <w:p>
            <w:pPr>
              <w:pBdr/>
              <w:spacing w:after="0" w:afterAutospacing="0" w:line="283" w:lineRule="atLeast"/>
              <w:ind/>
              <w:jc w:val="center"/>
              <w:rPr>
                <w:rFonts w:ascii="DejaVu Serif" w:hAnsi="DejaVu Serif" w:cs="DejaVu Serif"/>
                <w:bCs/>
                <w:i/>
                <w:u w:val="single"/>
              </w:rPr>
            </w:pPr>
            <w:r>
              <w:rPr>
                <w:rFonts w:ascii="DejaVu Serif" w:hAnsi="DejaVu Serif" w:eastAsia="DejaVu Serif" w:cs="DejaVu Serif"/>
                <w:i/>
                <w:iCs/>
                <w:u w:val="single"/>
              </w:rPr>
              <w:t xml:space="preserve">0.26</w:t>
            </w:r>
            <w:r>
              <w:rPr>
                <w:rFonts w:ascii="DejaVu Serif" w:hAnsi="DejaVu Serif" w:cs="DejaVu Serif"/>
                <w:bCs/>
                <w:i/>
                <w:u w:val="single"/>
              </w:rPr>
            </w:r>
            <w:r>
              <w:rPr>
                <w:rFonts w:ascii="DejaVu Serif" w:hAnsi="DejaVu Serif" w:cs="DejaVu Serif"/>
                <w:bCs/>
                <w:i/>
                <w:u w:val="single"/>
              </w:rPr>
            </w:r>
          </w:p>
        </w:tc>
      </w:tr>
    </w:tbl>
    <w:p>
      <w:pPr>
        <w:pBdr/>
        <w:spacing w:after="0" w:afterAutospacing="0" w:before="0" w:beforeAutospacing="0" w:line="17" w:lineRule="atLeast"/>
        <w:ind/>
        <w:rPr/>
      </w:pPr>
      <w:r/>
      <w:r/>
    </w:p>
    <w:p>
      <w:pPr>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spacing w:line="360" w:lineRule="auto"/>
        <w:ind/>
        <w:jc w:val="both"/>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Except for specimen Inner#61, the RMS-deviation from the mean surface of z and slopes are less than 0.3 mm and 0.8 mrad, respectively, proving a quite good agreement among the participants.</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spacing w:line="360" w:lineRule="auto"/>
        <w:ind/>
        <w:jc w:val="both"/>
        <w:rPr>
          <w:rFonts w:ascii="DejaVu Serif" w:hAnsi="DejaVu Serif" w:eastAsia="DejaVu Serif" w:cs="DejaVu Serif"/>
          <w:sz w:val="22"/>
          <w:szCs w:val="22"/>
          <w:vertAlign w:val="baseline"/>
        </w:rPr>
      </w:pPr>
      <w:r>
        <w:rPr>
          <w:rFonts w:ascii="DejaVu Serif" w:hAnsi="DejaVu Serif" w:eastAsia="DejaVu Serif" w:cs="DejaVu Serif"/>
          <w:sz w:val="22"/>
          <w:szCs w:val="22"/>
          <w:lang w:val="en-US"/>
        </w:rPr>
        <w:t xml:space="preserve">For the sake of brevity, a more exhaustive comparison is reported in the following for just two specimens, Inner#</w:t>
      </w:r>
      <w:r>
        <w:rPr>
          <w:rFonts w:ascii="DejaVu Serif" w:hAnsi="DejaVu Serif" w:eastAsia="DejaVu Serif" w:cs="DejaVu Serif"/>
          <w:sz w:val="22"/>
          <w:szCs w:val="22"/>
          <w:lang w:val="en-US"/>
        </w:rPr>
        <w:t xml:space="preserve">60</w:t>
      </w:r>
      <w:r>
        <w:rPr>
          <w:rFonts w:ascii="DejaVu Serif" w:hAnsi="DejaVu Serif" w:eastAsia="DejaVu Serif" w:cs="DejaVu Serif"/>
          <w:sz w:val="22"/>
          <w:szCs w:val="22"/>
          <w:lang w:val="en-US"/>
        </w:rPr>
        <w:t xml:space="preserve"> and Outer#99, showing for each participant the 2D contour-map of the difference and the graph of the two sections with the planes </w:t>
      </w:r>
      <w:r>
        <w:rPr>
          <w:rFonts w:ascii="DejaVu Serif" w:hAnsi="DejaVu Serif" w:eastAsia="DejaVu Serif" w:cs="DejaVu Serif"/>
          <w:sz w:val="22"/>
          <w:szCs w:val="22"/>
          <w:lang w:val="en-US"/>
        </w:rPr>
      </w:r>
      <m:oMath>
        <m:r>
          <w:rPr>
            <w:rFonts w:ascii="Cambria Math" w:hAnsi="Cambria Math" w:eastAsia="Cambria Math" w:cs="Cambria Math"/>
          </w:rPr>
          <m:rPr/>
          <m:t>y</m:t>
        </m:r>
        <m:r>
          <w:rPr>
            <w:rFonts w:ascii="Cambria Math" w:hAnsi="Cambria Math" w:eastAsia="Cambria Math" w:cs="Cambria Math"/>
          </w:rPr>
          <m:rPr/>
          <m:t>=cte</m:t>
        </m:r>
      </m:oMath>
      <w:r>
        <w:rPr>
          <w:rFonts w:ascii="DejaVu Serif" w:hAnsi="DejaVu Serif" w:eastAsia="DejaVu Serif" w:cs="DejaVu Serif"/>
          <w:sz w:val="22"/>
          <w:szCs w:val="22"/>
          <w:lang w:val="en-US"/>
        </w:rPr>
        <w:t xml:space="preserve"> crossing the pair of attaching points </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 and 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vertAlign w:val="baseline"/>
          <w:lang w:val="en-US"/>
        </w:rPr>
        <w:t xml:space="preserve">, respectively</w:t>
      </w:r>
      <w:r>
        <w:rPr>
          <w:rFonts w:ascii="DejaVu Serif" w:hAnsi="DejaVu Serif" w:eastAsia="DejaVu Serif" w:cs="DejaVu Serif"/>
          <w:sz w:val="22"/>
          <w:szCs w:val="22"/>
          <w:vertAlign w:val="subscript"/>
          <w:lang w:val="en-US"/>
        </w:rPr>
        <w:t xml:space="preserve"> </w:t>
      </w:r>
      <w:r>
        <w:rPr>
          <w:rFonts w:ascii="DejaVu Serif" w:hAnsi="DejaVu Serif" w:eastAsia="DejaVu Serif" w:cs="DejaVu Serif"/>
          <w:sz w:val="22"/>
          <w:szCs w:val="22"/>
          <w:vertAlign w:val="baseline"/>
          <w:lang w:val="en-US"/>
        </w:rPr>
        <w:t xml:space="preserve">drawn in red and green.</w:t>
      </w:r>
      <w:r>
        <w:rPr>
          <w:rFonts w:ascii="DejaVu Serif" w:hAnsi="DejaVu Serif" w:eastAsia="DejaVu Serif" w:cs="DejaVu Serif"/>
          <w:sz w:val="22"/>
          <w:szCs w:val="22"/>
          <w:vertAlign w:val="baseline"/>
        </w:rPr>
      </w:r>
      <w:r>
        <w:rPr>
          <w:rFonts w:ascii="DejaVu Serif" w:hAnsi="DejaVu Serif" w:eastAsia="DejaVu Serif" w:cs="DejaVu Serif"/>
          <w:sz w:val="22"/>
          <w:szCs w:val="22"/>
          <w:vertAlign w:val="baseline"/>
        </w:rPr>
      </w:r>
    </w:p>
    <w:p>
      <w:pPr>
        <w:pBdr/>
        <w:spacing w:line="360" w:lineRule="auto"/>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4.2-4. Inner#60 – z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-0.04</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0.11</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0.67</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0.16</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0.88</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0"/>
              <w:rPr>
                <w:rFonts w:hint="eastAsia" w:ascii="DejaVu Serif" w:hAnsi="DejaVu Serif" w:cs="DejaVu Serif"/>
                <w:sz w:val="22"/>
                <w:lang w:val="en-US"/>
              </w:rPr>
            </w:pPr>
            <w:r>
              <w:rPr>
                <w:rFonts w:ascii="DejaVu Serif" w:hAnsi="DejaVu Serif" w:eastAsia="DejaVu Serif" w:cs="DejaVu Serif"/>
                <w:sz w:val="22"/>
                <w:lang w:val="en-US"/>
              </w:rPr>
              <w:t xml:space="preserve"> 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0.16</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val="0"/>
                <w:iCs w:val="0"/>
                <w:sz w:val="22"/>
                <w:szCs w:val="22"/>
                <w:u w:val="none"/>
              </w:rPr>
            </w:pPr>
            <w:r>
              <w:rPr>
                <w:rFonts w:ascii="DejaVu Serif" w:hAnsi="DejaVu Serif" w:eastAsia="DejaVu Serif" w:cs="DejaVu Serif"/>
                <w:i w:val="0"/>
                <w:iCs w:val="0"/>
                <w:sz w:val="22"/>
                <w:szCs w:val="22"/>
                <w:u w:val="none"/>
                <w:lang w:val="en-US"/>
              </w:rPr>
              <w:t xml:space="preserve">0.81</w:t>
            </w:r>
            <w:r>
              <w:rPr>
                <w:rFonts w:hint="eastAsia" w:ascii="DejaVu Serif" w:hAnsi="DejaVu Serif" w:cs="DejaVu Serif"/>
                <w:i w:val="0"/>
                <w:iCs w:val="0"/>
                <w:sz w:val="22"/>
                <w:szCs w:val="22"/>
                <w:u w:val="none"/>
              </w:rPr>
            </w:r>
            <w:r>
              <w:rPr>
                <w:rFonts w:hint="eastAsia" w:ascii="DejaVu Serif" w:hAnsi="DejaVu Serif" w:cs="DejaVu Serif"/>
                <w:i w:val="0"/>
                <w:iCs w:val="0"/>
                <w:sz w:val="22"/>
                <w:szCs w:val="22"/>
                <w:u w:val="non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0.10</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0.27</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1.69</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rFonts w:ascii="DejaVu Serif" w:hAnsi="DejaVu Serif" w:eastAsia="DejaVu Serif" w:cs="DejaVu Serif"/>
                <w:lang w:val="en-US"/>
              </w:rPr>
            </w:r>
            <w:r>
              <mc:AlternateContent>
                <mc:Choice Requires="wpg">
                  <w:drawing>
                    <wp:inline xmlns:wp="http://schemas.openxmlformats.org/drawingml/2006/wordprocessingDrawing" distT="0" distB="0" distL="0" distR="0">
                      <wp:extent cx="5670890" cy="2576848"/>
                      <wp:effectExtent l="0" t="0" r="0" b="0"/>
                      <wp:docPr id="4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97371" name=""/>
                              <pic:cNvPicPr>
                                <a:picLocks noChangeAspect="1"/>
                              </pic:cNvPicPr>
                              <pic:nvPr/>
                            </pic:nvPicPr>
                            <pic:blipFill>
                              <a:blip r:embed="rId46"/>
                              <a:stretch/>
                            </pic:blipFill>
                            <pic:spPr bwMode="auto">
                              <a:xfrm flipH="0" flipV="0">
                                <a:off x="0" y="0"/>
                                <a:ext cx="5670889" cy="2576847"/>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0" o:spid="_x0000_s50" type="#_x0000_t75" style="width:446.53pt;height:202.90pt;mso-wrap-distance-left:0.00pt;mso-wrap-distance-top:0.00pt;mso-wrap-distance-right:0.00pt;mso-wrap-distance-bottom:0.00pt;z-index:1;" stroked="false">
                      <v:imagedata r:id="rId46"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4.2-2.</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z deviation from the mean values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4.2-5. Inner#60 –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0.15</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0.54</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4.45</w:t>
            </w:r>
            <w:r>
              <w:rPr>
                <w:rFonts w:hint="eastAsia" w:ascii="DejaVu Serif" w:hAnsi="DejaVu Serif" w:cs="DejaVu Serif"/>
                <w:lang w:val="en-US"/>
              </w:rPr>
            </w:r>
            <w:r>
              <w:rPr>
                <w:rFonts w:hint="eastAsia"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0.21</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0.55</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5.28</w:t>
            </w:r>
            <w:r>
              <w:rPr>
                <w:rFonts w:hint="eastAsia" w:ascii="DejaVu Serif" w:hAnsi="DejaVu Serif" w:cs="DejaVu Serif"/>
                <w:lang w:val="en-US"/>
              </w:rPr>
            </w:r>
            <w:r>
              <w:rPr>
                <w:rFonts w:hint="eastAsia"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0.24</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u w:val="single"/>
                <w:lang w:val="en-US"/>
              </w:rPr>
            </w:pPr>
            <w:r>
              <w:rPr>
                <w:rFonts w:ascii="DejaVu Serif" w:hAnsi="DejaVu Serif" w:eastAsia="DejaVu Serif" w:cs="DejaVu Serif"/>
                <w:i/>
                <w:iCs/>
                <w:u w:val="single"/>
                <w:lang w:val="en-US"/>
              </w:rPr>
              <w:t xml:space="preserve">0.35</w:t>
            </w:r>
            <w:r>
              <w:rPr>
                <w:rFonts w:hint="eastAsia" w:ascii="DejaVu Serif" w:hAnsi="DejaVu Serif" w:cs="DejaVu Serif"/>
                <w:bCs/>
                <w:i/>
                <w:u w:val="single"/>
                <w:lang w:val="en-US"/>
              </w:rPr>
            </w:r>
            <w:r>
              <w:rPr>
                <w:rFonts w:hint="eastAsia" w:ascii="DejaVu Serif" w:hAnsi="DejaVu Serif" w:cs="DejaVu Serif"/>
                <w:bCs/>
                <w:i/>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u w:val="single"/>
                <w:lang w:val="en-US"/>
              </w:rPr>
            </w:pPr>
            <w:r>
              <w:rPr>
                <w:rFonts w:ascii="DejaVu Serif" w:hAnsi="DejaVu Serif" w:eastAsia="DejaVu Serif" w:cs="DejaVu Serif"/>
                <w:i/>
                <w:iCs/>
                <w:u w:val="single"/>
                <w:lang w:val="en-US"/>
              </w:rPr>
              <w:t xml:space="preserve">1.68</w:t>
            </w:r>
            <w:r>
              <w:rPr>
                <w:rFonts w:hint="eastAsia" w:ascii="DejaVu Serif" w:hAnsi="DejaVu Serif" w:cs="DejaVu Serif"/>
                <w:bCs/>
                <w:i/>
                <w:u w:val="single"/>
                <w:lang w:val="en-US"/>
              </w:rPr>
            </w:r>
            <w:r>
              <w:rPr>
                <w:rFonts w:hint="eastAsia" w:ascii="DejaVu Serif" w:hAnsi="DejaVu Serif" w:cs="DejaVu Serif"/>
                <w:bCs/>
                <w:i/>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-0.60</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lang w:val="en-US"/>
              </w:rPr>
            </w:pPr>
            <w:r>
              <w:rPr>
                <w:rFonts w:ascii="DejaVu Serif" w:hAnsi="DejaVu Serif" w:eastAsia="DejaVu Serif" w:cs="DejaVu Serif"/>
                <w:b/>
                <w:bCs/>
                <w:lang w:val="en-US"/>
              </w:rPr>
              <w:t xml:space="preserve">0.78</w:t>
            </w:r>
            <w:r>
              <w:rPr>
                <w:rFonts w:hint="eastAsia" w:ascii="DejaVu Serif" w:hAnsi="DejaVu Serif" w:cs="DejaVu Serif"/>
                <w:b/>
                <w:bCs/>
                <w:lang w:val="en-US"/>
              </w:rPr>
            </w:r>
            <w:r>
              <w:rPr>
                <w:rFonts w:hint="eastAsia" w:ascii="DejaVu Serif" w:hAnsi="DejaVu Serif" w:cs="DejaVu Serif"/>
                <w:b/>
                <w:bCs/>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lang w:val="en-US"/>
              </w:rPr>
            </w:pPr>
            <w:r>
              <w:rPr>
                <w:rFonts w:ascii="DejaVu Serif" w:hAnsi="DejaVu Serif" w:eastAsia="DejaVu Serif" w:cs="DejaVu Serif"/>
                <w:b/>
                <w:bCs/>
                <w:lang w:val="en-US"/>
              </w:rPr>
              <w:t xml:space="preserve">4.53</w:t>
            </w:r>
            <w:r>
              <w:rPr>
                <w:rFonts w:hint="eastAsia" w:ascii="DejaVu Serif" w:hAnsi="DejaVu Serif" w:cs="DejaVu Serif"/>
                <w:b/>
                <w:bCs/>
                <w:lang w:val="en-US"/>
              </w:rPr>
            </w:r>
            <w:r>
              <w:rPr>
                <w:rFonts w:hint="eastAsia" w:ascii="DejaVu Serif" w:hAnsi="DejaVu Serif" w:cs="DejaVu Serif"/>
                <w:b/>
                <w:bCs/>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61365" cy="2520539"/>
                      <wp:effectExtent l="0" t="0" r="0" b="0"/>
                      <wp:docPr id="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508961" name=""/>
                              <pic:cNvPicPr>
                                <a:picLocks noChangeAspect="1"/>
                              </pic:cNvPicPr>
                              <pic:nvPr/>
                            </pic:nvPicPr>
                            <pic:blipFill>
                              <a:blip r:embed="rId47"/>
                              <a:stretch/>
                            </pic:blipFill>
                            <pic:spPr bwMode="auto">
                              <a:xfrm flipH="0" flipV="0">
                                <a:off x="0" y="0"/>
                                <a:ext cx="5661364" cy="2520538"/>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1" o:spid="_x0000_s51" type="#_x0000_t75" style="width:445.78pt;height:198.47pt;mso-wrap-distance-left:0.00pt;mso-wrap-distance-top:0.00pt;mso-wrap-distance-right:0.00pt;mso-wrap-distance-bottom:0.00pt;z-index:1;" stroked="false">
                      <v:imagedata r:id="rId47"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4.2-3.</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slopeX</w:t>
            </w:r>
            <w:r>
              <w:rPr>
                <w:rFonts w:ascii="DejaVu Serif" w:hAnsi="DejaVu Serif" w:eastAsia="DejaVu Serif" w:cs="DejaVu Serif"/>
                <w:b/>
                <w:bCs/>
                <w:color w:val="000000"/>
                <w:sz w:val="22"/>
                <w:szCs w:val="22"/>
                <w:lang w:val="en-US"/>
              </w:rPr>
              <w:t xml:space="preserve"> deviation from the mean values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4.2-6. Inner#60 –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0.10</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0.22</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2.07</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0.66</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4.02</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0.51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3.32</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-0.19</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0.32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2.32</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04215" cy="2550271"/>
                      <wp:effectExtent l="0" t="0" r="0" b="0"/>
                      <wp:docPr id="4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1324" name=""/>
                              <pic:cNvPicPr>
                                <a:picLocks noChangeAspect="1"/>
                              </pic:cNvPicPr>
                              <pic:nvPr/>
                            </pic:nvPicPr>
                            <pic:blipFill>
                              <a:blip r:embed="rId48"/>
                              <a:stretch/>
                            </pic:blipFill>
                            <pic:spPr bwMode="auto">
                              <a:xfrm flipH="0" flipV="0">
                                <a:off x="0" y="0"/>
                                <a:ext cx="5604214" cy="255027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2" o:spid="_x0000_s52" type="#_x0000_t75" style="width:441.28pt;height:200.81pt;mso-wrap-distance-left:0.00pt;mso-wrap-distance-top:0.00pt;mso-wrap-distance-right:0.00pt;mso-wrap-distance-bottom:0.00pt;z-index:1;" stroked="false">
                      <v:imagedata r:id="rId48"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4.2-4.</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slopeY</w:t>
            </w:r>
            <w:r>
              <w:rPr>
                <w:rFonts w:ascii="DejaVu Serif" w:hAnsi="DejaVu Serif" w:eastAsia="DejaVu Serif" w:cs="DejaVu Serif"/>
                <w:b/>
                <w:bCs/>
                <w:color w:val="000000"/>
                <w:sz w:val="22"/>
                <w:szCs w:val="22"/>
                <w:lang w:val="en-US"/>
              </w:rPr>
              <w:t xml:space="preserve"> deviation from the mean values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4.2-7. Outer#99 – z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0.07</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0.74</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0.03</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0.13</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0.62</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-0.04</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val="0"/>
                <w:bCs w:val="0"/>
                <w:sz w:val="22"/>
                <w:szCs w:val="22"/>
              </w:rPr>
            </w:pPr>
            <w:r>
              <w:rPr>
                <w:rFonts w:ascii="DejaVu Serif" w:hAnsi="DejaVu Serif" w:eastAsia="DejaVu Serif" w:cs="DejaVu Serif"/>
                <w:b w:val="0"/>
                <w:bCs w:val="0"/>
                <w:sz w:val="22"/>
                <w:szCs w:val="22"/>
                <w:lang w:val="en-US"/>
              </w:rPr>
              <w:t xml:space="preserve">0.16</w:t>
            </w:r>
            <w:r>
              <w:rPr>
                <w:rFonts w:hint="eastAsia" w:ascii="DejaVu Serif" w:hAnsi="DejaVu Serif" w:cs="DejaVu Serif"/>
                <w:b w:val="0"/>
                <w:bCs w:val="0"/>
                <w:sz w:val="22"/>
                <w:szCs w:val="22"/>
              </w:rPr>
            </w:r>
            <w:r>
              <w:rPr>
                <w:rFonts w:hint="eastAsia" w:ascii="DejaVu Serif" w:hAnsi="DejaVu Serif" w:cs="DejaVu Serif"/>
                <w:b w:val="0"/>
                <w:bCs w:val="0"/>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0.96</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0.21</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1.53</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51840" cy="2570949"/>
                      <wp:effectExtent l="0" t="0" r="0" b="0"/>
                      <wp:docPr id="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426532" name=""/>
                              <pic:cNvPicPr>
                                <a:picLocks noChangeAspect="1"/>
                              </pic:cNvPicPr>
                              <pic:nvPr/>
                            </pic:nvPicPr>
                            <pic:blipFill>
                              <a:blip r:embed="rId49"/>
                              <a:stretch/>
                            </pic:blipFill>
                            <pic:spPr bwMode="auto">
                              <a:xfrm flipH="0" flipV="0">
                                <a:off x="0" y="0"/>
                                <a:ext cx="5651839" cy="257094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3" o:spid="_x0000_s53" type="#_x0000_t75" style="width:445.03pt;height:202.44pt;mso-wrap-distance-left:0.00pt;mso-wrap-distance-top:0.00pt;mso-wrap-distance-right:0.00pt;mso-wrap-distance-bottom:0.00pt;z-index:1;" stroked="false">
                      <v:imagedata r:id="rId49"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4.2-2.</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z deviation from the mean values for Outer#99.</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4.2-8. Outer#99 –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-0.14</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0.28</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lang w:val="en-US"/>
              </w:rPr>
            </w:pPr>
            <w:r>
              <w:rPr>
                <w:rFonts w:ascii="DejaVu Serif" w:hAnsi="DejaVu Serif" w:eastAsia="DejaVu Serif" w:cs="DejaVu Serif"/>
                <w:b/>
                <w:bCs/>
                <w:lang w:val="en-US"/>
              </w:rPr>
              <w:t xml:space="preserve">2.23</w:t>
            </w:r>
            <w:r>
              <w:rPr>
                <w:rFonts w:hint="eastAsia" w:ascii="DejaVu Serif" w:hAnsi="DejaVu Serif" w:cs="DejaVu Serif"/>
                <w:b/>
                <w:bCs/>
                <w:lang w:val="en-US"/>
              </w:rPr>
            </w:r>
            <w:r>
              <w:rPr>
                <w:rFonts w:hint="eastAsia" w:ascii="DejaVu Serif" w:hAnsi="DejaVu Serif" w:cs="DejaVu Serif"/>
                <w:b/>
                <w:bCs/>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-0.20</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val="0"/>
                <w:iCs w:val="0"/>
                <w:u w:val="none"/>
              </w:rPr>
            </w:pPr>
            <w:r>
              <w:rPr>
                <w:rFonts w:ascii="DejaVu Serif" w:hAnsi="DejaVu Serif" w:eastAsia="DejaVu Serif" w:cs="DejaVu Serif"/>
                <w:i w:val="0"/>
                <w:iCs w:val="0"/>
                <w:u w:val="none"/>
                <w:lang w:val="en-US"/>
              </w:rPr>
              <w:t xml:space="preserve">0.29</w:t>
            </w:r>
            <w:r>
              <w:rPr>
                <w:rFonts w:hint="eastAsia" w:ascii="DejaVu Serif" w:hAnsi="DejaVu Serif" w:cs="DejaVu Serif"/>
                <w:bCs/>
                <w:i w:val="0"/>
                <w:iCs w:val="0"/>
                <w:u w:val="none"/>
              </w:rPr>
            </w:r>
            <w:r>
              <w:rPr>
                <w:rFonts w:hint="eastAsia" w:ascii="DejaVu Serif" w:hAnsi="DejaVu Serif" w:cs="DejaVu Serif"/>
                <w:bCs/>
                <w:i w:val="0"/>
                <w:iCs w:val="0"/>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2.09</w:t>
            </w:r>
            <w:r>
              <w:rPr>
                <w:rFonts w:hint="eastAsia" w:ascii="DejaVu Serif" w:hAnsi="DejaVu Serif" w:cs="DejaVu Serif"/>
                <w:lang w:val="en-US"/>
              </w:rPr>
            </w:r>
            <w:r>
              <w:rPr>
                <w:rFonts w:hint="eastAsia"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-0.13</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u w:val="single"/>
              </w:rPr>
            </w:pPr>
            <w:r>
              <w:rPr>
                <w:rFonts w:ascii="DejaVu Serif" w:hAnsi="DejaVu Serif" w:eastAsia="DejaVu Serif" w:cs="DejaVu Serif"/>
                <w:i/>
                <w:iCs/>
                <w:u w:val="single"/>
                <w:lang w:val="en-US"/>
              </w:rPr>
              <w:t xml:space="preserve">0.22</w:t>
            </w:r>
            <w:r>
              <w:rPr>
                <w:rFonts w:hint="eastAsia" w:ascii="DejaVu Serif" w:hAnsi="DejaVu Serif" w:cs="DejaVu Serif"/>
                <w:i/>
                <w:iCs/>
                <w:u w:val="single"/>
              </w:rPr>
            </w:r>
            <w:r>
              <w:rPr>
                <w:rFonts w:hint="eastAsia" w:ascii="DejaVu Serif" w:hAnsi="DejaVu Serif" w:cs="DejaVu Serif"/>
                <w:i/>
                <w:iCs/>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i/>
                <w:iCs/>
                <w:u w:val="single"/>
                <w:lang w:val="en-US"/>
              </w:rPr>
              <w:t xml:space="preserve">1.4</w:t>
            </w:r>
            <w:r>
              <w:rPr>
                <w:rFonts w:ascii="DejaVu Serif" w:hAnsi="DejaVu Serif" w:eastAsia="DejaVu Serif" w:cs="DejaVu Serif"/>
                <w:i/>
                <w:iCs/>
                <w:u w:val="single"/>
                <w:lang w:val="en-US"/>
              </w:rPr>
              <w:t xml:space="preserve">1</w:t>
            </w:r>
            <w:r>
              <w:rPr>
                <w:rFonts w:hint="eastAsia" w:ascii="DejaVu Serif" w:hAnsi="DejaVu Serif" w:cs="DejaVu Serif"/>
                <w:lang w:val="en-US"/>
              </w:rPr>
            </w:r>
            <w:r>
              <w:rPr>
                <w:rFonts w:hint="eastAsia"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lang w:val="en-US"/>
              </w:rPr>
            </w:pPr>
            <w:r>
              <w:rPr>
                <w:rFonts w:ascii="DejaVu Serif" w:hAnsi="DejaVu Serif" w:eastAsia="DejaVu Serif" w:cs="DejaVu Serif"/>
                <w:lang w:val="en-US"/>
              </w:rPr>
              <w:t xml:space="preserve">0.47</w:t>
            </w:r>
            <w:r>
              <w:rPr>
                <w:rFonts w:hint="eastAsia" w:ascii="DejaVu Serif" w:hAnsi="DejaVu Serif" w:cs="DejaVu Serif"/>
                <w:lang w:val="en-US"/>
              </w:rPr>
            </w:r>
            <w:r>
              <w:rPr>
                <w:rFonts w:hint="eastAsia" w:ascii="DejaVu Serif" w:hAnsi="DejaVu Serif" w:cs="DejaVu Serif"/>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lang w:val="en-US"/>
              </w:rPr>
            </w:pPr>
            <w:r>
              <w:rPr>
                <w:rFonts w:ascii="DejaVu Serif" w:hAnsi="DejaVu Serif" w:eastAsia="DejaVu Serif" w:cs="DejaVu Serif"/>
                <w:b/>
                <w:bCs/>
                <w:lang w:val="en-US"/>
              </w:rPr>
              <w:t xml:space="preserve">0.54</w:t>
            </w:r>
            <w:r>
              <w:rPr>
                <w:rFonts w:hint="eastAsia" w:ascii="DejaVu Serif" w:hAnsi="DejaVu Serif" w:cs="DejaVu Serif"/>
                <w:b/>
                <w:bCs/>
                <w:lang w:val="en-US"/>
              </w:rPr>
            </w:r>
            <w:r>
              <w:rPr>
                <w:rFonts w:hint="eastAsia" w:ascii="DejaVu Serif" w:hAnsi="DejaVu Serif" w:cs="DejaVu Serif"/>
                <w:b/>
                <w:bCs/>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val="0"/>
                <w:iCs w:val="0"/>
                <w:u w:val="none"/>
              </w:rPr>
            </w:pPr>
            <w:r>
              <w:rPr>
                <w:rFonts w:ascii="DejaVu Serif" w:hAnsi="DejaVu Serif" w:eastAsia="DejaVu Serif" w:cs="DejaVu Serif"/>
                <w:i w:val="0"/>
                <w:iCs w:val="0"/>
                <w:u w:val="none"/>
                <w:lang w:val="en-US"/>
              </w:rPr>
              <w:t xml:space="preserve">1.80</w:t>
            </w:r>
            <w:r>
              <w:rPr>
                <w:rFonts w:hint="eastAsia" w:ascii="DejaVu Serif" w:hAnsi="DejaVu Serif" w:cs="DejaVu Serif"/>
                <w:bCs/>
                <w:i w:val="0"/>
                <w:iCs w:val="0"/>
                <w:u w:val="none"/>
              </w:rPr>
            </w:r>
            <w:r>
              <w:rPr>
                <w:rFonts w:hint="eastAsia" w:ascii="DejaVu Serif" w:hAnsi="DejaVu Serif" w:cs="DejaVu Serif"/>
                <w:bCs/>
                <w:i w:val="0"/>
                <w:iCs w:val="0"/>
                <w:u w:val="none"/>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70890" cy="2483685"/>
                      <wp:effectExtent l="0" t="0" r="0" b="0"/>
                      <wp:docPr id="4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8785" name=""/>
                              <pic:cNvPicPr>
                                <a:picLocks noChangeAspect="1"/>
                              </pic:cNvPicPr>
                              <pic:nvPr/>
                            </pic:nvPicPr>
                            <pic:blipFill>
                              <a:blip r:embed="rId50"/>
                              <a:stretch/>
                            </pic:blipFill>
                            <pic:spPr bwMode="auto">
                              <a:xfrm flipH="0" flipV="0">
                                <a:off x="0" y="0"/>
                                <a:ext cx="5670889" cy="24836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4" o:spid="_x0000_s54" type="#_x0000_t75" style="width:446.53pt;height:195.57pt;mso-wrap-distance-left:0.00pt;mso-wrap-distance-top:0.00pt;mso-wrap-distance-right:0.00pt;mso-wrap-distance-bottom:0.00pt;z-index:1;" stroked="false">
                      <v:imagedata r:id="rId50"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4.2-3.</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slopeX</w:t>
            </w:r>
            <w:r>
              <w:rPr>
                <w:rFonts w:ascii="DejaVu Serif" w:hAnsi="DejaVu Serif" w:eastAsia="DejaVu Serif" w:cs="DejaVu Serif"/>
                <w:b/>
                <w:bCs/>
                <w:color w:val="000000"/>
                <w:sz w:val="22"/>
                <w:szCs w:val="22"/>
                <w:lang w:val="en-US"/>
              </w:rPr>
              <w:t xml:space="preserve"> deviation from the mean values for Outer#99.</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Style w:val="1240"/>
        <w:pBdr/>
        <w:spacing/>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p>
      <w:pPr>
        <w:pStyle w:val="1240"/>
        <w:pBdr/>
        <w:spacing/>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4.2-6. Outer#99 –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from the mean surface</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0.07</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val="0"/>
                <w:iCs w:val="0"/>
                <w:sz w:val="22"/>
                <w:szCs w:val="22"/>
                <w:u w:val="none"/>
              </w:rPr>
            </w:pPr>
            <w:r>
              <w:rPr>
                <w:rFonts w:ascii="DejaVu Serif" w:hAnsi="DejaVu Serif" w:eastAsia="DejaVu Serif" w:cs="DejaVu Serif"/>
                <w:i w:val="0"/>
                <w:iCs w:val="0"/>
                <w:sz w:val="22"/>
                <w:szCs w:val="22"/>
                <w:u w:val="none"/>
                <w:lang w:val="en-US"/>
              </w:rPr>
              <w:t xml:space="preserve">0.27</w:t>
            </w:r>
            <w:r>
              <w:rPr>
                <w:rFonts w:hint="eastAsia" w:ascii="DejaVu Serif" w:hAnsi="DejaVu Serif" w:cs="DejaVu Serif"/>
                <w:i w:val="0"/>
                <w:iCs w:val="0"/>
                <w:sz w:val="22"/>
                <w:szCs w:val="22"/>
                <w:u w:val="none"/>
              </w:rPr>
            </w:r>
            <w:r>
              <w:rPr>
                <w:rFonts w:hint="eastAsia"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2.91</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0.46</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2.40</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0.38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2.38</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-0.04</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0.26</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1.90</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61365" cy="2483685"/>
                      <wp:effectExtent l="0" t="0" r="0" b="0"/>
                      <wp:docPr id="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65564" name=""/>
                              <pic:cNvPicPr>
                                <a:picLocks noChangeAspect="1"/>
                              </pic:cNvPicPr>
                              <pic:nvPr/>
                            </pic:nvPicPr>
                            <pic:blipFill>
                              <a:blip r:embed="rId51"/>
                              <a:stretch/>
                            </pic:blipFill>
                            <pic:spPr bwMode="auto">
                              <a:xfrm flipH="0" flipV="0">
                                <a:off x="0" y="0"/>
                                <a:ext cx="5661364" cy="248368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5" o:spid="_x0000_s55" type="#_x0000_t75" style="width:445.78pt;height:195.57pt;mso-wrap-distance-left:0.00pt;mso-wrap-distance-top:0.00pt;mso-wrap-distance-right:0.00pt;mso-wrap-distance-bottom:0.00pt;z-index:1;" stroked="false">
                      <v:imagedata r:id="rId51"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4.2-4.</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slopeY</w:t>
            </w:r>
            <w:r>
              <w:rPr>
                <w:rFonts w:ascii="DejaVu Serif" w:hAnsi="DejaVu Serif" w:eastAsia="DejaVu Serif" w:cs="DejaVu Serif"/>
                <w:b/>
                <w:bCs/>
                <w:color w:val="000000"/>
                <w:sz w:val="22"/>
                <w:szCs w:val="22"/>
                <w:lang w:val="en-US"/>
              </w:rPr>
              <w:t xml:space="preserve"> deviation from the mean values for Outer#99.</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hint="eastAsia" w:ascii="DejaVu Serif" w:hAnsi="DejaVu Serif" w:cs="DejaVu Serif"/>
          <w:lang w:val="en-US"/>
        </w:rPr>
      </w:r>
      <w:r>
        <w:rPr>
          <w:rFonts w:hint="eastAsia" w:ascii="DejaVu Serif" w:hAnsi="DejaVu Serif" w:cs="DejaVu Serif"/>
          <w:lang w:val="en-US"/>
        </w:rPr>
      </w:r>
      <w:r>
        <w:rPr>
          <w:rFonts w:hint="eastAsia" w:ascii="DejaVu Serif" w:hAnsi="DejaVu Serif" w:cs="DejaVu Serif"/>
          <w:lang w:val="en-US"/>
        </w:rPr>
      </w:r>
    </w:p>
    <w:p>
      <w:pPr>
        <w:pBdr/>
        <w:spacing/>
        <w:ind/>
        <w:rPr>
          <w:rFonts w:hint="eastAsia" w:ascii="DejaVu Serif" w:hAnsi="DejaVu Serif" w:cs="DejaVu Serif"/>
          <w:lang w:val="en-US"/>
        </w:rPr>
      </w:pPr>
      <w:r>
        <w:rPr>
          <w:rFonts w:hint="eastAsia" w:ascii="DejaVu Serif" w:hAnsi="DejaVu Serif" w:cs="DejaVu Serif"/>
          <w:lang w:val="en-US"/>
        </w:rPr>
      </w:r>
      <w:r>
        <w:rPr>
          <w:rFonts w:hint="eastAsia" w:ascii="DejaVu Serif" w:hAnsi="DejaVu Serif" w:cs="DejaVu Serif"/>
          <w:lang w:val="en-US"/>
        </w:rPr>
      </w:r>
      <w:r>
        <w:rPr>
          <w:rFonts w:hint="eastAsia" w:ascii="DejaVu Serif" w:hAnsi="DejaVu Serif" w:cs="DejaVu Serif"/>
          <w:lang w:val="en-US"/>
        </w:rPr>
      </w:r>
    </w:p>
    <w:p>
      <w:pPr>
        <w:pBdr/>
        <w:spacing/>
        <w:ind/>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Considering that to evaluate the performance of PT panels is advisable to have accuracy better than 1 mm and 1 mrad, respectively in z and slope, the results obtained by the various participants are in very good agreement.</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spacing/>
        <w:ind/>
        <w:rPr>
          <w:rFonts w:ascii="DejaVu Serif" w:hAnsi="DejaVu Serif" w:eastAsia="DejaVu Serif" w:cs="DejaVu Serif"/>
          <w:lang w:val="en-US"/>
        </w:rPr>
      </w:pPr>
      <w:r>
        <w:rPr>
          <w:rFonts w:ascii="DejaVu Serif" w:hAnsi="DejaVu Serif" w:eastAsia="DejaVu Serif" w:cs="DejaVu Serif"/>
          <w:lang w:val="en-US"/>
        </w:rPr>
        <w:br w:type="page" w:clear="all"/>
      </w:r>
      <w:r>
        <w:rPr>
          <w:rFonts w:ascii="DejaVu Serif" w:hAnsi="DejaVu Serif" w:eastAsia="DejaVu Serif" w:cs="DejaVu Serif"/>
          <w:lang w:val="en-US"/>
        </w:rPr>
      </w:r>
      <w:r>
        <w:rPr>
          <w:rFonts w:ascii="DejaVu Serif" w:hAnsi="DejaVu Serif" w:eastAsia="DejaVu Serif" w:cs="DejaVu Serif"/>
          <w:lang w:val="en-US"/>
        </w:rPr>
      </w:r>
    </w:p>
    <w:p>
      <w:pPr>
        <w:pStyle w:val="1254"/>
        <w:pBdr/>
        <w:spacing/>
        <w:ind/>
        <w:rPr>
          <w:lang w:val="en-US"/>
        </w:rPr>
      </w:pPr>
      <w:r>
        <w:rPr>
          <w:lang w:val="en-US"/>
        </w:rPr>
        <w:t xml:space="preserve">Comparison of the deviation from the ideal parabola</w:t>
      </w:r>
      <w:r>
        <w:rPr>
          <w:lang w:val="en-US"/>
        </w:rPr>
      </w:r>
      <w:r>
        <w:rPr>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The comparison of the 3D-shape, discussed in the previous section, is important to study the reliability of the adopted instruments to measure the shape of reflective panels in absolute terms.</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On the other hand, in practice these set-up</w:t>
      </w:r>
      <w:r>
        <w:rPr>
          <w:rFonts w:ascii="DejaVu Serif" w:hAnsi="DejaVu Serif" w:eastAsia="DejaVu Serif" w:cs="DejaVu Serif"/>
          <w:sz w:val="22"/>
          <w:szCs w:val="22"/>
          <w:lang w:val="en-US"/>
        </w:rPr>
        <w:t xml:space="preserve">s</w:t>
      </w:r>
      <w:r>
        <w:rPr>
          <w:rFonts w:ascii="DejaVu Serif" w:hAnsi="DejaVu Serif" w:eastAsia="DejaVu Serif" w:cs="DejaVu Serif"/>
          <w:sz w:val="22"/>
          <w:szCs w:val="22"/>
          <w:lang w:val="en-US"/>
        </w:rPr>
        <w:t xml:space="preserve"> are used to evaluate the compliance of the panels with the ideal parabola, by giving the RMS deviation of z and slopes; this section aims to compare these predictions.</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At the time of drafting the present report, NREL provided limited data for Inner#60, Inner#62, Outer#</w:t>
      </w:r>
      <w:r>
        <w:rPr>
          <w:rFonts w:ascii="DejaVu Serif" w:hAnsi="DejaVu Serif" w:eastAsia="DejaVu Serif" w:cs="DejaVu Serif"/>
          <w:sz w:val="22"/>
          <w:szCs w:val="22"/>
          <w:lang w:val="en-US"/>
        </w:rPr>
        <w:t xml:space="preserve">93</w:t>
      </w:r>
      <w:r>
        <w:rPr>
          <w:rFonts w:ascii="DejaVu Serif" w:hAnsi="DejaVu Serif" w:eastAsia="DejaVu Serif" w:cs="DejaVu Serif"/>
          <w:sz w:val="22"/>
          <w:szCs w:val="22"/>
          <w:lang w:val="en-US"/>
        </w:rPr>
        <w:t xml:space="preserve"> and Outer#97, without z and </w:t>
      </w:r>
      <w:r>
        <w:rPr>
          <w:rFonts w:ascii="DejaVu Serif" w:hAnsi="DejaVu Serif" w:eastAsia="DejaVu Serif" w:cs="DejaVu Serif"/>
          <w:sz w:val="22"/>
          <w:szCs w:val="22"/>
          <w:lang w:val="en-US"/>
        </w:rPr>
        <w:t xml:space="preserve">slopeX</w:t>
      </w:r>
      <w:r>
        <w:rPr>
          <w:rFonts w:ascii="DejaVu Serif" w:hAnsi="DejaVu Serif" w:eastAsia="DejaVu Serif" w:cs="DejaVu Serif"/>
          <w:sz w:val="22"/>
          <w:szCs w:val="22"/>
          <w:lang w:val="en-US"/>
        </w:rPr>
        <w:t xml:space="preserve"> values; in the ne</w:t>
      </w:r>
      <w:r>
        <w:rPr>
          <w:rFonts w:ascii="DejaVu Serif" w:hAnsi="DejaVu Serif" w:eastAsia="DejaVu Serif" w:cs="DejaVu Serif"/>
          <w:sz w:val="22"/>
          <w:szCs w:val="22"/>
          <w:lang w:val="en-US"/>
        </w:rPr>
        <w:t xml:space="preserve">ar</w:t>
      </w:r>
      <w:r>
        <w:rPr>
          <w:rFonts w:ascii="DejaVu Serif" w:hAnsi="DejaVu Serif" w:eastAsia="DejaVu Serif" w:cs="DejaVu Serif"/>
          <w:sz w:val="22"/>
          <w:szCs w:val="22"/>
          <w:lang w:val="en-US"/>
        </w:rPr>
        <w:t xml:space="preserve"> future the remaining data will be provided.</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Initially, the statistical analysis of the deviation from the ideal parabola as evaluated by each participant</w:t>
      </w:r>
      <w:r>
        <w:rPr>
          <w:rFonts w:ascii="DejaVu Serif" w:hAnsi="DejaVu Serif" w:eastAsia="DejaVu Serif" w:cs="DejaVu Serif"/>
          <w:sz w:val="22"/>
          <w:szCs w:val="22"/>
          <w:lang w:val="en-US"/>
        </w:rPr>
        <w:t xml:space="preserve"> is accomplished by loading in </w:t>
      </w:r>
      <w:r>
        <w:rPr>
          <w:rFonts w:ascii="DejaVu Serif" w:hAnsi="DejaVu Serif" w:eastAsia="DejaVu Serif" w:cs="DejaVu Serif"/>
          <w:sz w:val="22"/>
          <w:szCs w:val="22"/>
          <w:lang w:val="en-US"/>
        </w:rPr>
        <w:t xml:space="preserve">RRcom</w:t>
      </w:r>
      <w:r>
        <w:rPr>
          <w:rFonts w:ascii="DejaVu Serif" w:hAnsi="DejaVu Serif" w:eastAsia="DejaVu Serif" w:cs="DejaVu Serif"/>
          <w:sz w:val="22"/>
          <w:szCs w:val="22"/>
          <w:lang w:val="en-US"/>
        </w:rPr>
        <w:t xml:space="preserve">parator</w:t>
      </w:r>
      <w:r>
        <w:rPr>
          <w:rFonts w:ascii="DejaVu Serif" w:hAnsi="DejaVu Serif" w:eastAsia="DejaVu Serif" w:cs="DejaVu Serif"/>
          <w:sz w:val="22"/>
          <w:szCs w:val="22"/>
          <w:lang w:val="en-US"/>
        </w:rPr>
        <w:t xml:space="preserve"> the </w:t>
      </w:r>
      <w:r>
        <w:rPr>
          <w:rFonts w:ascii="DejaVu Serif" w:hAnsi="DejaVu Serif" w:eastAsia="DejaVu Serif" w:cs="DejaVu Serif"/>
          <w:sz w:val="22"/>
          <w:szCs w:val="22"/>
          <w:lang w:val="en-US"/>
        </w:rPr>
        <w:t xml:space="preserve">data-set</w:t>
      </w:r>
      <w:r>
        <w:rPr>
          <w:rFonts w:ascii="DejaVu Serif" w:hAnsi="DejaVu Serif" w:eastAsia="DejaVu Serif" w:cs="DejaVu Serif"/>
          <w:sz w:val="22"/>
          <w:szCs w:val="22"/>
          <w:lang w:val="en-US"/>
        </w:rPr>
        <w:t xml:space="preserve"> as it is, without applying any software re-alignment</w:t>
      </w:r>
      <w:r>
        <w:rPr>
          <w:rFonts w:ascii="DejaVu Serif" w:hAnsi="DejaVu Serif" w:eastAsia="DejaVu Serif" w:cs="DejaVu Serif"/>
          <w:sz w:val="22"/>
          <w:szCs w:val="22"/>
          <w:lang w:val="en-US"/>
        </w:rPr>
        <w:t xml:space="preserve">.</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after="198" w:before="198" w:line="360" w:lineRule="auto"/>
        <w:ind/>
        <w:jc w:val="both"/>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T</w:t>
      </w:r>
      <w:r>
        <w:rPr>
          <w:rFonts w:ascii="DejaVu Serif" w:hAnsi="DejaVu Serif" w:eastAsia="DejaVu Serif" w:cs="DejaVu Serif"/>
          <w:sz w:val="22"/>
          <w:szCs w:val="22"/>
          <w:lang w:val="en-US"/>
        </w:rPr>
        <w:t xml:space="preserve">he tables 5-1, 5-2 and 5-3 are filled with the values displayed in the “Tab statistics” once </w:t>
      </w:r>
      <w:r>
        <w:rPr>
          <w:rFonts w:ascii="DejaVu Serif" w:hAnsi="DejaVu Serif" w:eastAsia="DejaVu Serif" w:cs="DejaVu Serif"/>
          <w:sz w:val="22"/>
          <w:szCs w:val="22"/>
          <w:lang w:val="en-US"/>
        </w:rPr>
        <w:t xml:space="preserve">one parameter among </w:t>
      </w:r>
      <w:r>
        <w:rPr>
          <w:rFonts w:ascii="DejaVu Serif" w:hAnsi="DejaVu Serif" w:eastAsia="DejaVu Serif" w:cs="DejaVu Serif"/>
          <w:sz w:val="22"/>
          <w:szCs w:val="22"/>
          <w:lang w:val="en-US"/>
        </w:rPr>
        <w:t xml:space="preserve">devZ</w:t>
      </w:r>
      <w:r>
        <w:rPr>
          <w:rFonts w:ascii="DejaVu Serif" w:hAnsi="DejaVu Serif" w:eastAsia="DejaVu Serif" w:cs="DejaVu Serif"/>
          <w:sz w:val="22"/>
          <w:szCs w:val="22"/>
          <w:lang w:val="en-US"/>
        </w:rPr>
        <w:t xml:space="preserve">, </w:t>
      </w:r>
      <w:r>
        <w:rPr>
          <w:rFonts w:ascii="DejaVu Serif" w:hAnsi="DejaVu Serif" w:eastAsia="DejaVu Serif" w:cs="DejaVu Serif"/>
          <w:sz w:val="22"/>
          <w:szCs w:val="22"/>
          <w:lang w:val="en-US"/>
        </w:rPr>
        <w:t xml:space="preserve">devSlopeX</w:t>
      </w:r>
      <w:r>
        <w:rPr>
          <w:rFonts w:ascii="DejaVu Serif" w:hAnsi="DejaVu Serif" w:eastAsia="DejaVu Serif" w:cs="DejaVu Serif"/>
          <w:sz w:val="22"/>
          <w:szCs w:val="22"/>
          <w:lang w:val="en-US"/>
        </w:rPr>
        <w:t xml:space="preserve"> and </w:t>
      </w:r>
      <w:r>
        <w:rPr>
          <w:rFonts w:ascii="DejaVu Serif" w:hAnsi="DejaVu Serif" w:eastAsia="DejaVu Serif" w:cs="DejaVu Serif"/>
          <w:sz w:val="22"/>
          <w:szCs w:val="22"/>
          <w:lang w:val="en-US"/>
        </w:rPr>
        <w:t xml:space="preserve">devSlopeY</w:t>
      </w:r>
      <w:r>
        <w:rPr>
          <w:rFonts w:ascii="DejaVu Serif" w:hAnsi="DejaVu Serif" w:eastAsia="DejaVu Serif" w:cs="DejaVu Serif"/>
          <w:sz w:val="22"/>
          <w:szCs w:val="22"/>
          <w:lang w:val="en-US"/>
        </w:rPr>
        <w:t xml:space="preserve"> is selected</w:t>
      </w:r>
      <w:r>
        <w:rPr>
          <w:rFonts w:ascii="DejaVu Serif" w:hAnsi="DejaVu Serif" w:eastAsia="DejaVu Serif" w:cs="DejaVu Serif"/>
          <w:sz w:val="22"/>
          <w:szCs w:val="22"/>
          <w:lang w:val="en-US"/>
        </w:rPr>
        <w:t xml:space="preserve">. Once again, the minimum and maximum values are highli</w:t>
      </w:r>
      <w:r>
        <w:rPr>
          <w:rFonts w:ascii="DejaVu Serif" w:hAnsi="DejaVu Serif" w:eastAsia="DejaVu Serif" w:cs="DejaVu Serif"/>
          <w:sz w:val="22"/>
          <w:szCs w:val="22"/>
          <w:lang w:val="en-US"/>
        </w:rPr>
        <w:t xml:space="preserve">gh</w:t>
      </w:r>
      <w:r>
        <w:rPr>
          <w:rFonts w:ascii="DejaVu Serif" w:hAnsi="DejaVu Serif" w:eastAsia="DejaVu Serif" w:cs="DejaVu Serif"/>
          <w:sz w:val="22"/>
          <w:szCs w:val="22"/>
          <w:lang w:val="en-US"/>
        </w:rPr>
        <w:t xml:space="preserve">ted in </w:t>
      </w:r>
      <w:r>
        <w:rPr>
          <w:rFonts w:ascii="DejaVu Serif" w:hAnsi="DejaVu Serif" w:eastAsia="DejaVu Serif" w:cs="DejaVu Serif"/>
          <w:i/>
          <w:iCs/>
          <w:sz w:val="22"/>
          <w:szCs w:val="22"/>
          <w:u w:val="single"/>
          <w:lang w:val="en-US"/>
        </w:rPr>
        <w:t xml:space="preserve">italic</w:t>
      </w:r>
      <w:r>
        <w:rPr>
          <w:rFonts w:ascii="DejaVu Serif" w:hAnsi="DejaVu Serif" w:eastAsia="DejaVu Serif" w:cs="DejaVu Serif"/>
          <w:sz w:val="22"/>
          <w:szCs w:val="22"/>
          <w:lang w:val="en-US"/>
        </w:rPr>
        <w:t xml:space="preserve"> and </w:t>
      </w:r>
      <w:r>
        <w:rPr>
          <w:rFonts w:ascii="DejaVu Serif" w:hAnsi="DejaVu Serif" w:eastAsia="DejaVu Serif" w:cs="DejaVu Serif"/>
          <w:b/>
          <w:bCs/>
          <w:sz w:val="22"/>
          <w:szCs w:val="22"/>
          <w:lang w:val="en-US"/>
        </w:rPr>
        <w:t xml:space="preserve">bold</w:t>
      </w:r>
      <w:r>
        <w:rPr>
          <w:rFonts w:ascii="DejaVu Serif" w:hAnsi="DejaVu Serif" w:eastAsia="DejaVu Serif" w:cs="DejaVu Serif"/>
          <w:sz w:val="22"/>
          <w:szCs w:val="22"/>
          <w:lang w:val="en-US"/>
        </w:rPr>
        <w:t xml:space="preserve">, respectively.</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spacing/>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br w:type="page" w:clear="all"/>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416"/>
        <w:gridCol w:w="1415"/>
        <w:gridCol w:w="1699"/>
        <w:gridCol w:w="1699"/>
        <w:gridCol w:w="1413"/>
      </w:tblGrid>
      <w:tr>
        <w:trPr>
          <w:trHeight w:val="378"/>
        </w:trPr>
        <w:tc>
          <w:tcPr>
            <w:gridSpan w:val="6"/>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rPr>
            </w:pPr>
            <w:r>
              <w:rPr>
                <w:rFonts w:ascii="DejaVu Serif" w:hAnsi="DejaVu Serif" w:eastAsia="DejaVu Serif" w:cs="DejaVu Serif"/>
                <w:lang w:val="en-US"/>
              </w:rPr>
              <w:t xml:space="preserve">Tab 5-1. RMS z deviation (mm) from the ideal parabola</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t xml:space="preserve">NREL</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0.47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0.64</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0.39</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0.50</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0.72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0.41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0.53</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0.44</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0.29</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0.72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0.36</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0.55</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0.22</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0.68</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0.39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0.31</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0.80</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0.41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0.55</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0.19</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bl>
    <w:p>
      <w:pPr>
        <w:pBdr/>
        <w:spacing/>
        <w:ind/>
        <w:rPr>
          <w:rFonts w:ascii="DejaVu Serif" w:hAnsi="DejaVu Serif" w:cs="DejaVu Serif"/>
        </w:rPr>
      </w:pPr>
      <w:r>
        <w:rPr>
          <w:rFonts w:ascii="DejaVu Serif" w:hAnsi="DejaVu Serif" w:eastAsia="DejaVu Serif" w:cs="DejaVu Serif"/>
          <w:lang w:val="en-US"/>
        </w:rPr>
      </w:r>
      <w:r>
        <w:rPr>
          <w:rFonts w:ascii="DejaVu Serif" w:hAnsi="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416"/>
        <w:gridCol w:w="1415"/>
        <w:gridCol w:w="1699"/>
        <w:gridCol w:w="1699"/>
        <w:gridCol w:w="1413"/>
      </w:tblGrid>
      <w:tr>
        <w:trPr>
          <w:trHeight w:val="378"/>
        </w:trPr>
        <w:tc>
          <w:tcPr>
            <w:gridSpan w:val="6"/>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rPr>
            </w:pPr>
            <w:r>
              <w:rPr>
                <w:rFonts w:ascii="DejaVu Serif" w:hAnsi="DejaVu Serif" w:eastAsia="DejaVu Serif" w:cs="DejaVu Serif"/>
                <w:lang w:val="en-US"/>
              </w:rPr>
              <w:t xml:space="preserve">Tab 5-2. RMS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(mrad) from the ideal parabola</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t xml:space="preserve">NREL</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2.63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2.98</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2.84</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2.79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1.94</w:t>
            </w:r>
            <w:r>
              <w:rPr>
                <w:rFonts w:ascii="DejaVu Serif" w:hAnsi="DejaVu Serif" w:cs="DejaVu Serif"/>
                <w:bCs/>
                <w:i/>
                <w:sz w:val="22"/>
                <w:szCs w:val="22"/>
                <w:u w:val="single"/>
              </w:rPr>
            </w:r>
            <w:r>
              <w:rPr>
                <w:rFonts w:ascii="DejaVu Serif" w:hAnsi="DejaVu Serif" w:cs="DejaVu Serif"/>
                <w:bCs/>
                <w:i/>
                <w:sz w:val="22"/>
                <w:szCs w:val="22"/>
                <w:u w:val="single"/>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2.63</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3.07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4.04</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3.08</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2.17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2.33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2.52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2.39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1.79</w:t>
            </w:r>
            <w:r>
              <w:rPr>
                <w:rFonts w:ascii="DejaVu Serif" w:hAnsi="DejaVu Serif" w:cs="DejaVu Serif"/>
                <w:bCs/>
                <w:i/>
                <w:sz w:val="22"/>
                <w:szCs w:val="22"/>
                <w:u w:val="single"/>
              </w:rPr>
            </w:r>
            <w:r>
              <w:rPr>
                <w:rFonts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2.31</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1.57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1.71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1.49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i/>
                <w:iCs/>
                <w:sz w:val="22"/>
                <w:szCs w:val="22"/>
                <w:u w:val="single"/>
                <w:lang w:val="en-US"/>
              </w:rPr>
              <w:t xml:space="preserve">1.30</w:t>
            </w:r>
            <w:r>
              <w:rPr>
                <w:rFonts w:ascii="DejaVu Serif" w:hAnsi="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2.22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1.55</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1.67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1.52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1.24</w:t>
            </w:r>
            <w:r>
              <w:rPr>
                <w:rFonts w:ascii="DejaVu Serif" w:hAnsi="DejaVu Serif" w:cs="DejaVu Serif"/>
                <w:bCs/>
                <w:i/>
                <w:sz w:val="22"/>
                <w:szCs w:val="22"/>
                <w:u w:val="single"/>
              </w:rPr>
            </w:r>
            <w:r>
              <w:rPr>
                <w:rFonts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2.50</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1.53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1.81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1.50</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ascii="DejaVu Serif" w:hAnsi="DejaVu Serif" w:cs="DejaVu Serif"/>
                <w:sz w:val="22"/>
                <w:szCs w:val="22"/>
              </w:rPr>
            </w:pPr>
            <w:r>
              <w:rPr>
                <w:rFonts w:ascii="DejaVu Serif" w:hAnsi="DejaVu Serif" w:eastAsia="DejaVu Serif" w:cs="DejaVu Serif"/>
                <w:sz w:val="22"/>
                <w:szCs w:val="22"/>
                <w:lang w:val="en-US"/>
              </w:rPr>
            </w:r>
            <w:r>
              <w:rPr>
                <w:rFonts w:ascii="DejaVu Serif" w:hAnsi="DejaVu Serif" w:cs="DejaVu Serif"/>
                <w:sz w:val="22"/>
                <w:szCs w:val="22"/>
              </w:rPr>
            </w:r>
            <w:r>
              <w:rPr>
                <w:rFonts w:ascii="DejaVu Serif" w:hAnsi="DejaVu Serif" w:cs="DejaVu Serif"/>
                <w:sz w:val="22"/>
                <w:szCs w:val="22"/>
              </w:rPr>
            </w:r>
          </w:p>
        </w:tc>
      </w:tr>
    </w:tbl>
    <w:p>
      <w:pPr>
        <w:pBdr/>
        <w:spacing/>
        <w:ind/>
        <w:rPr>
          <w:rFonts w:ascii="DejaVu Serif" w:hAnsi="DejaVu Serif" w:cs="DejaVu Serif"/>
        </w:rPr>
      </w:pPr>
      <w:r>
        <w:rPr>
          <w:rFonts w:ascii="DejaVu Serif" w:hAnsi="DejaVu Serif" w:eastAsia="DejaVu Serif" w:cs="DejaVu Serif"/>
          <w:lang w:val="en-US"/>
        </w:rPr>
      </w:r>
      <w:r>
        <w:rPr>
          <w:rFonts w:ascii="DejaVu Serif" w:hAnsi="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416"/>
        <w:gridCol w:w="1415"/>
        <w:gridCol w:w="1699"/>
        <w:gridCol w:w="1699"/>
        <w:gridCol w:w="1413"/>
      </w:tblGrid>
      <w:tr>
        <w:trPr>
          <w:trHeight w:val="378"/>
        </w:trPr>
        <w:tc>
          <w:tcPr>
            <w:gridSpan w:val="6"/>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rPr>
            </w:pPr>
            <w:r>
              <w:rPr>
                <w:rFonts w:ascii="DejaVu Serif" w:hAnsi="DejaVu Serif" w:eastAsia="DejaVu Serif" w:cs="DejaVu Serif"/>
                <w:lang w:val="en-US"/>
              </w:rPr>
              <w:t xml:space="preserve">Tab 5-3. RMS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(mrad) from the ideal parabola</w:t>
            </w:r>
            <w:r>
              <w:rPr>
                <w:rFonts w:ascii="DejaVu Serif" w:hAnsi="DejaVu Serif" w:cs="DejaVu Serif"/>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NREL</w:t>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2.76</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vMerge w:val="restart"/>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2.21</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vMerge w:val="restart"/>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2.88</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3.00</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2.26</w:t>
            </w:r>
            <w:r>
              <w:rPr>
                <w:rFonts w:hint="eastAsia" w:ascii="DejaVu Serif" w:hAnsi="DejaVu Serif" w:cs="DejaVu Serif"/>
                <w:sz w:val="22"/>
                <w:szCs w:val="22"/>
              </w:rPr>
            </w:r>
            <w:r>
              <w:rPr>
                <w:rFonts w:hint="eastAsia" w:ascii="DejaVu Serif" w:hAnsi="DejaVu Serif" w:cs="DejaVu Serif"/>
                <w:sz w:val="22"/>
                <w:szCs w:val="22"/>
              </w:rPr>
            </w:r>
          </w:p>
        </w:tc>
      </w:tr>
      <w:tr>
        <w:trPr>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Inner#61</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2.77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2.17</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3.01</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Inner#62</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2.68</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2.20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2.87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2.92</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2.18</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2.14</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1.73</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2.73</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2.00</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2.19</w:t>
            </w:r>
            <w:r>
              <w:rPr>
                <w:rFonts w:hint="eastAsia" w:ascii="DejaVu Serif" w:hAnsi="DejaVu Serif" w:cs="DejaVu Serif"/>
                <w:sz w:val="22"/>
                <w:szCs w:val="22"/>
              </w:rPr>
            </w:r>
            <w:r>
              <w:rPr>
                <w:rFonts w:hint="eastAsia"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1.63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2.51</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2.06</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bCs/>
                <w:i/>
                <w:sz w:val="22"/>
                <w:szCs w:val="22"/>
                <w:u w:val="single"/>
              </w:rPr>
            </w:pPr>
            <w:r>
              <w:rPr>
                <w:rFonts w:ascii="DejaVu Serif" w:hAnsi="DejaVu Serif" w:eastAsia="DejaVu Serif" w:cs="DejaVu Serif"/>
                <w:i/>
                <w:iCs/>
                <w:sz w:val="22"/>
                <w:szCs w:val="22"/>
                <w:u w:val="single"/>
                <w:lang w:val="en-US"/>
              </w:rPr>
              <w:t xml:space="preserve">1.29</w:t>
            </w:r>
            <w:r>
              <w:rPr>
                <w:rFonts w:hint="eastAsia" w:ascii="DejaVu Serif" w:hAnsi="DejaVu Serif" w:cs="DejaVu Serif"/>
                <w:bCs/>
                <w:i/>
                <w:sz w:val="22"/>
                <w:szCs w:val="22"/>
                <w:u w:val="single"/>
              </w:rPr>
            </w:r>
            <w:r>
              <w:rPr>
                <w:rFonts w:hint="eastAsia" w:ascii="DejaVu Serif" w:hAnsi="DejaVu Serif" w:cs="DejaVu Serif"/>
                <w:bCs/>
                <w:i/>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Outer#99</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2.13</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7"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iCs/>
                <w:sz w:val="22"/>
                <w:szCs w:val="22"/>
                <w:u w:val="single"/>
                <w:lang w:val="en-US"/>
              </w:rPr>
              <w:t xml:space="preserve">1.61</w:t>
            </w:r>
            <w:r>
              <w:rPr>
                <w:rFonts w:hint="eastAsia" w:ascii="DejaVu Serif" w:hAnsi="DejaVu Serif" w:cs="DejaVu Serif"/>
                <w:i/>
                <w:iCs/>
                <w:sz w:val="22"/>
                <w:szCs w:val="22"/>
                <w:u w:val="single"/>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bCs/>
                <w:sz w:val="22"/>
                <w:szCs w:val="22"/>
                <w:lang w:val="en-US"/>
              </w:rPr>
              <w:t xml:space="preserve">2.67</w:t>
            </w:r>
            <w:r>
              <w:rPr>
                <w:rFonts w:hint="eastAsia" w:ascii="DejaVu Serif" w:hAnsi="DejaVu Serif" w:cs="DejaVu Serif"/>
                <w:b/>
                <w:bCs/>
                <w:sz w:val="22"/>
                <w:szCs w:val="22"/>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701"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sz w:val="22"/>
                <w:szCs w:val="22"/>
                <w:lang w:val="en-US"/>
              </w:rPr>
              <w:t xml:space="preserve">1.97</w:t>
            </w:r>
            <w:r>
              <w:rPr>
                <w:rFonts w:hint="eastAsia" w:ascii="DejaVu Serif" w:hAnsi="DejaVu Serif" w:cs="DejaVu Serif"/>
                <w:sz w:val="22"/>
                <w:szCs w:val="22"/>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415" w:type="dxa"/>
            <w:vAlign w:val="center"/>
            <w:textDirection w:val="lrTb"/>
            <w:noWrap w:val="false"/>
          </w:tcPr>
          <w:p>
            <w:pPr>
              <w:pBdr/>
              <w:spacing/>
              <w:ind/>
              <w:jc w:val="center"/>
              <w:rPr>
                <w:rFonts w:hint="eastAsia" w:ascii="DejaVu Serif" w:hAnsi="DejaVu Serif" w:cs="DejaVu Serif"/>
                <w:sz w:val="22"/>
                <w:szCs w:val="22"/>
              </w:rPr>
            </w:pPr>
            <w:r>
              <w:rPr>
                <w:rFonts w:hint="eastAsia" w:ascii="DejaVu Serif" w:hAnsi="DejaVu Serif" w:eastAsia="DejaVu Serif" w:cs="DejaVu Serif"/>
                <w:sz w:val="22"/>
                <w:szCs w:val="22"/>
                <w:lang w:val="en-US"/>
              </w:rPr>
            </w:r>
            <w:r>
              <w:rPr>
                <w:rFonts w:hint="eastAsia" w:ascii="DejaVu Serif" w:hAnsi="DejaVu Serif" w:cs="DejaVu Serif"/>
                <w:sz w:val="22"/>
                <w:szCs w:val="22"/>
              </w:rPr>
            </w:r>
            <w:r>
              <w:rPr>
                <w:rFonts w:hint="eastAsia" w:ascii="DejaVu Serif" w:hAnsi="DejaVu Serif" w:cs="DejaVu Serif"/>
                <w:sz w:val="22"/>
                <w:szCs w:val="22"/>
              </w:rPr>
            </w:r>
          </w:p>
        </w:tc>
      </w:tr>
    </w:tbl>
    <w:p>
      <w:pPr>
        <w:pBdr/>
        <w:shd w:val="nil" w:color="000000"/>
        <w:spacing/>
        <w:ind/>
        <w:rPr>
          <w:rFonts w:ascii="DejaVu Serif" w:hAnsi="DejaVu Serif" w:cs="DejaVu Serif"/>
          <w:sz w:val="22"/>
          <w:szCs w:val="22"/>
        </w:rPr>
      </w:pPr>
      <w:r>
        <w:rPr>
          <w:rFonts w:ascii="DejaVu Serif" w:hAnsi="DejaVu Serif" w:cs="DejaVu Serif"/>
          <w:sz w:val="22"/>
          <w:szCs w:val="22"/>
          <w:highlight w:val="none"/>
        </w:rPr>
      </w:r>
      <w:r>
        <w:rPr>
          <w:rFonts w:ascii="DejaVu Serif" w:hAnsi="DejaVu Serif" w:cs="DejaVu Serif"/>
          <w:sz w:val="22"/>
          <w:szCs w:val="22"/>
        </w:rPr>
      </w:r>
      <w:r>
        <w:rPr>
          <w:rFonts w:ascii="DejaVu Serif" w:hAnsi="DejaVu Serif" w:cs="DejaVu Serif"/>
          <w:sz w:val="22"/>
          <w:szCs w:val="22"/>
        </w:rPr>
      </w:r>
    </w:p>
    <w:p>
      <w:pPr>
        <w:pBdr/>
        <w:spacing w:after="198" w:before="198"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lang w:val="en-US"/>
        </w:rPr>
      </w:r>
      <w:r>
        <w:rPr>
          <w:rFonts w:ascii="DejaVu Serif" w:hAnsi="DejaVu Serif" w:eastAsia="DejaVu Serif" w:cs="DejaVu Serif"/>
          <w:sz w:val="22"/>
          <w:szCs w:val="22"/>
          <w:lang w:val="en-US"/>
        </w:rPr>
        <w:t xml:space="preserve">The maximum difference among z-deviation, </w:t>
      </w:r>
      <w:r>
        <w:rPr>
          <w:rFonts w:ascii="DejaVu Serif" w:hAnsi="DejaVu Serif" w:eastAsia="DejaVu Serif" w:cs="DejaVu Serif"/>
          <w:sz w:val="22"/>
          <w:szCs w:val="22"/>
          <w:lang w:val="en-US"/>
        </w:rPr>
        <w:t xml:space="preserve">slopeX</w:t>
      </w:r>
      <w:r>
        <w:rPr>
          <w:rFonts w:ascii="DejaVu Serif" w:hAnsi="DejaVu Serif" w:eastAsia="DejaVu Serif" w:cs="DejaVu Serif"/>
          <w:sz w:val="22"/>
          <w:szCs w:val="22"/>
          <w:lang w:val="en-US"/>
        </w:rPr>
        <w:t xml:space="preserve">-deviation and </w:t>
      </w:r>
      <w:r>
        <w:rPr>
          <w:rFonts w:ascii="DejaVu Serif" w:hAnsi="DejaVu Serif" w:eastAsia="DejaVu Serif" w:cs="DejaVu Serif"/>
          <w:sz w:val="22"/>
          <w:szCs w:val="22"/>
          <w:lang w:val="en-US"/>
        </w:rPr>
        <w:t xml:space="preserve">slopeY</w:t>
      </w:r>
      <w:r>
        <w:rPr>
          <w:rFonts w:ascii="DejaVu Serif" w:hAnsi="DejaVu Serif" w:eastAsia="DejaVu Serif" w:cs="DejaVu Serif"/>
          <w:sz w:val="22"/>
          <w:szCs w:val="22"/>
          <w:lang w:val="en-US"/>
        </w:rPr>
        <w:t xml:space="preserve">-deviation is 0.6 mm, 1.4 mrad, and 1.2 mrad, respectively. Alt</w:t>
      </w:r>
      <w:r>
        <w:rPr>
          <w:rFonts w:ascii="DejaVu Serif" w:hAnsi="DejaVu Serif" w:eastAsia="DejaVu Serif" w:cs="DejaVu Serif"/>
          <w:sz w:val="22"/>
          <w:szCs w:val="22"/>
          <w:lang w:val="en-US"/>
        </w:rPr>
        <w:t xml:space="preserve">h</w:t>
      </w:r>
      <w:r>
        <w:rPr>
          <w:rFonts w:ascii="DejaVu Serif" w:hAnsi="DejaVu Serif" w:eastAsia="DejaVu Serif" w:cs="DejaVu Serif"/>
          <w:sz w:val="22"/>
          <w:szCs w:val="22"/>
          <w:lang w:val="en-US"/>
        </w:rPr>
        <w:t xml:space="preserve">ough</w:t>
      </w:r>
      <w:r>
        <w:rPr>
          <w:rFonts w:ascii="DejaVu Serif" w:hAnsi="DejaVu Serif" w:eastAsia="DejaVu Serif" w:cs="DejaVu Serif"/>
          <w:sz w:val="22"/>
          <w:szCs w:val="22"/>
          <w:lang w:val="en-US"/>
        </w:rPr>
        <w:t xml:space="preserve"> these results are not discouraging, the agreement is a </w:t>
      </w:r>
      <w:r>
        <w:rPr>
          <w:rFonts w:ascii="DejaVu Serif" w:hAnsi="DejaVu Serif" w:eastAsia="DejaVu Serif" w:cs="DejaVu Serif"/>
          <w:sz w:val="22"/>
          <w:szCs w:val="22"/>
          <w:lang w:val="en-US"/>
        </w:rPr>
        <w:t xml:space="preserve">bit  wors</w:t>
      </w:r>
      <w:r>
        <w:rPr>
          <w:rFonts w:ascii="DejaVu Serif" w:hAnsi="DejaVu Serif" w:eastAsia="DejaVu Serif" w:cs="DejaVu Serif"/>
          <w:sz w:val="22"/>
          <w:szCs w:val="22"/>
          <w:lang w:val="en-US"/>
        </w:rPr>
        <w:t xml:space="preserve">e</w:t>
      </w:r>
      <w:r>
        <w:rPr>
          <w:rFonts w:ascii="DejaVu Serif" w:hAnsi="DejaVu Serif" w:eastAsia="DejaVu Serif" w:cs="DejaVu Serif"/>
          <w:sz w:val="22"/>
          <w:szCs w:val="22"/>
          <w:lang w:val="en-US"/>
        </w:rPr>
        <w:t xml:space="preserve"> </w:t>
      </w:r>
      <w:r>
        <w:rPr>
          <w:rFonts w:ascii="DejaVu Serif" w:hAnsi="DejaVu Serif" w:eastAsia="DejaVu Serif" w:cs="DejaVu Serif"/>
          <w:sz w:val="22"/>
          <w:szCs w:val="22"/>
          <w:lang w:val="en-US"/>
        </w:rPr>
        <w:t xml:space="preserve">compared to</w:t>
      </w:r>
      <w:r>
        <w:rPr>
          <w:rFonts w:ascii="DejaVu Serif" w:hAnsi="DejaVu Serif" w:eastAsia="DejaVu Serif" w:cs="DejaVu Serif"/>
          <w:sz w:val="22"/>
          <w:szCs w:val="22"/>
          <w:lang w:val="en-US"/>
        </w:rPr>
        <w:t xml:space="preserve"> the case of the absolute shape (see section 4).</w:t>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p>
    <w:p>
      <w:pPr>
        <w:pBdr/>
        <w:spacing w:after="198" w:before="198"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highlight w:val="none"/>
          <w:lang w:val="en-US"/>
        </w:rPr>
        <w:t xml:space="preserve">To better understand the reason </w:t>
      </w:r>
      <w:r>
        <w:rPr>
          <w:rFonts w:ascii="DejaVu Serif" w:hAnsi="DejaVu Serif" w:eastAsia="DejaVu Serif" w:cs="DejaVu Serif"/>
          <w:sz w:val="22"/>
          <w:szCs w:val="22"/>
          <w:highlight w:val="none"/>
          <w:lang w:val="en-US"/>
        </w:rPr>
        <w:t xml:space="preserve">of this parti</w:t>
      </w:r>
      <w:r>
        <w:rPr>
          <w:rFonts w:ascii="DejaVu Serif" w:hAnsi="DejaVu Serif" w:eastAsia="DejaVu Serif" w:cs="DejaVu Serif"/>
          <w:sz w:val="22"/>
          <w:szCs w:val="22"/>
          <w:highlight w:val="none"/>
          <w:lang w:val="en-US"/>
        </w:rPr>
        <w:t xml:space="preserve">al disagreement, the analysis of mean value and standard deviation of RMS values is very useful. In particular, the second column of tables 5-4, 5-5, and 5-6 reports mean value and standard deviation of the RMS deviations provided by the participants; thir</w:t>
      </w:r>
      <w:r>
        <w:rPr>
          <w:rFonts w:ascii="DejaVu Serif" w:hAnsi="DejaVu Serif" w:eastAsia="DejaVu Serif" w:cs="DejaVu Serif"/>
          <w:sz w:val="22"/>
          <w:szCs w:val="22"/>
          <w:highlight w:val="none"/>
          <w:lang w:val="en-US"/>
        </w:rPr>
        <w:t xml:space="preserve">d and fourth columns shown the effect of limiting the statistics to the common XY region without and with the “SW realignment by devZ_exp” (i.e. </w:t>
      </w:r>
      <w:r>
        <w:rPr>
          <w:rFonts w:ascii="DejaVu Serif" w:hAnsi="DejaVu Serif" w:eastAsia="DejaVu Serif" w:cs="DejaVu Serif"/>
          <w:sz w:val="22"/>
          <w:szCs w:val="22"/>
          <w:lang w:val="en-US"/>
        </w:rPr>
        <w:t xml:space="preserve">the difference </w:t>
      </w:r>
      <m:oMath>
        <m:sSub>
          <m:sSubPr>
            <m:ctrlPr>
              <w:rPr>
                <w:rFonts w:ascii="Cambria Math" w:hAnsi="Cambria Math" w:eastAsia="Cambria Math" w:cs="Cambria Math"/>
                <w:i/>
                <w:sz w:val="22"/>
                <w:szCs w:val="22"/>
                <w:lang w:val="en-US"/>
              </w:rPr>
            </m:ctrlPr>
          </m:sSubPr>
          <m:e>
            <m:r>
              <w:rPr>
                <w:rFonts w:hint="default" w:ascii="Cambria Math" w:hAnsi="Cambria Math" w:eastAsia="Cambria Math" w:cs="Cambria Math"/>
                <w:sz w:val="22"/>
                <w:szCs w:val="22"/>
                <w:lang w:val="en-US"/>
              </w:rPr>
              <m:rPr>
                <m:sty m:val="i"/>
              </m:rPr>
              <m:t>z</m:t>
            </m:r>
            <m:r>
              <w:rPr>
                <w:rFonts w:ascii="Cambria Math" w:hAnsi="Cambria Math" w:eastAsia="Cambria Math" w:cs="Cambria Math"/>
              </w:rPr>
              <m:rPr/>
              <m:t>-</m:t>
            </m:r>
            <m:r>
              <w:rPr>
                <w:rFonts w:hint="default" w:ascii="Cambria Math" w:hAnsi="Cambria Math" w:eastAsia="Cambria Math" w:cs="Cambria Math"/>
                <w:sz w:val="22"/>
                <w:szCs w:val="22"/>
                <w:lang w:val="en-US"/>
              </w:rPr>
              <m:rPr>
                <m:sty m:val="i"/>
              </m:rPr>
              <m:t>z</m:t>
            </m:r>
          </m:e>
          <m:sub>
            <m:r>
              <w:rPr>
                <w:rFonts w:hint="default" w:ascii="Cambria Math" w:hAnsi="Cambria Math" w:eastAsia="Cambria Math" w:cs="Cambria Math"/>
                <w:sz w:val="22"/>
                <w:szCs w:val="22"/>
                <w:lang w:val="en-US"/>
              </w:rPr>
              <m:rPr>
                <m:sty m:val="i"/>
              </m:rPr>
              <m:t>ideal</m:t>
            </m:r>
          </m:sub>
        </m:sSub>
      </m:oMath>
      <w:r>
        <w:rPr>
          <w:rFonts w:ascii="DejaVu Serif" w:hAnsi="DejaVu Serif" w:eastAsia="DejaVu Serif" w:cs="DejaVu Serif"/>
          <w:sz w:val="22"/>
          <w:szCs w:val="22"/>
          <w:highlight w:val="none"/>
          <w:lang w:val="en-US"/>
        </w:rPr>
        <w:t xml:space="preserve"> directly provided by the participant, listed in the 6th column of the result file), respectively. As matter of fact the difference among the scanned areas from the several instruments can bring to apparent di</w:t>
      </w:r>
      <w:r>
        <w:rPr>
          <w:rFonts w:ascii="DejaVu Serif" w:hAnsi="DejaVu Serif" w:eastAsia="DejaVu Serif" w:cs="DejaVu Serif"/>
          <w:sz w:val="22"/>
          <w:szCs w:val="22"/>
          <w:highlight w:val="none"/>
          <w:lang w:val="en-US"/>
        </w:rPr>
        <w:t xml:space="preserve">sagreement; another s</w:t>
      </w:r>
      <w:r>
        <w:rPr>
          <w:rFonts w:ascii="DejaVu Serif" w:hAnsi="DejaVu Serif" w:eastAsia="DejaVu Serif" w:cs="DejaVu Serif"/>
          <w:sz w:val="22"/>
          <w:szCs w:val="22"/>
          <w:highlight w:val="none"/>
          <w:lang w:val="en-US"/>
        </w:rPr>
        <w:t xml:space="preserve">ource of apparent disagreement is the imperfect positioning of the specimens on the four attaching points. Tables 5-4, 5-5, and 5-6 proves that the software realignment is the most important action to do for increasing the agreement among the participants.</w:t>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p>
    <w:p>
      <w:pPr>
        <w:pBdr/>
        <w:shd w:val="nil" w:color="auto"/>
        <w:spacing/>
        <w:ind/>
        <w:rPr>
          <w:rFonts w:ascii="DejaVu Serif" w:hAnsi="DejaVu Serif" w:eastAsia="DejaVu Serif" w:cs="DejaVu Serif"/>
          <w:sz w:val="22"/>
          <w:szCs w:val="22"/>
          <w:highlight w:val="none"/>
          <w:lang w:val="en-US"/>
        </w:rPr>
      </w:pPr>
      <w:r>
        <w:rPr>
          <w:rFonts w:ascii="DejaVu Serif" w:hAnsi="DejaVu Serif" w:eastAsia="DejaVu Serif" w:cs="DejaVu Serif"/>
          <w:sz w:val="22"/>
          <w:szCs w:val="22"/>
          <w:highlight w:val="none"/>
          <w:lang w:val="en-US"/>
        </w:rPr>
        <w:br w:type="page" w:clear="all"/>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p>
    <w:p>
      <w:pPr>
        <w:pBdr/>
        <w:spacing w:after="198" w:before="198"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highlight w:val="none"/>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62"/>
        <w:gridCol w:w="2506"/>
        <w:gridCol w:w="2551"/>
        <w:gridCol w:w="2835"/>
        <w:gridCol w:w="1"/>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355" w:type="dxa"/>
            <w:vAlign w:val="center"/>
            <w:vMerge w:val="restart"/>
            <w:textDirection w:val="lrTb"/>
            <w:noWrap w:val="false"/>
          </w:tcPr>
          <w:p>
            <w:pPr>
              <w:pStyle w:val="1284"/>
              <w:pBdr/>
              <w:spacing w:after="0" w:afterAutospacing="0" w:before="0" w:beforeAutospacing="0" w:line="276" w:lineRule="auto"/>
              <w:ind/>
              <w:jc w:val="left"/>
              <w:rPr>
                <w:rFonts w:ascii="DejaVu Serif" w:hAnsi="DejaVu Serif" w:cs="DejaVu Serif"/>
              </w:rPr>
            </w:pPr>
            <w:r>
              <w:rPr>
                <w:rFonts w:ascii="DejaVu Serif" w:hAnsi="DejaVu Serif" w:eastAsia="DejaVu Serif" w:cs="DejaVu Serif"/>
              </w:rPr>
              <w:t xml:space="preserve">Tab 5-4. Mean and standard deviation of the z-deviations from the ideal parabola as it is, limited to the common XY area, and applying the software realignment</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As it is</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(mm)</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lang w:val="en-GB"/>
              </w:rPr>
              <w:t xml:space="preserve">XY common</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(mm)</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XY common and SW realignment</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(mm)</w:t>
            </w:r>
            <w:r>
              <w:rPr>
                <w:rFonts w:ascii="DejaVu Serif" w:hAnsi="DejaVu Serif" w:cs="DejaVu Serif"/>
                <w:sz w:val="22"/>
                <w:szCs w:val="22"/>
              </w:rPr>
            </w:r>
            <w:r>
              <w:rPr>
                <w:rFonts w:ascii="DejaVu Serif" w:hAnsi="DejaVu Serif" w:cs="DejaVu Serif"/>
                <w:sz w:val="22"/>
                <w:szCs w:val="22"/>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0.50 </w:t>
            </w:r>
            <w:r>
              <w:rPr>
                <w:rFonts w:hint="default" w:ascii="DejaVu Serif" w:hAnsi="DejaVu Serif" w:eastAsia="DejaVu Serif" w:cs="DejaVu Serif"/>
              </w:rPr>
              <w:t xml:space="preserve">± 0.09</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0.47 </w:t>
            </w:r>
            <w:r>
              <w:rPr>
                <w:rFonts w:hint="default" w:ascii="DejaVu Serif" w:hAnsi="DejaVu Serif" w:eastAsia="DejaVu Serif" w:cs="DejaVu Serif"/>
              </w:rPr>
              <w:t xml:space="preserve">± 0.10</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0.46 </w:t>
            </w:r>
            <w:r>
              <w:rPr>
                <w:rFonts w:hint="default" w:ascii="DejaVu Serif" w:hAnsi="DejaVu Serif" w:eastAsia="DejaVu Serif" w:cs="DejaVu Serif"/>
              </w:rPr>
              <w:t xml:space="preserve">± 0.08</w:t>
            </w:r>
            <w:r>
              <w:rPr>
                <w:rFonts w:ascii="DejaVu Serif" w:hAnsi="DejaVu Serif" w:cs="DejaVu Serif"/>
              </w:rPr>
            </w:r>
            <w:r>
              <w:rPr>
                <w:rFonts w:ascii="DejaVu Serif" w:hAnsi="DejaVu Serif" w:cs="DejaVu Serif"/>
              </w:rPr>
            </w:r>
          </w:p>
        </w:tc>
      </w:tr>
      <w:tr>
        <w:trPr>
          <w:gridAfter w:val="1"/>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0.56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0.10</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0.54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0.10</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0.08</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0.42</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0.10</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0.39</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0.09</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0.06</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0.47</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0.19</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0.45</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0.08</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0.47</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0.45</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0.13</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0.32</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0.08</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0.49</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0.46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0.20</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0.30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0.09</w:t>
            </w:r>
            <w:r>
              <w:rPr>
                <w:rFonts w:ascii="DejaVu Serif" w:hAnsi="DejaVu Serif" w:cs="DejaVu Serif"/>
              </w:rPr>
            </w:r>
            <w:r>
              <w:rPr>
                <w:rFonts w:ascii="DejaVu Serif" w:hAnsi="DejaVu Serif" w:cs="DejaVu Serif"/>
              </w:rPr>
            </w:r>
          </w:p>
        </w:tc>
      </w:tr>
    </w:tbl>
    <w:p>
      <w:pPr>
        <w:pBdr/>
        <w:spacing w:after="0" w:afterAutospacing="0" w:before="0" w:beforeAutospacing="0" w:line="276" w:lineRule="auto"/>
        <w:ind/>
        <w:rPr>
          <w:rFonts w:ascii="DejaVu Serif" w:hAnsi="DejaVu Serif" w:cs="DejaVu Serif"/>
        </w:rPr>
      </w:pPr>
      <w:r>
        <w:rPr>
          <w:rFonts w:ascii="DejaVu Serif" w:hAnsi="DejaVu Serif" w:eastAsia="DejaVu Serif" w:cs="DejaVu Serif"/>
        </w:rPr>
      </w:r>
      <w:r>
        <w:rPr>
          <w:rFonts w:ascii="DejaVu Serif" w:hAnsi="DejaVu Serif" w:cs="DejaVu Serif"/>
        </w:rPr>
      </w:r>
      <w:r>
        <w:rPr>
          <w:rFonts w:ascii="DejaVu Serif" w:hAnsi="DejaVu Serif" w:cs="DejaVu Serif"/>
        </w:rPr>
      </w:r>
    </w:p>
    <w:p>
      <w:pPr>
        <w:pBdr/>
        <w:spacing w:after="0" w:afterAutospacing="0" w:before="0" w:beforeAutospacing="0" w:line="276" w:lineRule="auto"/>
        <w:ind/>
        <w:rPr>
          <w:rFonts w:ascii="DejaVu Serif" w:hAnsi="DejaVu Serif" w:cs="DejaVu Serif"/>
        </w:rPr>
      </w:pPr>
      <w:r>
        <w:rPr>
          <w:rFonts w:ascii="DejaVu Serif" w:hAnsi="DejaVu Serif" w:eastAsia="DejaVu Serif" w:cs="DejaVu Serif"/>
        </w:rPr>
      </w:r>
      <w:r>
        <w:rPr>
          <w:rFonts w:ascii="DejaVu Serif" w:hAnsi="DejaVu Serif" w:cs="DejaVu Serif"/>
        </w:rPr>
      </w:r>
      <w:r>
        <w:rPr>
          <w:rFonts w:ascii="DejaVu Serif" w:hAnsi="DejaVu Serif" w:cs="DejaVu Serif"/>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62"/>
        <w:gridCol w:w="2506"/>
        <w:gridCol w:w="2551"/>
        <w:gridCol w:w="2835"/>
        <w:gridCol w:w="1"/>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355" w:type="dxa"/>
            <w:vAlign w:val="center"/>
            <w:vMerge w:val="restart"/>
            <w:textDirection w:val="lrTb"/>
            <w:noWrap w:val="false"/>
          </w:tcPr>
          <w:p>
            <w:pPr>
              <w:pStyle w:val="1284"/>
              <w:pBdr/>
              <w:spacing w:after="0" w:afterAutospacing="0" w:before="0" w:beforeAutospacing="0" w:line="276" w:lineRule="auto"/>
              <w:ind/>
              <w:jc w:val="left"/>
              <w:rPr>
                <w:rFonts w:ascii="DejaVu Serif" w:hAnsi="DejaVu Serif" w:cs="DejaVu Serif"/>
              </w:rPr>
            </w:pPr>
            <w:r>
              <w:rPr>
                <w:rFonts w:ascii="DejaVu Serif" w:hAnsi="DejaVu Serif" w:eastAsia="DejaVu Serif" w:cs="DejaVu Serif"/>
              </w:rPr>
              <w:t xml:space="preserve">Tab 5-5. Mean and standard deviation of the slopeX-deviations from the ideal parabola as it is, limited to the common XY area, and applying the software realignment</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As it is</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lang w:val="en-GB"/>
              </w:rPr>
              <w:t xml:space="preserve">XY common</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XY common and SW realignment</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2.64 </w:t>
            </w:r>
            <w:r>
              <w:rPr>
                <w:rFonts w:hint="default" w:ascii="DejaVu Serif" w:hAnsi="DejaVu Serif" w:eastAsia="DejaVu Serif" w:cs="DejaVu Serif"/>
              </w:rPr>
              <w:t xml:space="preserve">± 0.36</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2.40 </w:t>
            </w:r>
            <w:r>
              <w:rPr>
                <w:rFonts w:hint="default" w:ascii="DejaVu Serif" w:hAnsi="DejaVu Serif" w:eastAsia="DejaVu Serif" w:cs="DejaVu Serif"/>
              </w:rPr>
              <w:t xml:space="preserve">± 0.37</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2.45 </w:t>
            </w:r>
            <w:r>
              <w:rPr>
                <w:rFonts w:hint="default" w:ascii="DejaVu Serif" w:hAnsi="DejaVu Serif" w:eastAsia="DejaVu Serif" w:cs="DejaVu Serif"/>
              </w:rPr>
              <w:t xml:space="preserve">± 0.42</w:t>
            </w:r>
            <w:r>
              <w:rPr>
                <w:rFonts w:ascii="DejaVu Serif" w:hAnsi="DejaVu Serif" w:cs="DejaVu Serif"/>
              </w:rPr>
            </w:r>
            <w:r>
              <w:rPr>
                <w:rFonts w:ascii="DejaVu Serif" w:hAnsi="DejaVu Serif" w:cs="DejaVu Serif"/>
              </w:rPr>
            </w:r>
          </w:p>
        </w:tc>
      </w:tr>
      <w:tr>
        <w:trPr>
          <w:gridAfter w:val="1"/>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3.21 </w:t>
            </w:r>
            <w:r>
              <w:rPr>
                <w:rFonts w:hint="default" w:ascii="DejaVu Serif" w:hAnsi="DejaVu Serif" w:eastAsia="DejaVu Serif" w:cs="DejaVu Serif"/>
              </w:rPr>
              <w:t xml:space="preserve">± 0.51</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2.99</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0.51</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3.04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0.50</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2.24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0.25</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2.06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2.04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0.19</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1.63</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0.35</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0.16</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1.44</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0.16</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1.83</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0.40</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0.41</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1.57</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0.08</w:t>
            </w:r>
            <w:r>
              <w:rPr>
                <w:rFonts w:ascii="DejaVu Serif" w:hAnsi="DejaVu Serif" w:cs="DejaVu Serif"/>
              </w:rPr>
            </w:r>
            <w:r>
              <w:rPr>
                <w:rFonts w:ascii="DejaVu Serif" w:hAnsi="DejaVu Serif" w:cs="DejaVu Serif"/>
              </w:rPr>
            </w:r>
          </w:p>
        </w:tc>
      </w:tr>
    </w:tbl>
    <w:p>
      <w:pPr>
        <w:pBdr/>
        <w:shd w:val="nil" w:color="000000"/>
        <w:spacing w:after="0" w:afterAutospacing="0" w:before="0" w:beforeAutospacing="0" w:line="276" w:lineRule="auto"/>
        <w:ind/>
        <w:rPr>
          <w:rFonts w:ascii="DejaVu Serif" w:hAnsi="DejaVu Serif" w:cs="DejaVu Serif"/>
          <w:highlight w:val="none"/>
        </w:rPr>
      </w:pPr>
      <w:r>
        <w:rPr>
          <w:rFonts w:ascii="DejaVu Serif" w:hAnsi="DejaVu Serif" w:cs="DejaVu Serif"/>
          <w:highlight w:val="none"/>
        </w:rPr>
      </w:r>
      <w:r>
        <w:rPr>
          <w:rFonts w:ascii="DejaVu Serif" w:hAnsi="DejaVu Serif" w:cs="DejaVu Serif"/>
          <w:highlight w:val="none"/>
        </w:rPr>
      </w:r>
      <w:r>
        <w:rPr>
          <w:rFonts w:ascii="DejaVu Serif" w:hAnsi="DejaVu Serif" w:cs="DejaVu Serif"/>
          <w:highlight w:val="none"/>
        </w:rPr>
      </w:r>
    </w:p>
    <w:p>
      <w:pPr>
        <w:pBdr/>
        <w:shd w:val="nil" w:color="000000"/>
        <w:spacing w:after="0" w:afterAutospacing="0" w:before="0" w:beforeAutospacing="0" w:line="276" w:lineRule="auto"/>
        <w:ind/>
        <w:rPr>
          <w:rFonts w:ascii="DejaVu Serif" w:hAnsi="DejaVu Serif" w:cs="DejaVu Serif"/>
          <w:highlight w:val="none"/>
        </w:rPr>
      </w:pPr>
      <w:r>
        <w:rPr>
          <w:rFonts w:ascii="DejaVu Serif" w:hAnsi="DejaVu Serif" w:eastAsia="DejaVu Serif" w:cs="DejaVu Serif"/>
        </w:rPr>
      </w:r>
      <w:r>
        <w:rPr>
          <w:rFonts w:ascii="DejaVu Serif" w:hAnsi="DejaVu Serif" w:cs="DejaVu Serif"/>
          <w:highlight w:val="none"/>
        </w:rPr>
      </w:r>
      <w:r>
        <w:rPr>
          <w:rFonts w:ascii="DejaVu Serif" w:hAnsi="DejaVu Serif" w:cs="DejaVu Serif"/>
          <w:highlight w:val="none"/>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62"/>
        <w:gridCol w:w="2506"/>
        <w:gridCol w:w="2551"/>
        <w:gridCol w:w="2835"/>
        <w:gridCol w:w="1"/>
      </w:tblGrid>
      <w:tr>
        <w:trPr/>
        <w:tc>
          <w:tcPr>
            <w:gridSpan w:val="5"/>
            <w:shd w:val="clear" w:color="ffffff" w:fill="ffffff"/>
            <w:tcBorders>
              <w:top w:val="single" w:color="c0c0c0" w:sz="4" w:space="0"/>
              <w:left w:val="single" w:color="c0c0c0" w:sz="4" w:space="0"/>
              <w:bottom w:val="single" w:color="000000" w:sz="4" w:space="0"/>
              <w:right w:val="single" w:color="c0c0c0" w:sz="4" w:space="0"/>
            </w:tcBorders>
            <w:tcW w:w="9355" w:type="dxa"/>
            <w:vAlign w:val="center"/>
            <w:vMerge w:val="restart"/>
            <w:textDirection w:val="lrTb"/>
            <w:noWrap w:val="false"/>
          </w:tcPr>
          <w:p>
            <w:pPr>
              <w:pStyle w:val="1284"/>
              <w:pBdr/>
              <w:spacing w:after="0" w:afterAutospacing="0" w:before="0" w:beforeAutospacing="0" w:line="276" w:lineRule="auto"/>
              <w:ind/>
              <w:jc w:val="left"/>
              <w:rPr>
                <w:rFonts w:ascii="DejaVu Serif" w:hAnsi="DejaVu Serif" w:cs="DejaVu Serif"/>
              </w:rPr>
            </w:pPr>
            <w:r>
              <w:rPr>
                <w:rFonts w:ascii="DejaVu Serif" w:hAnsi="DejaVu Serif" w:eastAsia="DejaVu Serif" w:cs="DejaVu Serif"/>
              </w:rPr>
              <w:t xml:space="preserve">Tab 5-6. Mean and standard deviation of the slopeY-deviations from the ideal parabola as it is, limited to the common XY area, and applying the software realignment</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As it is</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lang w:val="en-GB"/>
              </w:rPr>
              <w:t xml:space="preserve">XY common</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highlight w:val="none"/>
              </w:rPr>
            </w:pPr>
            <w:r>
              <w:rPr>
                <w:rFonts w:ascii="DejaVu Serif" w:hAnsi="DejaVu Serif" w:eastAsia="DejaVu Serif" w:cs="DejaVu Serif"/>
                <w:sz w:val="22"/>
                <w:szCs w:val="22"/>
                <w:highlight w:val="none"/>
                <w:lang w:val="en-GB"/>
              </w:rPr>
              <w:t xml:space="preserve">XY common and SW realignment</w:t>
            </w:r>
            <w:r>
              <w:rPr>
                <w:rFonts w:ascii="DejaVu Serif" w:hAnsi="DejaVu Serif" w:cs="DejaVu Serif"/>
                <w:sz w:val="22"/>
                <w:szCs w:val="22"/>
                <w:highlight w:val="none"/>
              </w:rPr>
            </w:r>
            <w:r>
              <w:rPr>
                <w:rFonts w:ascii="DejaVu Serif" w:hAnsi="DejaVu Serif" w:cs="DejaVu Serif"/>
                <w:sz w:val="22"/>
                <w:szCs w:val="22"/>
                <w:highlight w:val="none"/>
              </w:rPr>
            </w:r>
          </w:p>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highlight w:val="none"/>
                <w:lang w:val="en-GB"/>
              </w:rPr>
              <w:t xml:space="preserve">(mrad)</w:t>
            </w:r>
            <w:r>
              <w:rPr>
                <w:rFonts w:ascii="DejaVu Serif" w:hAnsi="DejaVu Serif" w:cs="DejaVu Serif"/>
                <w:sz w:val="22"/>
                <w:szCs w:val="22"/>
              </w:rPr>
            </w:r>
            <w:r>
              <w:rPr>
                <w:rFonts w:ascii="DejaVu Serif" w:hAnsi="DejaVu Serif" w:cs="DejaVu Serif"/>
                <w:sz w:val="22"/>
                <w:szCs w:val="22"/>
              </w:rPr>
            </w:r>
          </w:p>
        </w:tc>
      </w:tr>
      <w:tr>
        <w:trPr>
          <w:gridAfter w:val="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Inner#60</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2.62 </w:t>
            </w:r>
            <w:r>
              <w:rPr>
                <w:rFonts w:hint="default" w:ascii="DejaVu Serif" w:hAnsi="DejaVu Serif" w:eastAsia="DejaVu Serif" w:cs="DejaVu Serif"/>
              </w:rPr>
              <w:t xml:space="preserve">± 0.33</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1.60 </w:t>
            </w:r>
            <w:r>
              <w:rPr>
                <w:rFonts w:hint="default" w:ascii="DejaVu Serif" w:hAnsi="DejaVu Serif" w:eastAsia="DejaVu Serif" w:cs="DejaVu Serif"/>
              </w:rPr>
              <w:t xml:space="preserve">± 0.07</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vMerge w:val="restart"/>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1.59 </w:t>
            </w:r>
            <w:r>
              <w:rPr>
                <w:rFonts w:hint="default" w:ascii="DejaVu Serif" w:hAnsi="DejaVu Serif" w:eastAsia="DejaVu Serif" w:cs="DejaVu Serif"/>
              </w:rPr>
              <w:t xml:space="preserve">± 0.05</w:t>
            </w:r>
            <w:r>
              <w:rPr>
                <w:rFonts w:ascii="DejaVu Serif" w:hAnsi="DejaVu Serif" w:cs="DejaVu Serif"/>
              </w:rPr>
            </w:r>
            <w:r>
              <w:rPr>
                <w:rFonts w:ascii="DejaVu Serif" w:hAnsi="DejaVu Serif" w:cs="DejaVu Serif"/>
              </w:rPr>
            </w:r>
          </w:p>
        </w:tc>
      </w:tr>
      <w:tr>
        <w:trPr>
          <w:gridAfter w:val="1"/>
          <w:trHeight w:val="241"/>
        </w:trPr>
        <w:tc>
          <w:tcPr>
            <w:shd w:val="clear" w:color="ffffff" w:fill="ffffff"/>
            <w:tcBorders>
              <w:top w:val="single" w:color="c0c0c0" w:sz="4" w:space="0"/>
              <w:left w:val="single" w:color="c0c0c0" w:sz="4" w:space="0"/>
              <w:bottom w:val="single" w:color="000000" w:sz="4" w:space="0"/>
              <w:right w:val="single" w:color="c0c0c0" w:sz="4" w:space="0"/>
            </w:tcBorders>
            <w:tcW w:w="1462" w:type="dxa"/>
            <w:vAlign w:val="center"/>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Inner#61</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c0c0c0" w:sz="4" w:space="0"/>
              <w:left w:val="single" w:color="c0c0c0" w:sz="4" w:space="0"/>
              <w:bottom w:val="single" w:color="000000" w:sz="4" w:space="0"/>
              <w:right w:val="single" w:color="c0c0c0" w:sz="4" w:space="0"/>
            </w:tcBorders>
            <w:tcW w:w="2506"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2.73 </w:t>
            </w:r>
            <w:r>
              <w:rPr>
                <w:rFonts w:hint="default" w:ascii="DejaVu Serif" w:hAnsi="DejaVu Serif" w:eastAsia="DejaVu Serif" w:cs="DejaVu Serif"/>
              </w:rPr>
              <w:t xml:space="preserve">± 0.34</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2.30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0.10</w:t>
            </w:r>
            <w:r>
              <w:rPr>
                <w:rFonts w:ascii="DejaVu Serif" w:hAnsi="DejaVu Serif" w:cs="DejaVu Serif"/>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2.28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0.09</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Inner#62</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2.57</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0.32</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0.13</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Outer#93</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2.16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0.33</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1.85</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0.21</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1.82</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0.20</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Outer#97</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1.90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0.41</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1.61</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0.26</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1.58</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0.26</w:t>
            </w:r>
            <w:r>
              <w:rPr>
                <w:rFonts w:ascii="DejaVu Serif" w:hAnsi="DejaVu Serif" w:cs="DejaVu Serif"/>
              </w:rPr>
            </w:r>
            <w:r>
              <w:rPr>
                <w:rFonts w:ascii="DejaVu Serif" w:hAnsi="DejaVu Serif" w:cs="DejaVu Serif"/>
              </w:rPr>
            </w:r>
          </w:p>
        </w:tc>
      </w:tr>
      <w:tr>
        <w:trPr>
          <w:gridAfter w:val="1"/>
        </w:trPr>
        <w:tc>
          <w:tcPr>
            <w:shd w:val="clear" w:color="ffffff" w:fill="ffffff"/>
            <w:tcBorders>
              <w:top w:val="single" w:color="000000" w:sz="4" w:space="0"/>
              <w:left w:val="single" w:color="c0c0c0" w:sz="4" w:space="0"/>
              <w:bottom w:val="single" w:color="000000" w:sz="4" w:space="0"/>
              <w:right w:val="single" w:color="c0c0c0" w:sz="4" w:space="0"/>
            </w:tcBorders>
            <w:tcW w:w="1462" w:type="dxa"/>
            <w:textDirection w:val="lrTb"/>
            <w:noWrap w:val="false"/>
          </w:tcPr>
          <w:p>
            <w:pPr>
              <w:pBdr/>
              <w:spacing w:after="0" w:afterAutospacing="0" w:before="0" w:beforeAutospacing="0" w:line="276" w:lineRule="auto"/>
              <w:ind/>
              <w:jc w:val="center"/>
              <w:rPr>
                <w:rFonts w:ascii="DejaVu Serif" w:hAnsi="DejaVu Serif" w:cs="DejaVu Serif"/>
                <w:sz w:val="22"/>
                <w:szCs w:val="22"/>
              </w:rPr>
            </w:pPr>
            <w:r>
              <w:rPr>
                <w:rFonts w:ascii="DejaVu Serif" w:hAnsi="DejaVu Serif" w:eastAsia="DejaVu Serif" w:cs="DejaVu Serif"/>
                <w:sz w:val="22"/>
                <w:szCs w:val="22"/>
              </w:rPr>
              <w:t xml:space="preserve">Outer#99</w:t>
            </w:r>
            <w:r>
              <w:rPr>
                <w:rFonts w:ascii="DejaVu Serif" w:hAnsi="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2506" w:type="dxa"/>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2.10</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0.38</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551"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1.86</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0.24</w:t>
            </w:r>
            <w:r>
              <w:rPr>
                <w:rFonts w:ascii="DejaVu Serif" w:hAnsi="DejaVu Serif" w:cs="DejaVu Serif"/>
              </w:rPr>
            </w:r>
            <w:r>
              <w:rPr>
                <w:rFonts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2835" w:type="dxa"/>
            <w:vAlign w:val="center"/>
            <w:textDirection w:val="lrTb"/>
            <w:noWrap w:val="false"/>
          </w:tcPr>
          <w:p>
            <w:pPr>
              <w:pBdr/>
              <w:spacing w:after="0" w:afterAutospacing="0" w:before="0" w:beforeAutospacing="0" w:line="276" w:lineRule="auto"/>
              <w:ind/>
              <w:jc w:val="center"/>
              <w:rPr>
                <w:rFonts w:ascii="DejaVu Serif" w:hAnsi="DejaVu Serif" w:cs="DejaVu Serif"/>
              </w:rPr>
            </w:pPr>
            <w:r>
              <w:rPr>
                <w:rFonts w:ascii="DejaVu Serif" w:hAnsi="DejaVu Serif" w:eastAsia="DejaVu Serif" w:cs="DejaVu Serif"/>
              </w:rPr>
              <w:t xml:space="preserve">1.83</w:t>
            </w:r>
            <w:r>
              <w:rPr>
                <w:rFonts w:ascii="DejaVu Serif" w:hAnsi="DejaVu Serif" w:eastAsia="DejaVu Serif" w:cs="DejaVu Serif"/>
              </w:rPr>
              <w:t xml:space="preserve"> </w:t>
            </w:r>
            <w:r>
              <w:rPr>
                <w:rFonts w:hint="default" w:ascii="DejaVu Serif" w:hAnsi="DejaVu Serif" w:eastAsia="DejaVu Serif" w:cs="DejaVu Serif"/>
              </w:rPr>
              <w:t xml:space="preserve">± </w:t>
            </w:r>
            <w:r>
              <w:rPr>
                <w:rFonts w:ascii="DejaVu Serif" w:hAnsi="DejaVu Serif" w:eastAsia="DejaVu Serif" w:cs="DejaVu Serif"/>
              </w:rPr>
              <w:t xml:space="preserve">0.26</w:t>
            </w:r>
            <w:r>
              <w:rPr>
                <w:rFonts w:ascii="DejaVu Serif" w:hAnsi="DejaVu Serif" w:cs="DejaVu Serif"/>
              </w:rPr>
            </w:r>
            <w:r>
              <w:rPr>
                <w:rFonts w:ascii="DejaVu Serif" w:hAnsi="DejaVu Serif" w:cs="DejaVu Serif"/>
              </w:rPr>
            </w:r>
          </w:p>
        </w:tc>
      </w:tr>
    </w:tbl>
    <w:p>
      <w:pPr>
        <w:pBdr/>
        <w:spacing w:after="0" w:afterAutospacing="0" w:before="0" w:beforeAutospacing="0" w:line="276" w:lineRule="auto"/>
        <w:ind/>
        <w:rPr>
          <w:rFonts w:ascii="DejaVu Serif" w:hAnsi="DejaVu Serif" w:cs="DejaVu Serif"/>
        </w:rPr>
      </w:pPr>
      <w:r>
        <w:rPr>
          <w:rFonts w:ascii="DejaVu Serif" w:hAnsi="DejaVu Serif" w:cs="DejaVu Serif"/>
        </w:rPr>
      </w:r>
      <w:r>
        <w:rPr>
          <w:rFonts w:ascii="DejaVu Serif" w:hAnsi="DejaVu Serif" w:cs="DejaVu Serif"/>
        </w:rPr>
      </w:r>
      <w:r>
        <w:rPr>
          <w:rFonts w:ascii="DejaVu Serif" w:hAnsi="DejaVu Serif" w:cs="DejaVu Serif"/>
        </w:rPr>
      </w:r>
    </w:p>
    <w:p>
      <w:pPr>
        <w:pBdr/>
        <w:shd w:val="nil" w:color="auto"/>
        <w:spacing/>
        <w:ind/>
        <w:rPr>
          <w:rFonts w:ascii="DejaVu Serif" w:hAnsi="DejaVu Serif" w:eastAsia="DejaVu Serif" w:cs="DejaVu Serif"/>
          <w:sz w:val="22"/>
          <w:szCs w:val="22"/>
          <w:vertAlign w:val="baseline"/>
        </w:rPr>
      </w:pPr>
      <w:r>
        <w:rPr>
          <w:rFonts w:ascii="DejaVu Serif" w:hAnsi="DejaVu Serif" w:eastAsia="DejaVu Serif" w:cs="DejaVu Serif"/>
          <w:sz w:val="22"/>
          <w:szCs w:val="22"/>
          <w:highlight w:val="none"/>
          <w:lang w:val="en-US"/>
        </w:rPr>
        <w:br w:type="page" w:clear="all"/>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vertAlign w:val="baseline"/>
        </w:rPr>
      </w:r>
    </w:p>
    <w:p>
      <w:pPr>
        <w:pBdr/>
        <w:spacing w:line="360" w:lineRule="auto"/>
        <w:ind/>
        <w:jc w:val="both"/>
        <w:rPr>
          <w:rFonts w:ascii="DejaVu Serif" w:hAnsi="DejaVu Serif" w:eastAsia="DejaVu Serif" w:cs="DejaVu Serif"/>
          <w:sz w:val="22"/>
          <w:szCs w:val="22"/>
          <w:vertAlign w:val="baseline"/>
          <w:lang w:val="en-US"/>
        </w:rPr>
      </w:pPr>
      <w:r>
        <w:rPr>
          <w:rFonts w:ascii="DejaVu Serif" w:hAnsi="DejaVu Serif" w:eastAsia="DejaVu Serif" w:cs="DejaVu Serif"/>
          <w:sz w:val="22"/>
          <w:szCs w:val="22"/>
          <w:lang w:val="en-US"/>
        </w:rPr>
        <w:t xml:space="preserve">For the sake of brevity, a more exhaustive comparison is reported in the following for just two specimens, Inner#</w:t>
      </w:r>
      <w:r>
        <w:rPr>
          <w:rFonts w:ascii="DejaVu Serif" w:hAnsi="DejaVu Serif" w:eastAsia="DejaVu Serif" w:cs="DejaVu Serif"/>
          <w:sz w:val="22"/>
          <w:szCs w:val="22"/>
          <w:lang w:val="en-US"/>
        </w:rPr>
        <w:t xml:space="preserve">60</w:t>
      </w:r>
      <w:r>
        <w:rPr>
          <w:rFonts w:ascii="DejaVu Serif" w:hAnsi="DejaVu Serif" w:eastAsia="DejaVu Serif" w:cs="DejaVu Serif"/>
          <w:sz w:val="22"/>
          <w:szCs w:val="22"/>
          <w:lang w:val="en-US"/>
        </w:rPr>
        <w:t xml:space="preserve"> and Outer#93, showing for each participant the 2D contour-map of the difference and the graph of the two sections with the planes </w:t>
      </w:r>
      <w:r>
        <w:rPr>
          <w:rFonts w:ascii="DejaVu Serif" w:hAnsi="DejaVu Serif" w:eastAsia="DejaVu Serif" w:cs="DejaVu Serif"/>
          <w:sz w:val="22"/>
          <w:szCs w:val="22"/>
          <w:lang w:val="en-US"/>
        </w:rPr>
      </w:r>
      <m:oMath>
        <m:r>
          <w:rPr>
            <w:rFonts w:ascii="Cambria Math" w:hAnsi="Cambria Math" w:eastAsia="Cambria Math" w:cs="Cambria Math"/>
          </w:rPr>
          <m:rPr/>
          <m:t>y</m:t>
        </m:r>
        <m:r>
          <w:rPr>
            <w:rFonts w:ascii="Cambria Math" w:hAnsi="Cambria Math" w:eastAsia="Cambria Math" w:cs="Cambria Math"/>
          </w:rPr>
          <m:rPr/>
          <m:t>=cte</m:t>
        </m:r>
      </m:oMath>
      <w:r>
        <w:rPr>
          <w:rFonts w:ascii="DejaVu Serif" w:hAnsi="DejaVu Serif" w:eastAsia="DejaVu Serif" w:cs="DejaVu Serif"/>
          <w:sz w:val="22"/>
          <w:szCs w:val="22"/>
          <w:lang w:val="en-US"/>
        </w:rPr>
        <w:t xml:space="preserve"> crossing the pair of attaching points </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1</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3</w:t>
      </w:r>
      <w:r>
        <w:rPr>
          <w:rFonts w:ascii="DejaVu Serif" w:hAnsi="DejaVu Serif" w:eastAsia="DejaVu Serif" w:cs="DejaVu Serif"/>
          <w:sz w:val="22"/>
          <w:szCs w:val="22"/>
          <w:lang w:val="en-US"/>
        </w:rPr>
        <w:t xml:space="preserve"> and P</w:t>
      </w:r>
      <w:r>
        <w:rPr>
          <w:rFonts w:ascii="DejaVu Serif" w:hAnsi="DejaVu Serif" w:eastAsia="DejaVu Serif" w:cs="DejaVu Serif"/>
          <w:sz w:val="22"/>
          <w:szCs w:val="22"/>
          <w:vertAlign w:val="subscript"/>
          <w:lang w:val="en-US"/>
        </w:rPr>
        <w:t xml:space="preserve">2</w:t>
      </w:r>
      <w:r>
        <w:rPr>
          <w:rFonts w:ascii="DejaVu Serif" w:hAnsi="DejaVu Serif" w:eastAsia="DejaVu Serif" w:cs="DejaVu Serif"/>
          <w:sz w:val="22"/>
          <w:szCs w:val="22"/>
          <w:lang w:val="en-US"/>
        </w:rPr>
        <w:t xml:space="preserve">P</w:t>
      </w:r>
      <w:r>
        <w:rPr>
          <w:rFonts w:ascii="DejaVu Serif" w:hAnsi="DejaVu Serif" w:eastAsia="DejaVu Serif" w:cs="DejaVu Serif"/>
          <w:sz w:val="22"/>
          <w:szCs w:val="22"/>
          <w:vertAlign w:val="subscript"/>
          <w:lang w:val="en-US"/>
        </w:rPr>
        <w:t xml:space="preserve">4</w:t>
      </w:r>
      <w:r>
        <w:rPr>
          <w:rFonts w:ascii="DejaVu Serif" w:hAnsi="DejaVu Serif" w:eastAsia="DejaVu Serif" w:cs="DejaVu Serif"/>
          <w:sz w:val="22"/>
          <w:szCs w:val="22"/>
          <w:vertAlign w:val="baseline"/>
          <w:lang w:val="en-US"/>
        </w:rPr>
        <w:t xml:space="preserve">, respectively</w:t>
      </w:r>
      <w:r>
        <w:rPr>
          <w:rFonts w:ascii="DejaVu Serif" w:hAnsi="DejaVu Serif" w:eastAsia="DejaVu Serif" w:cs="DejaVu Serif"/>
          <w:sz w:val="22"/>
          <w:szCs w:val="22"/>
          <w:vertAlign w:val="subscript"/>
          <w:lang w:val="en-US"/>
        </w:rPr>
        <w:t xml:space="preserve"> </w:t>
      </w:r>
      <w:r>
        <w:rPr>
          <w:rFonts w:ascii="DejaVu Serif" w:hAnsi="DejaVu Serif" w:eastAsia="DejaVu Serif" w:cs="DejaVu Serif"/>
          <w:sz w:val="22"/>
          <w:szCs w:val="22"/>
          <w:vertAlign w:val="baseline"/>
          <w:lang w:val="en-US"/>
        </w:rPr>
        <w:t xml:space="preserve">drawn in red and green.</w:t>
      </w:r>
      <w:r>
        <w:rPr>
          <w:rFonts w:ascii="DejaVu Serif" w:hAnsi="DejaVu Serif" w:eastAsia="DejaVu Serif" w:cs="DejaVu Serif"/>
          <w:sz w:val="22"/>
          <w:szCs w:val="22"/>
          <w:vertAlign w:val="baseline"/>
          <w:lang w:val="en-US"/>
        </w:rPr>
        <w:t xml:space="preserve"> </w:t>
      </w:r>
      <w:r>
        <w:rPr>
          <w:rFonts w:ascii="DejaVu Serif" w:hAnsi="DejaVu Serif" w:eastAsia="DejaVu Serif" w:cs="DejaVu Serif"/>
          <w:sz w:val="22"/>
          <w:szCs w:val="22"/>
          <w:vertAlign w:val="baseline"/>
        </w:rPr>
      </w:r>
      <w:r>
        <w:rPr>
          <w:rFonts w:ascii="DejaVu Serif" w:hAnsi="DejaVu Serif" w:eastAsia="DejaVu Serif" w:cs="DejaVu Serif"/>
          <w:sz w:val="22"/>
          <w:szCs w:val="22"/>
          <w:vertAlign w:val="baseline"/>
          <w:lang w:val="en-US"/>
        </w:rPr>
      </w:r>
    </w:p>
    <w:p>
      <w:pPr>
        <w:pBdr/>
        <w:spacing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vertAlign w:val="baseline"/>
          <w:lang w:val="en-US"/>
        </w:rPr>
        <w:t xml:space="preserve">The comparison concerns the results obtained considering the common XY region </w:t>
      </w:r>
      <w:r>
        <w:rPr>
          <w:rFonts w:ascii="DejaVu Serif" w:hAnsi="DejaVu Serif" w:eastAsia="DejaVu Serif" w:cs="DejaVu Serif"/>
          <w:sz w:val="22"/>
          <w:szCs w:val="22"/>
          <w:highlight w:val="none"/>
          <w:lang w:val="en-US"/>
        </w:rPr>
        <w:t xml:space="preserve">with the “SW realignment by devZ_exp” option. </w:t>
      </w:r>
      <w:r>
        <w:rPr>
          <w:rFonts w:ascii="DejaVu Serif" w:hAnsi="DejaVu Serif" w:eastAsia="DejaVu Serif" w:cs="DejaVu Serif"/>
          <w:sz w:val="22"/>
          <w:szCs w:val="22"/>
          <w:vertAlign w:val="baseline"/>
        </w:rPr>
      </w:r>
      <w:r>
        <w:rPr>
          <w:rFonts w:ascii="DejaVu Serif" w:hAnsi="DejaVu Serif" w:eastAsia="DejaVu Serif" w:cs="DejaVu Serif"/>
          <w:sz w:val="22"/>
          <w:szCs w:val="22"/>
          <w:highlight w:val="none"/>
          <w:lang w:val="en-US"/>
        </w:rPr>
      </w:r>
    </w:p>
    <w:p>
      <w:pPr>
        <w:pBdr/>
        <w:spacing w:line="360" w:lineRule="auto"/>
        <w:ind/>
        <w:jc w:val="both"/>
        <w:rPr>
          <w:rFonts w:ascii="DejaVu Serif" w:hAnsi="DejaVu Serif" w:eastAsia="DejaVu Serif" w:cs="DejaVu Serif"/>
          <w:sz w:val="22"/>
          <w:szCs w:val="22"/>
          <w:vertAlign w:val="baseline"/>
        </w:rPr>
      </w:pPr>
      <w:r>
        <w:rPr>
          <w:rFonts w:ascii="DejaVu Serif" w:hAnsi="DejaVu Serif" w:eastAsia="DejaVu Serif" w:cs="DejaVu Serif"/>
          <w:sz w:val="22"/>
          <w:szCs w:val="22"/>
          <w:highlight w:val="none"/>
          <w:lang w:val="en-US"/>
        </w:rPr>
        <w:t xml:space="preserve">NREL is included only in the comparison of the slope deviation.</w:t>
      </w:r>
      <w:r>
        <w:rPr>
          <w:rFonts w:ascii="DejaVu Serif" w:hAnsi="DejaVu Serif" w:eastAsia="DejaVu Serif" w:cs="DejaVu Serif"/>
          <w:sz w:val="22"/>
          <w:szCs w:val="22"/>
          <w:vertAlign w:val="baseline"/>
        </w:rPr>
      </w:r>
    </w:p>
    <w:p>
      <w:pPr>
        <w:pBdr/>
        <w:spacing w:line="360" w:lineRule="auto"/>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842"/>
        <w:gridCol w:w="1983"/>
        <w:gridCol w:w="3827"/>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5-7. Inner#60 – z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6"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2"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3"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pBdr/>
              <w:spacing/>
              <w:ind/>
              <w:jc w:val="center"/>
              <w:rPr>
                <w:rFonts w:hint="eastAsia" w:ascii="DejaVu Serif" w:hAnsi="DejaVu Serif" w:cs="DejaVu Serif"/>
                <w:sz w:val="22"/>
                <w:szCs w:val="22"/>
                <w:lang w:val="en-US"/>
              </w:rPr>
            </w:pPr>
            <w:r>
              <w:rPr>
                <w:rFonts w:hint="eastAsia" w:ascii="DejaVu Serif" w:hAnsi="DejaVu Serif" w:cs="DejaVu Serif"/>
                <w:sz w:val="22"/>
                <w:szCs w:val="22"/>
                <w:lang w:val="en-US"/>
              </w:rPr>
              <w:t xml:space="preserve">-0.05</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b w:val="0"/>
                <w:bCs w:val="0"/>
                <w:i w:val="0"/>
                <w:iCs w:val="0"/>
                <w:sz w:val="22"/>
                <w:szCs w:val="22"/>
                <w:u w:val="none"/>
                <w:lang w:val="en-US"/>
              </w:rPr>
              <w:t xml:space="preserve">0.45</w:t>
            </w:r>
            <w:r>
              <w:rPr>
                <w:rFonts w:hint="eastAsia" w:ascii="DejaVu Serif" w:hAnsi="DejaVu Serif" w:cs="DejaVu Serif"/>
                <w:b w:val="0"/>
                <w:bCs w:val="0"/>
                <w:i w:val="0"/>
                <w:iCs w:val="0"/>
                <w:sz w:val="22"/>
                <w:szCs w:val="22"/>
                <w:u w:val="none"/>
                <w:lang w:val="en-US"/>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val="0"/>
                <w:iCs w:val="0"/>
                <w:sz w:val="22"/>
                <w:szCs w:val="22"/>
                <w:u w:val="none"/>
                <w:lang w:val="en-US"/>
              </w:rPr>
              <w:t xml:space="preserve">3.07</w:t>
            </w:r>
            <w:r>
              <w:rPr>
                <w:rFonts w:hint="eastAsia" w:ascii="DejaVu Serif" w:hAnsi="DejaVu Serif" w:cs="DejaVu Serif"/>
                <w:i w:val="0"/>
                <w:iCs w:val="0"/>
                <w:sz w:val="22"/>
                <w:szCs w:val="22"/>
                <w:u w:val="none"/>
              </w:rPr>
            </w:r>
            <w:r>
              <w:rPr>
                <w:rFonts w:hint="eastAsia" w:ascii="DejaVu Serif" w:hAnsi="DejaVu Serif" w:cs="DejaVu Serif"/>
                <w:i/>
                <w:iCs/>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b/>
                <w:bCs/>
                <w:i w:val="0"/>
                <w:iCs w:val="0"/>
                <w:sz w:val="22"/>
                <w:szCs w:val="22"/>
                <w:u w:val="none"/>
                <w:lang w:val="en-US"/>
              </w:rPr>
              <w:t xml:space="preserve">0.59</w:t>
            </w:r>
            <w:r>
              <w:rPr>
                <w:rFonts w:hint="eastAsia" w:ascii="DejaVu Serif" w:hAnsi="DejaVu Serif" w:cs="DejaVu Serif"/>
                <w:b/>
                <w:bCs/>
                <w:i w:val="0"/>
                <w:iCs w:val="0"/>
                <w:sz w:val="22"/>
                <w:szCs w:val="22"/>
                <w:u w:val="none"/>
                <w:lang w:val="en-US"/>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b/>
                <w:bCs/>
                <w:sz w:val="22"/>
                <w:szCs w:val="22"/>
                <w:lang w:val="en-US"/>
              </w:rPr>
              <w:t xml:space="preserve">3.33</w:t>
            </w:r>
            <w:r>
              <w:rPr>
                <w:rFonts w:hint="eastAsia" w:ascii="DejaVu Serif" w:hAnsi="DejaVu Serif" w:cs="DejaVu Serif"/>
                <w:b/>
                <w:bCs/>
                <w:sz w:val="22"/>
                <w:szCs w:val="22"/>
                <w:lang w:val="en-US"/>
              </w:rPr>
            </w:r>
            <w:r>
              <w:rPr>
                <w:rFonts w:hint="eastAsia"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pBdr/>
              <w:spacing w:after="60" w:before="60" w:line="240" w:lineRule="auto"/>
              <w:ind w:right="57" w:left="0"/>
              <w:rPr>
                <w:rFonts w:hint="eastAsia" w:ascii="DejaVu Serif" w:hAnsi="DejaVu Serif" w:cs="DejaVu Serif"/>
                <w:sz w:val="22"/>
                <w:lang w:val="en-US"/>
              </w:rPr>
            </w:pPr>
            <w:r>
              <w:rPr>
                <w:rFonts w:ascii="DejaVu Serif" w:hAnsi="DejaVu Serif" w:eastAsia="DejaVu Serif" w:cs="DejaVu Serif"/>
                <w:sz w:val="22"/>
                <w:lang w:val="en-US"/>
              </w:rPr>
              <w:t xml:space="preserve"> 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-0.09</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i w:val="0"/>
                <w:iCs w:val="0"/>
                <w:sz w:val="22"/>
                <w:szCs w:val="22"/>
                <w:u w:val="none"/>
                <w:lang w:val="en-US"/>
              </w:rPr>
              <w:t xml:space="preserve">0.44</w:t>
            </w:r>
            <w:r>
              <w:rPr>
                <w:rFonts w:hint="eastAsia" w:ascii="DejaVu Serif" w:hAnsi="DejaVu Serif" w:cs="DejaVu Serif"/>
                <w:i w:val="0"/>
                <w:iCs w:val="0"/>
                <w:sz w:val="22"/>
                <w:szCs w:val="22"/>
                <w:u w:val="none"/>
                <w:lang w:val="en-US"/>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pBdr/>
              <w:spacing/>
              <w:ind/>
              <w:jc w:val="center"/>
              <w:rPr>
                <w:rFonts w:hint="eastAsia" w:ascii="DejaVu Serif" w:hAnsi="DejaVu Serif" w:cs="DejaVu Serif"/>
                <w:i w:val="0"/>
                <w:iCs w:val="0"/>
                <w:sz w:val="22"/>
                <w:szCs w:val="22"/>
                <w:u w:val="none"/>
              </w:rPr>
            </w:pPr>
            <w:r>
              <w:rPr>
                <w:rFonts w:ascii="DejaVu Serif" w:hAnsi="DejaVu Serif" w:eastAsia="DejaVu Serif" w:cs="DejaVu Serif"/>
                <w:b w:val="0"/>
                <w:bCs w:val="0"/>
                <w:i w:val="0"/>
                <w:iCs w:val="0"/>
                <w:sz w:val="22"/>
                <w:szCs w:val="22"/>
                <w:u w:val="none"/>
                <w:lang w:val="en-US"/>
              </w:rPr>
              <w:t xml:space="preserve">2.82</w:t>
            </w:r>
            <w:r>
              <w:rPr>
                <w:rFonts w:hint="eastAsia" w:ascii="DejaVu Serif" w:hAnsi="DejaVu Serif" w:cs="DejaVu Serif"/>
                <w:b w:val="0"/>
                <w:bCs w:val="0"/>
                <w:i w:val="0"/>
                <w:iCs w:val="0"/>
                <w:sz w:val="22"/>
                <w:szCs w:val="22"/>
                <w:u w:val="none"/>
              </w:rPr>
            </w:r>
            <w:r>
              <w:rPr>
                <w:rFonts w:hint="eastAsia" w:ascii="DejaVu Serif" w:hAnsi="DejaVu Serif" w:cs="DejaVu Serif"/>
                <w:i w:val="0"/>
                <w:iCs w:val="0"/>
                <w:sz w:val="22"/>
                <w:szCs w:val="22"/>
                <w:u w:val="non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0.09</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i/>
                <w:iCs/>
                <w:sz w:val="22"/>
                <w:szCs w:val="22"/>
                <w:u w:val="single"/>
                <w:lang w:val="en-US"/>
              </w:rPr>
              <w:t xml:space="preserve">0.36</w:t>
            </w:r>
            <w:r>
              <w:rPr>
                <w:rFonts w:hint="eastAsia" w:ascii="DejaVu Serif" w:hAnsi="DejaVu Serif" w:cs="DejaVu Serif"/>
                <w:b w:val="0"/>
                <w:bCs w:val="0"/>
                <w:i/>
                <w:iCs/>
                <w:sz w:val="22"/>
                <w:szCs w:val="22"/>
                <w:u w:val="single"/>
                <w:lang w:val="en-US"/>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i/>
                <w:iCs/>
                <w:sz w:val="22"/>
                <w:szCs w:val="22"/>
                <w:u w:val="single"/>
                <w:lang w:val="en-US"/>
              </w:rPr>
              <w:t xml:space="preserve">1.82</w:t>
            </w:r>
            <w:r>
              <w:rPr>
                <w:rFonts w:hint="eastAsia" w:ascii="DejaVu Serif" w:hAnsi="DejaVu Serif" w:cs="DejaVu Serif"/>
                <w:b w:val="0"/>
                <w:bCs w:val="0"/>
                <w:i/>
                <w:iCs/>
                <w:sz w:val="22"/>
                <w:szCs w:val="22"/>
                <w:u w:val="single"/>
                <w:lang w:val="en-US"/>
              </w:rPr>
            </w:r>
            <w:r>
              <w:rPr>
                <w:rFonts w:hint="eastAsia"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vMerge w:val="restart"/>
            <w:textDirection w:val="lrTb"/>
            <w:noWrap w:val="false"/>
          </w:tcPr>
          <w:p>
            <w:pPr>
              <w:pBdr/>
              <w:spacing w:after="60" w:before="60" w:line="240" w:lineRule="auto"/>
              <w:ind w:right="57" w:left="57"/>
              <w:rPr>
                <w:rFonts w:ascii="DejaVu Serif" w:hAnsi="DejaVu Serif" w:eastAsia="DejaVu Serif" w:cs="DejaVu Serif"/>
                <w:sz w:val="22"/>
                <w:lang w:val="en-US"/>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r>
              <w:rPr>
                <w:rFonts w:ascii="DejaVu Serif" w:hAnsi="DejaVu Serif" w:eastAsia="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NA</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vMerge w:val="restart"/>
            <w:textDirection w:val="lrTb"/>
            <w:noWrap w:val="false"/>
          </w:tcPr>
          <w:p>
            <w:pPr>
              <w:pBdr/>
              <w:spacing/>
              <w:ind/>
              <w:jc w:val="center"/>
              <w:rPr>
                <w:rFonts w:ascii="DejaVu Serif" w:hAnsi="DejaVu Serif" w:eastAsia="DejaVu Serif" w:cs="DejaVu Serif"/>
                <w:b w:val="0"/>
                <w:bCs w:val="0"/>
                <w:sz w:val="22"/>
                <w:szCs w:val="22"/>
                <w:lang w:val="en-US"/>
              </w:rPr>
            </w:pPr>
            <w:r>
              <w:rPr>
                <w:rFonts w:ascii="DejaVu Serif" w:hAnsi="DejaVu Serif" w:eastAsia="DejaVu Serif" w:cs="DejaVu Serif"/>
                <w:b w:val="0"/>
                <w:bCs w:val="0"/>
                <w:sz w:val="22"/>
                <w:szCs w:val="22"/>
                <w:lang w:val="en-US"/>
              </w:rPr>
              <w:t xml:space="preserve">NA</w:t>
            </w:r>
            <w:r>
              <w:rPr>
                <w:rFonts w:ascii="DejaVu Serif" w:hAnsi="DejaVu Serif" w:eastAsia="DejaVu Serif" w:cs="DejaVu Serif"/>
                <w:b w:val="0"/>
                <w:bCs w:val="0"/>
                <w:sz w:val="22"/>
                <w:szCs w:val="22"/>
                <w:lang w:val="en-US"/>
              </w:rPr>
            </w:r>
            <w:r>
              <w:rPr>
                <w:rFonts w:ascii="DejaVu Serif" w:hAnsi="DejaVu Serif" w:eastAsia="DejaVu Serif" w:cs="DejaVu Serif"/>
                <w:b w:val="0"/>
                <w:bCs w:val="0"/>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vMerge w:val="restart"/>
            <w:textDirection w:val="lrTb"/>
            <w:noWrap w:val="false"/>
          </w:tcPr>
          <w:p>
            <w:pPr>
              <w:pBdr/>
              <w:spacing/>
              <w:ind/>
              <w:jc w:val="center"/>
              <w:rPr>
                <w:rFonts w:ascii="DejaVu Serif" w:hAnsi="DejaVu Serif" w:eastAsia="DejaVu Serif" w:cs="DejaVu Serif"/>
                <w:b w:val="0"/>
                <w:bCs w:val="0"/>
                <w:i w:val="0"/>
                <w:iCs/>
                <w:sz w:val="22"/>
                <w:szCs w:val="22"/>
                <w:u w:val="none"/>
              </w:rPr>
            </w:pPr>
            <w:r>
              <w:rPr>
                <w:rFonts w:ascii="DejaVu Serif" w:hAnsi="DejaVu Serif" w:eastAsia="DejaVu Serif" w:cs="DejaVu Serif"/>
                <w:b w:val="0"/>
                <w:bCs w:val="0"/>
                <w:i w:val="0"/>
                <w:iCs w:val="0"/>
                <w:sz w:val="22"/>
                <w:szCs w:val="22"/>
                <w:u w:val="none"/>
                <w:lang w:val="en-US"/>
              </w:rPr>
              <w:t xml:space="preserve">NA</w:t>
            </w:r>
            <w:r>
              <w:rPr>
                <w:rFonts w:ascii="DejaVu Serif" w:hAnsi="DejaVu Serif" w:eastAsia="DejaVu Serif" w:cs="DejaVu Serif"/>
                <w:b w:val="0"/>
                <w:bCs w:val="0"/>
                <w:i w:val="0"/>
                <w:iCs/>
                <w:sz w:val="22"/>
                <w:szCs w:val="22"/>
                <w:u w:val="none"/>
              </w:rPr>
            </w:r>
            <w:r>
              <w:rPr>
                <w:rFonts w:ascii="DejaVu Serif" w:hAnsi="DejaVu Serif" w:eastAsia="DejaVu Serif" w:cs="DejaVu Serif"/>
                <w:b w:val="0"/>
                <w:bCs w:val="0"/>
                <w:i w:val="0"/>
                <w:iCs/>
                <w:sz w:val="22"/>
                <w:szCs w:val="22"/>
                <w:u w:val="none"/>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rFonts w:ascii="DejaVu Serif" w:hAnsi="DejaVu Serif" w:eastAsia="DejaVu Serif" w:cs="DejaVu Serif"/>
                <w:lang w:val="en-US"/>
              </w:rPr>
            </w:r>
            <w:r>
              <mc:AlternateContent>
                <mc:Choice Requires="wpg">
                  <w:drawing>
                    <wp:inline xmlns:wp="http://schemas.openxmlformats.org/drawingml/2006/wordprocessingDrawing" distT="0" distB="0" distL="0" distR="0">
                      <wp:extent cx="5680415" cy="2757391"/>
                      <wp:effectExtent l="0" t="0" r="0" b="0"/>
                      <wp:docPr id="4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425932" name=""/>
                              <pic:cNvPicPr>
                                <a:picLocks noChangeAspect="1"/>
                              </pic:cNvPicPr>
                              <pic:nvPr/>
                            </pic:nvPicPr>
                            <pic:blipFill>
                              <a:blip r:embed="rId52"/>
                              <a:stretch/>
                            </pic:blipFill>
                            <pic:spPr bwMode="auto">
                              <a:xfrm flipH="0" flipV="0">
                                <a:off x="0" y="0"/>
                                <a:ext cx="5680414" cy="2757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6" o:spid="_x0000_s56" type="#_x0000_t75" style="width:447.28pt;height:217.12pt;mso-wrap-distance-left:0.00pt;mso-wrap-distance-top:0.00pt;mso-wrap-distance-right:0.00pt;mso-wrap-distance-bottom:0.00pt;z-index:1;" stroked="false">
                      <v:imagedata r:id="rId52"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5-1.</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z deviation from the ideal parabola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6"/>
        <w:gridCol w:w="1842"/>
        <w:gridCol w:w="1983"/>
        <w:gridCol w:w="3827"/>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suppressLineNumbers w:val="false"/>
              <w:pBdr/>
              <w:spacing w:after="28" w:afterAutospacing="0" w:before="28" w:beforeAutospacing="0" w:line="283" w:lineRule="atLeast"/>
              <w:ind w:right="0" w:left="0"/>
              <w:rPr>
                <w:rFonts w:ascii="DejaVu Serif" w:hAnsi="DejaVu Serif" w:cs="DejaVu Serif"/>
              </w:rPr>
            </w:pPr>
            <w:r>
              <w:rPr>
                <w:rFonts w:ascii="DejaVu Serif" w:hAnsi="DejaVu Serif" w:eastAsia="DejaVu Serif" w:cs="DejaVu Serif"/>
                <w:lang w:val="en-US"/>
              </w:rPr>
              <w:t xml:space="preserve">Tab 5-8. Inner#60 –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from the ideal parabola</w:t>
            </w:r>
            <w:r>
              <w:rPr>
                <w:rFonts w:ascii="DejaVu Serif" w:hAnsi="DejaVu Serif" w:cs="DejaVu Serif"/>
                <w:lang w:val="en-US"/>
              </w:rPr>
            </w:r>
            <w:r>
              <w:rPr>
                <w:rFonts w:ascii="DejaVu Serif" w:hAnsi="DejaVu Serif" w:cs="DejaVu Serif"/>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6" w:type="dxa"/>
            <w:vAlign w:val="center"/>
            <w:textDirection w:val="lrTb"/>
            <w:noWrap w:val="false"/>
          </w:tcPr>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cs="DejaVu Serif"/>
                <w:lang w:val="en-US"/>
              </w:rPr>
            </w:r>
            <w:r>
              <w:rPr>
                <w:rFonts w:ascii="DejaVu Serif" w:hAnsi="DejaVu Serif" w:cs="DejaVu Serif"/>
                <w:lang w:val="en-US"/>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842" w:type="dxa"/>
            <w:vAlign w:val="center"/>
            <w:textDirection w:val="lrTb"/>
            <w:noWrap w:val="false"/>
          </w:tcPr>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rPr>
            </w:r>
          </w:p>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1983" w:type="dxa"/>
            <w:vAlign w:val="center"/>
            <w:textDirection w:val="lrTb"/>
            <w:noWrap w:val="false"/>
          </w:tcPr>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rPr>
            </w:r>
          </w:p>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rPr>
            </w:r>
          </w:p>
        </w:tc>
        <w:tc>
          <w:tcPr>
            <w:shd w:val="clear" w:color="ffffff" w:fill="ffffff"/>
            <w:tcBorders>
              <w:top w:val="single" w:color="c0c0c0" w:sz="4" w:space="0"/>
              <w:left w:val="single" w:color="c0c0c0" w:sz="4" w:space="0"/>
              <w:bottom w:val="single" w:color="000000" w:sz="4" w:space="0"/>
              <w:right w:val="single" w:color="c0c0c0" w:sz="4" w:space="0"/>
            </w:tcBorders>
            <w:tcW w:w="3827" w:type="dxa"/>
            <w:vAlign w:val="center"/>
            <w:textDirection w:val="lrTb"/>
            <w:noWrap w:val="false"/>
          </w:tcPr>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rPr>
            </w:r>
          </w:p>
          <w:p>
            <w:pPr>
              <w:pStyle w:val="1284"/>
              <w:suppressLineNumbers w:val="false"/>
              <w:pBdr/>
              <w:spacing w:after="28" w:afterAutospacing="0" w:before="28" w:beforeAutospacing="0" w:line="283" w:lineRule="atLeast"/>
              <w:ind w:right="0" w:left="0"/>
              <w:jc w:val="center"/>
              <w:rPr>
                <w:rFonts w:ascii="DejaVu Serif" w:hAnsi="DejaVu Serif" w:cs="DejaVu Serif"/>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suppressLineNumbers w:val="false"/>
              <w:pBdr/>
              <w:spacing w:after="28" w:afterAutospacing="0" w:before="28" w:beforeAutospacing="0" w:line="283" w:lineRule="atLeast"/>
              <w:ind w:right="0" w:left="0"/>
              <w:rPr>
                <w:rFonts w:hint="eastAsia" w:ascii="DejaVu Serif" w:hAnsi="DejaVu Serif" w:cs="DejaVu Serif"/>
                <w:sz w:val="22"/>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0.82</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2.55</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14.74</w:t>
            </w:r>
            <w:r>
              <w:rPr>
                <w:rFonts w:hint="eastAsia" w:ascii="DejaVu Serif" w:hAnsi="DejaVu Serif" w:cs="DejaVu Serif"/>
                <w:sz w:val="22"/>
                <w:szCs w:val="22"/>
                <w:lang w:val="en-US"/>
              </w:rPr>
            </w:r>
            <w:r>
              <w:rPr>
                <w:rFonts w:hint="eastAsia"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suppressLineNumbers w:val="false"/>
              <w:pBdr/>
              <w:spacing w:after="28" w:afterAutospacing="0" w:before="28" w:beforeAutospacing="0" w:line="283" w:lineRule="atLeast"/>
              <w:ind w:right="0" w:left="0"/>
              <w:rPr>
                <w:rFonts w:hint="eastAsia" w:ascii="DejaVu Serif" w:hAnsi="DejaVu Serif" w:cs="DejaVu Serif"/>
                <w:sz w:val="22"/>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1.00</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3.12</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15.13</w:t>
            </w:r>
            <w:r>
              <w:rPr>
                <w:rFonts w:hint="eastAsia" w:ascii="DejaVu Serif" w:hAnsi="DejaVu Serif" w:cs="DejaVu Serif"/>
                <w:sz w:val="22"/>
                <w:szCs w:val="22"/>
                <w:lang w:val="en-US"/>
              </w:rPr>
            </w:r>
            <w:r>
              <w:rPr>
                <w:rFonts w:hint="eastAsia"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suppressLineNumbers w:val="false"/>
              <w:pBdr/>
              <w:spacing w:after="28" w:afterAutospacing="0" w:before="28" w:beforeAutospacing="0" w:line="283" w:lineRule="atLeast"/>
              <w:ind w:right="0" w:left="0"/>
              <w:rPr>
                <w:rFonts w:hint="eastAsia" w:ascii="DejaVu Serif" w:hAnsi="DejaVu Serif" w:cs="DejaVu Serif"/>
                <w:sz w:val="22"/>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0.89</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Cs/>
                <w:i/>
                <w:u w:val="single"/>
              </w:rPr>
            </w:pPr>
            <w:r>
              <w:rPr>
                <w:rFonts w:ascii="DejaVu Serif" w:hAnsi="DejaVu Serif" w:eastAsia="DejaVu Serif" w:cs="DejaVu Serif"/>
                <w:i/>
                <w:iCs/>
                <w:sz w:val="22"/>
                <w:szCs w:val="22"/>
                <w:u w:val="single"/>
                <w:lang w:val="en-US"/>
              </w:rPr>
              <w:t xml:space="preserve">2.41</w:t>
            </w:r>
            <w:r>
              <w:rPr>
                <w:rFonts w:hint="eastAsia" w:ascii="DejaVu Serif" w:hAnsi="DejaVu Serif" w:cs="DejaVu Serif"/>
                <w:bCs/>
                <w:i/>
                <w:sz w:val="22"/>
                <w:szCs w:val="22"/>
                <w:u w:val="single"/>
                <w:lang w:val="en-US"/>
              </w:rPr>
            </w:r>
            <w:r>
              <w:rPr>
                <w:rFonts w:hint="eastAsia" w:ascii="DejaVu Serif" w:hAnsi="DejaVu Serif" w:cs="DejaVu Serif"/>
                <w:bCs/>
                <w:i/>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Cs/>
                <w:i/>
                <w:u w:val="single"/>
              </w:rPr>
            </w:pPr>
            <w:r>
              <w:rPr>
                <w:rFonts w:ascii="DejaVu Serif" w:hAnsi="DejaVu Serif" w:eastAsia="DejaVu Serif" w:cs="DejaVu Serif"/>
                <w:i/>
                <w:iCs/>
                <w:sz w:val="22"/>
                <w:szCs w:val="22"/>
                <w:u w:val="single"/>
                <w:lang w:val="en-US"/>
              </w:rPr>
              <w:t xml:space="preserve">12.18</w:t>
            </w:r>
            <w:r>
              <w:rPr>
                <w:rFonts w:hint="eastAsia" w:ascii="DejaVu Serif" w:hAnsi="DejaVu Serif" w:cs="DejaVu Serif"/>
                <w:bCs/>
                <w:i/>
                <w:sz w:val="22"/>
                <w:szCs w:val="22"/>
                <w:u w:val="single"/>
                <w:lang w:val="en-US"/>
              </w:rPr>
            </w:r>
            <w:r>
              <w:rPr>
                <w:rFonts w:hint="eastAsia" w:ascii="DejaVu Serif" w:hAnsi="DejaVu Serif" w:cs="DejaVu Serif"/>
                <w:bCs/>
                <w:i/>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6" w:type="dxa"/>
            <w:textDirection w:val="lrTb"/>
            <w:noWrap w:val="false"/>
          </w:tcPr>
          <w:p>
            <w:pPr>
              <w:suppressLineNumbers w:val="false"/>
              <w:pBdr/>
              <w:spacing w:after="28" w:afterAutospacing="0" w:before="28" w:beforeAutospacing="0" w:line="283" w:lineRule="atLeast"/>
              <w:ind w:right="0" w:left="0"/>
              <w:rPr>
                <w:rFonts w:hint="eastAsia" w:ascii="DejaVu Serif" w:hAnsi="DejaVu Serif" w:cs="DejaVu Serif"/>
                <w:sz w:val="22"/>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rPr>
            </w:pPr>
            <w:r>
              <w:rPr>
                <w:rFonts w:ascii="DejaVu Serif" w:hAnsi="DejaVu Serif" w:eastAsia="DejaVu Serif" w:cs="DejaVu Serif"/>
                <w:sz w:val="22"/>
                <w:szCs w:val="22"/>
                <w:lang w:val="en-US"/>
              </w:rPr>
              <w:t xml:space="preserve">0.10</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
                <w:bCs/>
              </w:rPr>
            </w:pPr>
            <w:r>
              <w:rPr>
                <w:rFonts w:ascii="DejaVu Serif" w:hAnsi="DejaVu Serif" w:eastAsia="DejaVu Serif" w:cs="DejaVu Serif"/>
                <w:b/>
                <w:bCs/>
                <w:sz w:val="22"/>
                <w:szCs w:val="22"/>
                <w:lang w:val="en-US"/>
              </w:rPr>
              <w:t xml:space="preserve">2.37</w:t>
            </w:r>
            <w:r>
              <w:rPr>
                <w:rFonts w:hint="eastAsia" w:ascii="DejaVu Serif" w:hAnsi="DejaVu Serif" w:cs="DejaVu Serif"/>
                <w:b/>
                <w:bCs/>
                <w:sz w:val="22"/>
                <w:szCs w:val="22"/>
                <w:lang w:val="en-US"/>
              </w:rPr>
            </w:r>
            <w:r>
              <w:rPr>
                <w:rFonts w:hint="eastAsia"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
                <w:bCs/>
              </w:rPr>
            </w:pPr>
            <w:r>
              <w:rPr>
                <w:rFonts w:ascii="DejaVu Serif" w:hAnsi="DejaVu Serif" w:eastAsia="DejaVu Serif" w:cs="DejaVu Serif"/>
                <w:b/>
                <w:bCs/>
                <w:sz w:val="22"/>
                <w:szCs w:val="22"/>
                <w:lang w:val="en-US"/>
              </w:rPr>
              <w:t xml:space="preserve">13.80</w:t>
            </w:r>
            <w:r>
              <w:rPr>
                <w:rFonts w:hint="eastAsia" w:ascii="DejaVu Serif" w:hAnsi="DejaVu Serif" w:cs="DejaVu Serif"/>
                <w:b/>
                <w:bCs/>
                <w:sz w:val="22"/>
                <w:szCs w:val="22"/>
                <w:lang w:val="en-US"/>
              </w:rPr>
            </w:r>
            <w:r>
              <w:rPr>
                <w:rFonts w:hint="eastAsia" w:ascii="DejaVu Serif" w:hAnsi="DejaVu Serif" w:cs="DejaVu Serif"/>
                <w:b/>
                <w:bCs/>
              </w:rPr>
            </w:r>
          </w:p>
        </w:tc>
      </w:tr>
      <w:tr>
        <w:trPr>
          <w:trHeight w:val="366"/>
        </w:trPr>
        <w:tc>
          <w:tcPr>
            <w:shd w:val="clear" w:color="ffffff" w:fill="ffffff"/>
            <w:tcBorders>
              <w:top w:val="single" w:color="000000" w:sz="4" w:space="0"/>
              <w:left w:val="single" w:color="c0c0c0" w:sz="4" w:space="0"/>
              <w:bottom w:val="single" w:color="000000" w:sz="4" w:space="0"/>
              <w:right w:val="single" w:color="c0c0c0" w:sz="4" w:space="0"/>
            </w:tcBorders>
            <w:tcW w:w="1416" w:type="dxa"/>
            <w:vMerge w:val="restart"/>
            <w:textDirection w:val="lrTb"/>
            <w:noWrap w:val="false"/>
          </w:tcPr>
          <w:p>
            <w:pPr>
              <w:suppressLineNumbers w:val="false"/>
              <w:pBdr/>
              <w:spacing w:after="28" w:afterAutospacing="0" w:before="28" w:beforeAutospacing="0" w:line="283" w:lineRule="atLeast"/>
              <w:ind w:right="0" w:left="0"/>
              <w:rPr>
                <w:rFonts w:ascii="DejaVu Serif" w:hAnsi="DejaVu Serif" w:eastAsia="DejaVu Serif" w:cs="DejaVu Serif"/>
                <w:sz w:val="22"/>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r>
              <w:rPr>
                <w:rFonts w:ascii="DejaVu Serif" w:hAnsi="DejaVu Serif" w:eastAsia="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2" w:type="dxa"/>
            <w:vMerge w:val="restart"/>
            <w:textDirection w:val="lrTb"/>
            <w:noWrap w:val="false"/>
          </w:tcPr>
          <w:p>
            <w:pPr>
              <w:suppressLineNumbers w:val="false"/>
              <w:pBdr/>
              <w:spacing w:after="28" w:afterAutospacing="0" w:before="28" w:beforeAutospacing="0" w:line="283" w:lineRule="atLeast"/>
              <w:ind w:right="0" w:left="0"/>
              <w:jc w:val="center"/>
              <w:rPr>
                <w:rFonts w:ascii="DejaVu Serif" w:hAnsi="DejaVu Serif" w:eastAsia="DejaVu Serif" w:cs="DejaVu Serif"/>
              </w:rPr>
            </w:pPr>
            <w:r>
              <w:rPr>
                <w:rFonts w:ascii="DejaVu Serif" w:hAnsi="DejaVu Serif" w:eastAsia="DejaVu Serif" w:cs="DejaVu Serif"/>
                <w:sz w:val="22"/>
                <w:szCs w:val="22"/>
                <w:lang w:val="en-US"/>
              </w:rPr>
              <w:t xml:space="preserve">-0.10</w:t>
            </w:r>
            <w:r>
              <w:rPr>
                <w:rFonts w:ascii="DejaVu Serif" w:hAnsi="DejaVu Serif" w:eastAsia="DejaVu Serif" w:cs="DejaVu Serif"/>
                <w:sz w:val="22"/>
                <w:szCs w:val="22"/>
                <w:lang w:val="en-US"/>
              </w:rPr>
            </w:r>
            <w:r>
              <w:rPr>
                <w:rFonts w:ascii="DejaVu Serif" w:hAnsi="DejaVu Serif" w:eastAsia="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3" w:type="dxa"/>
            <w:vAlign w:val="center"/>
            <w:vMerge w:val="restart"/>
            <w:textDirection w:val="lrTb"/>
            <w:noWrap w:val="false"/>
          </w:tcPr>
          <w:p>
            <w:pPr>
              <w:suppressLineNumbers w:val="false"/>
              <w:pBdr/>
              <w:spacing w:after="28" w:afterAutospacing="0" w:before="28" w:beforeAutospacing="0" w:line="283" w:lineRule="atLeast"/>
              <w:ind w:right="0" w:left="0"/>
              <w:jc w:val="center"/>
              <w:rPr>
                <w:rFonts w:ascii="DejaVu Serif" w:hAnsi="DejaVu Serif" w:eastAsia="DejaVu Serif" w:cs="DejaVu Serif"/>
                <w:b/>
                <w:bCs/>
              </w:rPr>
            </w:pPr>
            <w:r>
              <w:rPr>
                <w:rFonts w:ascii="DejaVu Serif" w:hAnsi="DejaVu Serif" w:eastAsia="DejaVu Serif" w:cs="DejaVu Serif"/>
                <w:b/>
                <w:bCs/>
                <w:sz w:val="22"/>
                <w:szCs w:val="22"/>
                <w:lang w:val="en-US"/>
              </w:rPr>
              <w:t xml:space="preserve">1.81</w:t>
            </w:r>
            <w:r>
              <w:rPr>
                <w:rFonts w:ascii="DejaVu Serif" w:hAnsi="DejaVu Serif" w:eastAsia="DejaVu Serif" w:cs="DejaVu Serif"/>
                <w:b/>
                <w:bCs/>
                <w:sz w:val="22"/>
                <w:szCs w:val="22"/>
                <w:lang w:val="en-US"/>
              </w:rPr>
            </w:r>
            <w:r>
              <w:rPr>
                <w:rFonts w:ascii="DejaVu Serif" w:hAnsi="DejaVu Serif" w:eastAsia="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3827" w:type="dxa"/>
            <w:vAlign w:val="center"/>
            <w:vMerge w:val="restart"/>
            <w:textDirection w:val="lrTb"/>
            <w:noWrap w:val="false"/>
          </w:tcPr>
          <w:p>
            <w:pPr>
              <w:suppressLineNumbers w:val="false"/>
              <w:pBdr/>
              <w:spacing w:after="28" w:afterAutospacing="0" w:before="28" w:beforeAutospacing="0" w:line="283" w:lineRule="atLeast"/>
              <w:ind w:right="0" w:left="0"/>
              <w:jc w:val="center"/>
              <w:rPr>
                <w:rFonts w:hint="eastAsia" w:ascii="DejaVu Serif" w:hAnsi="DejaVu Serif" w:cs="DejaVu Serif"/>
                <w:bCs/>
                <w:i/>
                <w:u w:val="single"/>
              </w:rPr>
            </w:pPr>
            <w:r>
              <w:rPr>
                <w:rFonts w:ascii="DejaVu Serif" w:hAnsi="DejaVu Serif" w:eastAsia="DejaVu Serif" w:cs="DejaVu Serif"/>
                <w:i/>
                <w:iCs/>
                <w:sz w:val="22"/>
                <w:szCs w:val="22"/>
                <w:u w:val="single"/>
                <w:lang w:val="en-US"/>
              </w:rPr>
              <w:t xml:space="preserve">21.35</w:t>
            </w:r>
            <w:r>
              <w:rPr>
                <w:rFonts w:hint="eastAsia" w:ascii="DejaVu Serif" w:hAnsi="DejaVu Serif" w:cs="DejaVu Serif"/>
                <w:bCs/>
                <w:i/>
                <w:sz w:val="22"/>
                <w:szCs w:val="22"/>
                <w:u w:val="single"/>
                <w:lang w:val="en-US"/>
              </w:rPr>
            </w:r>
            <w:r>
              <w:rPr>
                <w:rFonts w:hint="eastAsia" w:ascii="DejaVu Serif" w:hAnsi="DejaVu Serif" w:cs="DejaVu Serif"/>
                <w:bCs/>
                <w:i/>
                <w:u w:val="single"/>
              </w:rPr>
            </w:r>
          </w:p>
          <w:p>
            <w:pPr>
              <w:suppressLineNumbers w:val="false"/>
              <w:pBdr/>
              <w:spacing w:after="28" w:afterAutospacing="0" w:before="28" w:beforeAutospacing="0" w:line="283" w:lineRule="atLeast"/>
              <w:ind w:right="0" w:left="0"/>
              <w:jc w:val="center"/>
              <w:rPr>
                <w:rFonts w:ascii="DejaVu Serif" w:hAnsi="DejaVu Serif" w:eastAsia="DejaVu Serif" w:cs="DejaVu Serif"/>
                <w:b/>
                <w:bCs/>
              </w:rPr>
            </w:pPr>
            <w:r>
              <w:rPr>
                <w:rFonts w:ascii="DejaVu Serif" w:hAnsi="DejaVu Serif" w:eastAsia="DejaVu Serif" w:cs="DejaVu Serif"/>
                <w:b/>
                <w:bCs/>
                <w:sz w:val="22"/>
                <w:szCs w:val="22"/>
                <w:lang w:val="en-US"/>
              </w:rPr>
            </w:r>
            <w:r>
              <w:rPr>
                <w:rFonts w:ascii="DejaVu Serif" w:hAnsi="DejaVu Serif" w:eastAsia="DejaVu Serif" w:cs="DejaVu Serif"/>
                <w:b/>
                <w:bCs/>
                <w:sz w:val="22"/>
                <w:szCs w:val="22"/>
                <w:lang w:val="en-US"/>
              </w:rPr>
            </w:r>
            <w:r>
              <w:rPr>
                <w:rFonts w:ascii="DejaVu Serif" w:hAnsi="DejaVu Serif" w:eastAsia="DejaVu Serif" w:cs="DejaVu Serif"/>
                <w:b/>
                <w:bC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after="0" w:afterAutospacing="0" w:before="0" w:beforeAutospacing="0"/>
              <w:ind/>
              <w:jc w:val="center"/>
              <w:rPr>
                <w:highlight w:val="none"/>
              </w:rPr>
            </w:pPr>
            <w:r>
              <w:rPr>
                <w:lang w:val="en-US"/>
              </w:rPr>
            </w:r>
            <w:r>
              <mc:AlternateContent>
                <mc:Choice Requires="wpg">
                  <w:drawing>
                    <wp:inline xmlns:wp="http://schemas.openxmlformats.org/drawingml/2006/wordprocessingDrawing" distT="0" distB="0" distL="0" distR="0">
                      <wp:extent cx="5642315" cy="2615055"/>
                      <wp:effectExtent l="0" t="0" r="0" b="0"/>
                      <wp:docPr id="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861284" name=""/>
                              <pic:cNvPicPr>
                                <a:picLocks noChangeAspect="1"/>
                              </pic:cNvPicPr>
                              <pic:nvPr/>
                            </pic:nvPicPr>
                            <pic:blipFill>
                              <a:blip r:embed="rId53"/>
                              <a:stretch/>
                            </pic:blipFill>
                            <pic:spPr bwMode="auto">
                              <a:xfrm flipH="0" flipV="0">
                                <a:off x="0" y="0"/>
                                <a:ext cx="5642314" cy="2615054"/>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7" o:spid="_x0000_s57" type="#_x0000_t75" style="width:444.28pt;height:205.91pt;mso-wrap-distance-left:0.00pt;mso-wrap-distance-top:0.00pt;mso-wrap-distance-right:0.00pt;mso-wrap-distance-bottom:0.00pt;z-index:1;" stroked="false">
                      <v:imagedata r:id="rId53" o:title=""/>
                      <o:lock v:ext="edit" rotation="t"/>
                    </v:shape>
                  </w:pict>
                </mc:Fallback>
              </mc:AlternateContent>
            </w:r>
            <w:r>
              <w:rPr>
                <w:rFonts w:ascii="DejaVu Serif" w:hAnsi="DejaVu Serif" w:cs="DejaVu Serif"/>
                <w:lang w:val="en-US"/>
              </w:rPr>
            </w:r>
            <w:r>
              <w:rPr>
                <w:highlight w:val="none"/>
              </w:rPr>
            </w:r>
          </w:p>
          <w:p>
            <w:pPr>
              <w:pStyle w:val="1240"/>
              <w:pBdr/>
              <w:spacing w:after="0" w:afterAutospacing="0" w:before="0" w:beforeAutospacing="0"/>
              <w:ind/>
              <w:jc w:val="center"/>
              <w:rPr>
                <w:rFonts w:ascii="DejaVu Serif" w:hAnsi="DejaVu Serif" w:cs="DejaVu Serif"/>
                <w:lang w:val="en-US"/>
              </w:rPr>
            </w:pPr>
            <w:r>
              <w:rPr>
                <w:highlight w:val="none"/>
              </w:rPr>
            </w:r>
            <w:r>
              <mc:AlternateContent>
                <mc:Choice Requires="wpg">
                  <w:drawing>
                    <wp:inline xmlns:wp="http://schemas.openxmlformats.org/drawingml/2006/wordprocessingDrawing" distT="0" distB="0" distL="0" distR="0">
                      <wp:extent cx="2952425" cy="1351434"/>
                      <wp:effectExtent l="0" t="0" r="0" b="0"/>
                      <wp:docPr id="4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70219" name=""/>
                              <pic:cNvPicPr>
                                <a:picLocks noChangeAspect="1"/>
                              </pic:cNvPicPr>
                              <pic:nvPr/>
                            </pic:nvPicPr>
                            <pic:blipFill>
                              <a:blip r:embed="rId54"/>
                              <a:stretch/>
                            </pic:blipFill>
                            <pic:spPr bwMode="auto">
                              <a:xfrm rot="0" flipH="0" flipV="0">
                                <a:off x="0" y="0"/>
                                <a:ext cx="2952424" cy="1351433"/>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8" o:spid="_x0000_s58" type="#_x0000_t75" style="width:232.47pt;height:106.41pt;mso-wrap-distance-left:0.00pt;mso-wrap-distance-top:0.00pt;mso-wrap-distance-right:0.00pt;mso-wrap-distance-bottom:0.00pt;rotation:0;z-index:1;" stroked="false">
                      <v:imagedata r:id="rId54" o:title=""/>
                      <o:lock v:ext="edit" rotation="t"/>
                    </v:shape>
                  </w:pict>
                </mc:Fallback>
              </mc:AlternateContent>
            </w:r>
            <w:r>
              <w:rPr>
                <w:highlight w:val="none"/>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5-2.</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slopeX</w:t>
            </w:r>
            <w:r>
              <w:rPr>
                <w:rFonts w:ascii="DejaVu Serif" w:hAnsi="DejaVu Serif" w:eastAsia="DejaVu Serif" w:cs="DejaVu Serif"/>
                <w:b/>
                <w:bCs/>
                <w:color w:val="000000"/>
                <w:sz w:val="22"/>
                <w:szCs w:val="22"/>
                <w:lang w:val="en-US"/>
              </w:rPr>
              <w:t xml:space="preserve"> deviation from the ideal parabola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5-9. Inner#60 –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0.24</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val="0"/>
                <w:iCs w:val="0"/>
                <w:sz w:val="22"/>
                <w:szCs w:val="22"/>
                <w:u w:val="none"/>
                <w:lang w:val="en-US"/>
              </w:rPr>
              <w:t xml:space="preserve">1.55</w:t>
            </w:r>
            <w:r>
              <w:rPr>
                <w:rFonts w:hint="eastAsia" w:ascii="DejaVu Serif" w:hAnsi="DejaVu Serif" w:cs="DejaVu Serif"/>
                <w:i w:val="0"/>
                <w:iCs w:val="0"/>
                <w:sz w:val="22"/>
                <w:szCs w:val="22"/>
                <w:u w:val="none"/>
                <w:lang w:val="en-US"/>
              </w:rPr>
            </w:r>
            <w:r>
              <w:rPr>
                <w:rFonts w:hint="eastAsia" w:ascii="DejaVu Serif" w:hAnsi="DejaVu Serif" w:cs="DejaVu Serif"/>
                <w:i/>
                <w:iCs/>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17.59</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0.17</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lang w:val="en-US"/>
              </w:rPr>
            </w:pPr>
            <w:r>
              <w:rPr>
                <w:rFonts w:ascii="DejaVu Serif" w:hAnsi="DejaVu Serif" w:eastAsia="DejaVu Serif" w:cs="DejaVu Serif"/>
                <w:b/>
                <w:bCs/>
                <w:sz w:val="22"/>
                <w:szCs w:val="22"/>
                <w:lang w:val="en-US"/>
              </w:rPr>
              <w:t xml:space="preserve">1.68</w:t>
            </w:r>
            <w:r>
              <w:rPr>
                <w:rFonts w:hint="eastAsia" w:ascii="DejaVu Serif" w:hAnsi="DejaVu Serif" w:cs="DejaVu Serif"/>
                <w:b/>
                <w:bCs/>
                <w:sz w:val="22"/>
                <w:szCs w:val="22"/>
                <w:lang w:val="en-US"/>
              </w:rPr>
            </w:r>
            <w:r>
              <w:rPr>
                <w:rFonts w:hint="eastAsia" w:ascii="DejaVu Serif" w:hAnsi="DejaVu Serif" w:cs="DejaVu Serif"/>
                <w:b/>
                <w:bCs/>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sz w:val="22"/>
                <w:szCs w:val="22"/>
                <w:lang w:val="en-US"/>
              </w:rPr>
              <w:t xml:space="preserve">18.27</w:t>
            </w:r>
            <w:r>
              <w:rPr>
                <w:rFonts w:hint="eastAsia" w:ascii="DejaVu Serif" w:hAnsi="DejaVu Serif" w:cs="DejaVu Serif"/>
                <w:b w:val="0"/>
                <w:bCs w:val="0"/>
                <w:sz w:val="22"/>
                <w:szCs w:val="22"/>
                <w:lang w:val="en-US"/>
              </w:rPr>
            </w:r>
            <w:r>
              <w:rPr>
                <w:rFonts w:hint="eastAsia"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i/>
                <w:iCs/>
                <w:strike w:val="0"/>
                <w:sz w:val="22"/>
                <w:szCs w:val="22"/>
                <w:u w:val="single"/>
                <w:lang w:val="en-US"/>
              </w:rPr>
              <w:t xml:space="preserve">1.54</w:t>
            </w:r>
            <w:r>
              <w:rPr>
                <w:rFonts w:hint="eastAsia" w:ascii="DejaVu Serif" w:hAnsi="DejaVu Serif" w:cs="DejaVu Serif"/>
                <w:i/>
                <w:iCs/>
                <w:strike w:val="0"/>
                <w:sz w:val="22"/>
                <w:szCs w:val="22"/>
                <w:u w:val="single"/>
                <w:lang w:val="en-US"/>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18.49</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-0.02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1.61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b/>
                <w:bCs/>
                <w:sz w:val="22"/>
                <w:szCs w:val="22"/>
                <w:lang w:val="en-US"/>
              </w:rPr>
              <w:t xml:space="preserve">19.67</w:t>
            </w:r>
            <w:r>
              <w:rPr>
                <w:rFonts w:hint="eastAsia" w:ascii="DejaVu Serif" w:hAnsi="DejaVu Serif" w:cs="DejaVu Serif"/>
                <w:b/>
                <w:bCs/>
                <w:sz w:val="22"/>
                <w:szCs w:val="22"/>
                <w:lang w:val="en-US"/>
              </w:rPr>
            </w:r>
            <w:r>
              <w:rPr>
                <w:rFonts w:hint="eastAsia"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Merge w:val="restart"/>
            <w:textDirection w:val="lrTb"/>
            <w:noWrap w:val="false"/>
          </w:tcPr>
          <w:p>
            <w:pPr>
              <w:pBdr/>
              <w:spacing w:after="60" w:before="60" w:line="240" w:lineRule="auto"/>
              <w:ind w:right="57" w:left="57"/>
              <w:rPr>
                <w:rFonts w:ascii="DejaVu Serif" w:hAnsi="DejaVu Serif" w:eastAsia="DejaVu Serif" w:cs="DejaVu Serif"/>
                <w:sz w:val="22"/>
                <w:lang w:val="en-US"/>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r>
              <w:rPr>
                <w:rFonts w:ascii="DejaVu Serif" w:hAnsi="DejaVu Serif" w:eastAsia="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-0.34</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1.57</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19.26</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after="0" w:afterAutospacing="0" w:before="0" w:beforeAutospacing="0"/>
              <w:ind/>
              <w:jc w:val="center"/>
              <w:rPr>
                <w:rFonts w:ascii="DejaVu Serif" w:hAnsi="DejaVu Serif" w:cs="DejaVu Serif"/>
                <w:lang w:val="en-US"/>
              </w:rPr>
            </w:pPr>
            <w:r>
              <w:rPr>
                <w:rFonts w:ascii="DejaVu Serif" w:hAnsi="DejaVu Serif" w:cs="DejaVu Serif"/>
                <w:lang w:val="en-US"/>
              </w:rPr>
            </w:r>
            <w:r>
              <mc:AlternateContent>
                <mc:Choice Requires="wpg">
                  <w:drawing>
                    <wp:inline xmlns:wp="http://schemas.openxmlformats.org/drawingml/2006/wordprocessingDrawing" distT="0" distB="0" distL="0" distR="0">
                      <wp:extent cx="5680415" cy="2611893"/>
                      <wp:effectExtent l="0" t="0" r="0" b="0"/>
                      <wp:docPr id="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389867" name=""/>
                              <pic:cNvPicPr>
                                <a:picLocks noChangeAspect="1"/>
                              </pic:cNvPicPr>
                              <pic:nvPr/>
                            </pic:nvPicPr>
                            <pic:blipFill>
                              <a:blip r:embed="rId55"/>
                              <a:stretch/>
                            </pic:blipFill>
                            <pic:spPr bwMode="auto">
                              <a:xfrm flipH="0" flipV="0">
                                <a:off x="0" y="0"/>
                                <a:ext cx="5680414" cy="2611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9" o:spid="_x0000_s59" type="#_x0000_t75" style="width:447.28pt;height:205.66pt;mso-wrap-distance-left:0.00pt;mso-wrap-distance-top:0.00pt;mso-wrap-distance-right:0.00pt;mso-wrap-distance-bottom:0.00pt;z-index:1;" stroked="false">
                      <v:imagedata r:id="rId55" o:title=""/>
                      <o:lock v:ext="edit" rotation="t"/>
                    </v:shape>
                  </w:pict>
                </mc:Fallback>
              </mc:AlternateContent>
            </w:r>
            <w:r>
              <w:rPr>
                <w:rFonts w:ascii="DejaVu Serif" w:hAnsi="DejaVu Serif" w:cs="DejaVu Serif"/>
                <w:lang w:val="en-US"/>
              </w:rPr>
            </w:r>
            <w:r>
              <w:rPr>
                <w:rFonts w:ascii="DejaVu Serif" w:hAnsi="DejaVu Serif" w:cs="DejaVu Serif"/>
                <w:lang w:val="en-US"/>
              </w:rPr>
            </w:r>
          </w:p>
          <w:p>
            <w:pPr>
              <w:pStyle w:val="1240"/>
              <w:pBdr/>
              <w:spacing w:after="0" w:afterAutospacing="0" w:before="0" w:beforeAutospacing="0"/>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2899115" cy="1318650"/>
                      <wp:effectExtent l="0" t="0" r="0" b="0"/>
                      <wp:docPr id="5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729658" name=""/>
                              <pic:cNvPicPr>
                                <a:picLocks noChangeAspect="1"/>
                              </pic:cNvPicPr>
                              <pic:nvPr/>
                            </pic:nvPicPr>
                            <pic:blipFill>
                              <a:blip r:embed="rId56"/>
                              <a:stretch/>
                            </pic:blipFill>
                            <pic:spPr bwMode="auto">
                              <a:xfrm flipH="0" flipV="0">
                                <a:off x="0" y="0"/>
                                <a:ext cx="2899114" cy="1318650"/>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0" o:spid="_x0000_s60" type="#_x0000_t75" style="width:228.28pt;height:103.83pt;mso-wrap-distance-left:0.00pt;mso-wrap-distance-top:0.00pt;mso-wrap-distance-right:0.00pt;mso-wrap-distance-bottom:0.00pt;z-index:1;" stroked="false">
                      <v:imagedata r:id="rId56"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5-3.</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slopeY</w:t>
            </w:r>
            <w:r>
              <w:rPr>
                <w:rFonts w:ascii="DejaVu Serif" w:hAnsi="DejaVu Serif" w:eastAsia="DejaVu Serif" w:cs="DejaVu Serif"/>
                <w:b/>
                <w:bCs/>
                <w:color w:val="000000"/>
                <w:sz w:val="22"/>
                <w:szCs w:val="22"/>
                <w:lang w:val="en-US"/>
              </w:rPr>
              <w:t xml:space="preserve"> deviation from the ideal parabola  for Inner#60.</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5-10. Outer#93 – z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(mm)</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0.07</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0.37</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2.08</w:t>
            </w:r>
            <w:r>
              <w:rPr>
                <w:rFonts w:ascii="DejaVu Serif" w:hAnsi="DejaVu Serif" w:eastAsia="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0.06</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0.36</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2.02</w:t>
            </w:r>
            <w:r>
              <w:rPr>
                <w:rFonts w:ascii="DejaVu Serif" w:hAnsi="DejaVu Serif" w:eastAsia="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0.00</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0.44</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2.69</w:t>
            </w:r>
            <w:r>
              <w:rPr>
                <w:rFonts w:ascii="DejaVu Serif" w:hAnsi="DejaVu Serif" w:eastAsia="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-0.02</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0.22</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0.92</w:t>
            </w:r>
            <w:r>
              <w:rPr>
                <w:rFonts w:ascii="DejaVu Serif" w:hAnsi="DejaVu Serif" w:eastAsia="DejaVu Serif" w:cs="DejaVu Serif"/>
                <w:sz w:val="22"/>
                <w:szCs w:val="22"/>
              </w:rPr>
            </w:r>
            <w:r>
              <w:rPr>
                <w:rFonts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Merge w:val="restart"/>
            <w:textDirection w:val="lrTb"/>
            <w:noWrap w:val="false"/>
          </w:tcPr>
          <w:p>
            <w:pPr>
              <w:pBdr/>
              <w:spacing w:after="60" w:before="60" w:line="240" w:lineRule="auto"/>
              <w:ind w:right="57" w:left="57"/>
              <w:rPr>
                <w:rFonts w:ascii="DejaVu Serif" w:hAnsi="DejaVu Serif" w:eastAsia="DejaVu Serif" w:cs="DejaVu Serif"/>
                <w:sz w:val="22"/>
                <w:lang w:val="en-US"/>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r>
              <w:rPr>
                <w:rFonts w:ascii="DejaVu Serif" w:hAnsi="DejaVu Serif" w:eastAsia="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Merge w:val="restart"/>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NA</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NA</w:t>
            </w:r>
            <w:r>
              <w:rPr>
                <w:rFonts w:ascii="DejaVu Serif" w:hAnsi="DejaVu Serif" w:eastAsia="DejaVu Serif" w:cs="DejaVu Serif"/>
                <w:sz w:val="22"/>
                <w:szCs w:val="22"/>
              </w:rPr>
            </w:r>
            <w:r>
              <w:rPr>
                <w:rFonts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line="283" w:lineRule="atLeast"/>
              <w:ind/>
              <w:jc w:val="center"/>
              <w:rPr>
                <w:rFonts w:ascii="DejaVu Serif" w:hAnsi="DejaVu Serif" w:cs="DejaVu Serif"/>
                <w:sz w:val="22"/>
                <w:szCs w:val="22"/>
              </w:rPr>
            </w:pPr>
            <w:r>
              <w:rPr>
                <w:rFonts w:ascii="DejaVu Serif" w:hAnsi="DejaVu Serif" w:eastAsia="DejaVu Serif" w:cs="DejaVu Serif"/>
                <w:sz w:val="22"/>
                <w:szCs w:val="22"/>
              </w:rPr>
              <w:t xml:space="preserve">NA</w:t>
            </w:r>
            <w:r>
              <w:rPr>
                <w:rFonts w:ascii="DejaVu Serif" w:hAnsi="DejaVu Serif" w:eastAsia="DejaVu Serif" w:cs="DejaVu Serif"/>
                <w:sz w:val="22"/>
                <w:szCs w:val="22"/>
              </w:rPr>
            </w:r>
            <w:r>
              <w:rPr>
                <w:rFonts w:ascii="DejaVu Serif" w:hAnsi="DejaVu Serif" w:cs="DejaVu Serif"/>
                <w:sz w:val="22"/>
                <w:szCs w:val="22"/>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51840" cy="2611893"/>
                      <wp:effectExtent l="0" t="0" r="0" b="0"/>
                      <wp:docPr id="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859154" name=""/>
                              <pic:cNvPicPr>
                                <a:picLocks noChangeAspect="1"/>
                              </pic:cNvPicPr>
                              <pic:nvPr/>
                            </pic:nvPicPr>
                            <pic:blipFill>
                              <a:blip r:embed="rId57"/>
                              <a:stretch/>
                            </pic:blipFill>
                            <pic:spPr bwMode="auto">
                              <a:xfrm flipH="0" flipV="0">
                                <a:off x="0" y="0"/>
                                <a:ext cx="5651839" cy="2611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1" o:spid="_x0000_s61" type="#_x0000_t75" style="width:445.03pt;height:205.66pt;mso-wrap-distance-left:0.00pt;mso-wrap-distance-top:0.00pt;mso-wrap-distance-right:0.00pt;mso-wrap-distance-bottom:0.00pt;z-index:1;" stroked="false">
                      <v:imagedata r:id="rId57"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5-4.</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z deviation from the ideal parabola for Outer#93.</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5-10. Outer#93 – </w:t>
            </w:r>
            <w:r>
              <w:rPr>
                <w:rFonts w:ascii="DejaVu Serif" w:hAnsi="DejaVu Serif" w:eastAsia="DejaVu Serif" w:cs="DejaVu Serif"/>
                <w:lang w:val="en-US"/>
              </w:rPr>
              <w:t xml:space="preserve">slopeX</w:t>
            </w:r>
            <w:r>
              <w:rPr>
                <w:rFonts w:ascii="DejaVu Serif" w:hAnsi="DejaVu Serif" w:eastAsia="DejaVu Serif" w:cs="DejaVu Serif"/>
                <w:lang w:val="en-US"/>
              </w:rPr>
              <w:t xml:space="preserve">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rPr>
            </w:pPr>
            <w:r>
              <w:rPr>
                <w:rFonts w:ascii="DejaVu Serif" w:hAnsi="DejaVu Serif" w:eastAsia="DejaVu Serif" w:cs="DejaVu Serif"/>
                <w:sz w:val="22"/>
                <w:szCs w:val="22"/>
                <w:lang w:val="en-US"/>
              </w:rPr>
              <w:t xml:space="preserve">ENEA</w:t>
            </w:r>
            <w:r>
              <w:rPr>
                <w:rFonts w:hint="eastAsia" w:ascii="DejaVu Serif" w:hAnsi="DejaVu Serif" w:cs="DejaVu Serif"/>
                <w:sz w:val="22"/>
                <w:szCs w:val="22"/>
                <w:lang w:val="en-US"/>
              </w:rPr>
            </w:r>
            <w:r>
              <w:rPr>
                <w:rFonts w:hint="eastAsia"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-0.58</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1.63</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rPr>
            </w:pPr>
            <w:r>
              <w:rPr>
                <w:rFonts w:ascii="DejaVu Serif" w:hAnsi="DejaVu Serif" w:eastAsia="DejaVu Serif" w:cs="DejaVu Serif"/>
                <w:b w:val="0"/>
                <w:bCs w:val="0"/>
                <w:sz w:val="22"/>
                <w:szCs w:val="22"/>
                <w:lang w:val="en-US"/>
              </w:rPr>
              <w:t xml:space="preserve">9.34</w:t>
            </w:r>
            <w:r>
              <w:rPr>
                <w:rFonts w:hint="eastAsia" w:ascii="DejaVu Serif" w:hAnsi="DejaVu Serif" w:cs="DejaVu Serif"/>
                <w:b w:val="0"/>
                <w:bCs w:val="0"/>
                <w:sz w:val="22"/>
                <w:szCs w:val="22"/>
                <w:lang w:val="en-US"/>
              </w:rPr>
            </w:r>
            <w:r>
              <w:rPr>
                <w:rFonts w:hint="eastAsia" w:ascii="DejaVu Serif" w:hAnsi="DejaVu Serif" w:cs="DejaVu Serif"/>
                <w:b/>
                <w:bC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rPr>
            </w:pPr>
            <w:r>
              <w:rPr>
                <w:rFonts w:ascii="DejaVu Serif" w:hAnsi="DejaVu Serif" w:eastAsia="DejaVu Serif" w:cs="DejaVu Serif"/>
                <w:sz w:val="22"/>
                <w:szCs w:val="22"/>
                <w:lang w:val="en-US"/>
              </w:rPr>
              <w:t xml:space="preserve">F-ISE</w:t>
            </w:r>
            <w:r>
              <w:rPr>
                <w:rFonts w:hint="eastAsia" w:ascii="DejaVu Serif" w:hAnsi="DejaVu Serif" w:cs="DejaVu Serif"/>
                <w:sz w:val="22"/>
                <w:szCs w:val="22"/>
                <w:lang w:val="en-US"/>
              </w:rPr>
            </w:r>
            <w:r>
              <w:rPr>
                <w:rFonts w:hint="eastAsia"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-0.53</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val="0"/>
                <w:iCs w:val="0"/>
                <w:u w:val="none"/>
              </w:rPr>
            </w:pPr>
            <w:r>
              <w:rPr>
                <w:rFonts w:ascii="DejaVu Serif" w:hAnsi="DejaVu Serif" w:eastAsia="DejaVu Serif" w:cs="DejaVu Serif"/>
                <w:b/>
                <w:bCs/>
                <w:i w:val="0"/>
                <w:iCs w:val="0"/>
                <w:sz w:val="22"/>
                <w:szCs w:val="22"/>
                <w:u w:val="none"/>
                <w:lang w:val="en-US"/>
              </w:rPr>
              <w:t xml:space="preserve">1.65</w:t>
            </w:r>
            <w:r>
              <w:rPr>
                <w:rFonts w:hint="eastAsia" w:ascii="DejaVu Serif" w:hAnsi="DejaVu Serif" w:cs="DejaVu Serif"/>
                <w:b/>
                <w:bCs/>
                <w:i w:val="0"/>
                <w:iCs w:val="0"/>
                <w:sz w:val="22"/>
                <w:szCs w:val="22"/>
                <w:u w:val="none"/>
              </w:rPr>
            </w:r>
            <w:r>
              <w:rPr>
                <w:rFonts w:hint="eastAsia" w:ascii="DejaVu Serif" w:hAnsi="DejaVu Serif" w:cs="DejaVu Serif"/>
                <w:bCs/>
                <w:i w:val="0"/>
                <w:iCs w:val="0"/>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rPr>
            </w:pPr>
            <w:r>
              <w:rPr>
                <w:rFonts w:ascii="DejaVu Serif" w:hAnsi="DejaVu Serif" w:eastAsia="DejaVu Serif" w:cs="DejaVu Serif"/>
                <w:b/>
                <w:bCs/>
                <w:sz w:val="22"/>
                <w:szCs w:val="22"/>
                <w:lang w:val="en-US"/>
              </w:rPr>
              <w:t xml:space="preserve">9.57</w:t>
            </w:r>
            <w:r>
              <w:rPr>
                <w:rFonts w:hint="eastAsia" w:ascii="DejaVu Serif" w:hAnsi="DejaVu Serif" w:cs="DejaVu Serif"/>
                <w:b/>
                <w:bCs/>
                <w:sz w:val="22"/>
                <w:szCs w:val="22"/>
                <w:lang w:val="en-US"/>
              </w:rPr>
            </w:r>
            <w:r>
              <w:rPr>
                <w:rFonts w:hint="eastAsia"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rPr>
            </w:pPr>
            <w:r>
              <w:rPr>
                <w:rFonts w:ascii="DejaVu Serif" w:hAnsi="DejaVu Serif" w:eastAsia="DejaVu Serif" w:cs="DejaVu Serif"/>
                <w:sz w:val="22"/>
                <w:szCs w:val="22"/>
                <w:lang w:val="en-US"/>
              </w:rPr>
              <w:t xml:space="preserve">DLR</w:t>
            </w:r>
            <w:r>
              <w:rPr>
                <w:rFonts w:hint="eastAsia" w:ascii="DejaVu Serif" w:hAnsi="DejaVu Serif" w:cs="DejaVu Serif"/>
                <w:sz w:val="22"/>
                <w:szCs w:val="22"/>
                <w:lang w:val="en-US"/>
              </w:rPr>
            </w:r>
            <w:r>
              <w:rPr>
                <w:rFonts w:hint="eastAsia"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-0.62</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u w:val="single"/>
              </w:rPr>
            </w:pPr>
            <w:r>
              <w:rPr>
                <w:rFonts w:ascii="DejaVu Serif" w:hAnsi="DejaVu Serif" w:eastAsia="DejaVu Serif" w:cs="DejaVu Serif"/>
                <w:i w:val="0"/>
                <w:iCs w:val="0"/>
                <w:sz w:val="22"/>
                <w:szCs w:val="22"/>
                <w:u w:val="none"/>
                <w:lang w:val="en-US"/>
              </w:rPr>
              <w:t xml:space="preserve">1.58</w:t>
            </w:r>
            <w:r>
              <w:rPr>
                <w:rFonts w:hint="eastAsia" w:ascii="DejaVu Serif" w:hAnsi="DejaVu Serif" w:cs="DejaVu Serif"/>
                <w:i w:val="0"/>
                <w:iCs w:val="0"/>
                <w:sz w:val="22"/>
                <w:szCs w:val="22"/>
                <w:u w:val="none"/>
              </w:rPr>
            </w:r>
            <w:r>
              <w:rPr>
                <w:rFonts w:hint="eastAsia" w:ascii="DejaVu Serif" w:hAnsi="DejaVu Serif" w:cs="DejaVu Serif"/>
                <w:i/>
                <w:iCs/>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rPr>
            </w:pPr>
            <w:r>
              <w:rPr>
                <w:rFonts w:ascii="DejaVu Serif" w:hAnsi="DejaVu Serif" w:eastAsia="DejaVu Serif" w:cs="DejaVu Serif"/>
                <w:i w:val="0"/>
                <w:iCs w:val="0"/>
                <w:sz w:val="22"/>
                <w:szCs w:val="22"/>
                <w:u w:val="single"/>
                <w:lang w:val="en-US"/>
              </w:rPr>
              <w:t xml:space="preserve">8.34</w:t>
            </w:r>
            <w:r>
              <w:rPr>
                <w:rFonts w:hint="eastAsia" w:ascii="DejaVu Serif" w:hAnsi="DejaVu Serif" w:cs="DejaVu Serif"/>
                <w:i w:val="0"/>
                <w:iCs w:val="0"/>
                <w:sz w:val="22"/>
                <w:szCs w:val="22"/>
                <w:u w:val="single"/>
                <w:lang w:val="en-US"/>
              </w:rPr>
            </w:r>
            <w:r>
              <w:rPr>
                <w:rFonts w:hint="eastAsia" w:ascii="DejaVu Serif" w:hAnsi="DejaVu Serif" w:cs="DejaVu Serif"/>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rPr>
            </w:pPr>
            <w:r>
              <w:rPr>
                <w:rFonts w:ascii="DejaVu Serif" w:hAnsi="DejaVu Serif" w:eastAsia="DejaVu Serif" w:cs="DejaVu Serif"/>
                <w:sz w:val="22"/>
                <w:szCs w:val="22"/>
                <w:lang w:val="en-US"/>
              </w:rPr>
              <w:t xml:space="preserve">SANDIA</w:t>
            </w:r>
            <w:r>
              <w:rPr>
                <w:rFonts w:hint="eastAsia" w:ascii="DejaVu Serif" w:hAnsi="DejaVu Serif" w:cs="DejaVu Serif"/>
                <w:sz w:val="22"/>
                <w:szCs w:val="22"/>
                <w:lang w:val="en-US"/>
              </w:rPr>
            </w:r>
            <w:r>
              <w:rPr>
                <w:rFonts w:hint="eastAsia" w:ascii="DejaVu Serif" w:hAnsi="DejaVu Serif" w:cs="DejaVu Serif"/>
                <w:sz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rPr>
            </w:pPr>
            <w:r>
              <w:rPr>
                <w:rFonts w:ascii="DejaVu Serif" w:hAnsi="DejaVu Serif" w:eastAsia="DejaVu Serif" w:cs="DejaVu Serif"/>
                <w:sz w:val="22"/>
                <w:szCs w:val="22"/>
                <w:lang w:val="en-US"/>
              </w:rPr>
              <w:t xml:space="preserve">-0.01</w:t>
            </w:r>
            <w:r>
              <w:rPr>
                <w:rFonts w:hint="eastAsia" w:ascii="DejaVu Serif" w:hAnsi="DejaVu Serif" w:cs="DejaVu Serif"/>
                <w:sz w:val="22"/>
                <w:szCs w:val="22"/>
                <w:lang w:val="en-US"/>
              </w:rPr>
            </w:r>
            <w:r>
              <w:rPr>
                <w:rFonts w:hint="eastAsia" w:ascii="DejaVu Serif" w:hAnsi="DejaVu Serif" w:cs="DejaVu Serif"/>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rPr>
            </w:pPr>
            <w:r>
              <w:rPr>
                <w:rFonts w:ascii="DejaVu Serif" w:hAnsi="DejaVu Serif" w:eastAsia="DejaVu Serif" w:cs="DejaVu Serif"/>
                <w:b w:val="0"/>
                <w:bCs w:val="0"/>
                <w:sz w:val="22"/>
                <w:szCs w:val="22"/>
                <w:lang w:val="en-US"/>
              </w:rPr>
              <w:t xml:space="preserve">1.43</w:t>
            </w:r>
            <w:r>
              <w:rPr>
                <w:rFonts w:hint="eastAsia" w:ascii="DejaVu Serif" w:hAnsi="DejaVu Serif" w:cs="DejaVu Serif"/>
                <w:b w:val="0"/>
                <w:bCs w:val="0"/>
                <w:sz w:val="22"/>
                <w:szCs w:val="22"/>
                <w:lang w:val="en-US"/>
              </w:rPr>
            </w:r>
            <w:r>
              <w:rPr>
                <w:rFonts w:hint="eastAsia" w:ascii="DejaVu Serif" w:hAnsi="DejaVu Serif" w:cs="DejaVu Serif"/>
                <w:b/>
                <w:bC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Cs/>
                <w:i w:val="0"/>
                <w:iCs w:val="0"/>
                <w:u w:val="none"/>
              </w:rPr>
            </w:pPr>
            <w:r>
              <w:rPr>
                <w:rFonts w:ascii="DejaVu Serif" w:hAnsi="DejaVu Serif" w:eastAsia="DejaVu Serif" w:cs="DejaVu Serif"/>
                <w:i w:val="0"/>
                <w:iCs w:val="0"/>
                <w:sz w:val="22"/>
                <w:szCs w:val="22"/>
                <w:u w:val="none"/>
                <w:lang w:val="en-US"/>
              </w:rPr>
              <w:t xml:space="preserve">8.13</w:t>
            </w:r>
            <w:r>
              <w:rPr>
                <w:rFonts w:hint="eastAsia" w:ascii="DejaVu Serif" w:hAnsi="DejaVu Serif" w:cs="DejaVu Serif"/>
                <w:bCs/>
                <w:i w:val="0"/>
                <w:iCs w:val="0"/>
                <w:sz w:val="22"/>
                <w:szCs w:val="22"/>
                <w:u w:val="none"/>
              </w:rPr>
            </w:r>
            <w:r>
              <w:rPr>
                <w:rFonts w:hint="eastAsia" w:ascii="DejaVu Serif" w:hAnsi="DejaVu Serif" w:cs="DejaVu Serif"/>
                <w:bCs/>
                <w:i w:val="0"/>
                <w:iCs w:val="0"/>
                <w:u w:val="non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Merge w:val="restart"/>
            <w:textDirection w:val="lrTb"/>
            <w:noWrap w:val="false"/>
          </w:tcPr>
          <w:p>
            <w:pPr>
              <w:pBdr/>
              <w:spacing w:after="60" w:before="60" w:line="240" w:lineRule="auto"/>
              <w:ind w:right="57" w:left="57"/>
              <w:rPr>
                <w:rFonts w:ascii="DejaVu Serif" w:hAnsi="DejaVu Serif" w:eastAsia="DejaVu Serif" w:cs="DejaVu Serif"/>
                <w:sz w:val="22"/>
                <w:szCs w:val="22"/>
              </w:rPr>
            </w:pPr>
            <w:r>
              <w:rPr>
                <w:rFonts w:ascii="DejaVu Serif" w:hAnsi="DejaVu Serif" w:eastAsia="DejaVu Serif" w:cs="DejaVu Serif"/>
                <w:sz w:val="22"/>
                <w:szCs w:val="22"/>
                <w:lang w:val="en-US"/>
              </w:rPr>
              <w:t xml:space="preserve">NREL</w:t>
            </w:r>
            <w:r>
              <w:rPr>
                <w:rFonts w:ascii="DejaVu Serif" w:hAnsi="DejaVu Serif" w:eastAsia="DejaVu Serif" w:cs="DejaVu Serif"/>
                <w:sz w:val="22"/>
                <w:szCs w:val="22"/>
                <w:lang w:val="en-US"/>
              </w:rPr>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Merge w:val="restart"/>
            <w:textDirection w:val="lrTb"/>
            <w:noWrap w:val="false"/>
          </w:tcPr>
          <w:p>
            <w:pPr>
              <w:pBdr/>
              <w:spacing/>
              <w:ind/>
              <w:jc w:val="center"/>
              <w:rPr>
                <w:rFonts w:ascii="DejaVu Serif" w:hAnsi="DejaVu Serif" w:eastAsia="DejaVu Serif" w:cs="DejaVu Serif"/>
                <w:sz w:val="22"/>
                <w:szCs w:val="22"/>
              </w:rPr>
            </w:pPr>
            <w:r>
              <w:rPr>
                <w:rFonts w:ascii="DejaVu Serif" w:hAnsi="DejaVu Serif" w:eastAsia="DejaVu Serif" w:cs="DejaVu Serif"/>
                <w:sz w:val="22"/>
                <w:szCs w:val="22"/>
                <w:lang w:val="en-US"/>
              </w:rPr>
              <w:t xml:space="preserve">-0.02</w:t>
            </w:r>
            <w:r>
              <w:rPr>
                <w:rFonts w:ascii="DejaVu Serif" w:hAnsi="DejaVu Serif" w:eastAsia="DejaVu Serif" w:cs="DejaVu Serif"/>
                <w:sz w:val="22"/>
                <w:szCs w:val="22"/>
                <w:lang w:val="en-US"/>
              </w:rPr>
            </w:r>
            <w:r>
              <w:rPr>
                <w:rFonts w:ascii="DejaVu Serif" w:hAnsi="DejaVu Serif" w:eastAsia="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eastAsia="DejaVu Serif" w:cs="DejaVu Serif"/>
                <w:b w:val="0"/>
                <w:bCs/>
                <w:i/>
                <w:sz w:val="22"/>
                <w:szCs w:val="22"/>
                <w:u w:val="single"/>
              </w:rPr>
            </w:pPr>
            <w:r>
              <w:rPr>
                <w:rFonts w:ascii="DejaVu Serif" w:hAnsi="DejaVu Serif" w:eastAsia="DejaVu Serif" w:cs="DejaVu Serif"/>
                <w:b w:val="0"/>
                <w:bCs w:val="0"/>
                <w:i/>
                <w:iCs/>
                <w:sz w:val="22"/>
                <w:szCs w:val="22"/>
                <w:u w:val="single"/>
                <w:lang w:val="en-US"/>
              </w:rPr>
              <w:t xml:space="preserve">1.21</w:t>
            </w:r>
            <w:r>
              <w:rPr>
                <w:rFonts w:ascii="DejaVu Serif" w:hAnsi="DejaVu Serif" w:eastAsia="DejaVu Serif" w:cs="DejaVu Serif"/>
                <w:b w:val="0"/>
                <w:bCs w:val="0"/>
                <w:i/>
                <w:iCs/>
                <w:sz w:val="22"/>
                <w:szCs w:val="22"/>
                <w:u w:val="single"/>
                <w:lang w:val="en-US"/>
              </w:rPr>
            </w:r>
            <w:r>
              <w:rPr>
                <w:rFonts w:ascii="DejaVu Serif" w:hAnsi="DejaVu Serif" w:eastAsia="DejaVu Serif" w:cs="DejaVu Serif"/>
                <w:b w:val="0"/>
                <w:bCs/>
                <w:i/>
                <w:sz w:val="22"/>
                <w:szCs w:val="22"/>
                <w:u w:val="single"/>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eastAsia="DejaVu Serif" w:cs="DejaVu Serif"/>
                <w:bCs/>
                <w:i/>
                <w:iCs w:val="0"/>
                <w:sz w:val="22"/>
                <w:szCs w:val="22"/>
                <w:u w:val="single"/>
              </w:rPr>
            </w:pPr>
            <w:r>
              <w:rPr>
                <w:rFonts w:ascii="DejaVu Serif" w:hAnsi="DejaVu Serif" w:eastAsia="DejaVu Serif" w:cs="DejaVu Serif"/>
                <w:i/>
                <w:iCs/>
                <w:sz w:val="22"/>
                <w:szCs w:val="22"/>
                <w:u w:val="single"/>
                <w:lang w:val="en-US"/>
              </w:rPr>
              <w:t xml:space="preserve">7.5</w:t>
            </w:r>
            <w:r>
              <w:rPr>
                <w:rFonts w:ascii="DejaVu Serif" w:hAnsi="DejaVu Serif" w:eastAsia="DejaVu Serif" w:cs="DejaVu Serif"/>
                <w:i/>
                <w:iCs/>
                <w:sz w:val="22"/>
                <w:szCs w:val="22"/>
                <w:u w:val="single"/>
                <w:lang w:val="en-US"/>
              </w:rPr>
              <w:t xml:space="preserve">1</w:t>
            </w:r>
            <w:r>
              <w:rPr>
                <w:rFonts w:ascii="DejaVu Serif" w:hAnsi="DejaVu Serif" w:eastAsia="DejaVu Serif" w:cs="DejaVu Serif"/>
                <w:i/>
                <w:iCs/>
                <w:sz w:val="22"/>
                <w:szCs w:val="22"/>
                <w:u w:val="single"/>
                <w:lang w:val="en-US"/>
              </w:rPr>
            </w:r>
            <w:r>
              <w:rPr>
                <w:rFonts w:ascii="DejaVu Serif" w:hAnsi="DejaVu Serif" w:eastAsia="DejaVu Serif" w:cs="DejaVu Serif"/>
                <w:bCs/>
                <w:i/>
                <w:iCs w:val="0"/>
                <w:sz w:val="22"/>
                <w:szCs w:val="22"/>
                <w:u w:val="single"/>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5661365" cy="2611893"/>
                      <wp:effectExtent l="0" t="0" r="0" b="0"/>
                      <wp:docPr id="5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747940" name=""/>
                              <pic:cNvPicPr>
                                <a:picLocks noChangeAspect="1"/>
                              </pic:cNvPicPr>
                              <pic:nvPr/>
                            </pic:nvPicPr>
                            <pic:blipFill>
                              <a:blip r:embed="rId58"/>
                              <a:stretch/>
                            </pic:blipFill>
                            <pic:spPr bwMode="auto">
                              <a:xfrm flipH="0" flipV="0">
                                <a:off x="0" y="0"/>
                                <a:ext cx="5661364" cy="2611892"/>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2" o:spid="_x0000_s62" type="#_x0000_t75" style="width:445.78pt;height:205.66pt;mso-wrap-distance-left:0.00pt;mso-wrap-distance-top:0.00pt;mso-wrap-distance-right:0.00pt;mso-wrap-distance-bottom:0.00pt;z-index:1;" stroked="false">
                      <v:imagedata r:id="rId58" o:title=""/>
                      <o:lock v:ext="edit" rotation="t"/>
                    </v:shape>
                  </w:pict>
                </mc:Fallback>
              </mc:AlternateContent>
            </w:r>
            <w:r>
              <mc:AlternateContent>
                <mc:Choice Requires="wpg">
                  <w:drawing>
                    <wp:inline xmlns:wp="http://schemas.openxmlformats.org/drawingml/2006/wordprocessingDrawing" distT="0" distB="0" distL="0" distR="0">
                      <wp:extent cx="3113640" cy="1404392"/>
                      <wp:effectExtent l="0" t="0" r="0" b="0"/>
                      <wp:docPr id="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808103" name=""/>
                              <pic:cNvPicPr>
                                <a:picLocks noChangeAspect="1"/>
                              </pic:cNvPicPr>
                              <pic:nvPr/>
                            </pic:nvPicPr>
                            <pic:blipFill>
                              <a:blip r:embed="rId59"/>
                              <a:stretch/>
                            </pic:blipFill>
                            <pic:spPr bwMode="auto">
                              <a:xfrm flipH="0" flipV="0">
                                <a:off x="0" y="0"/>
                                <a:ext cx="3113640" cy="1404391"/>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3" o:spid="_x0000_s63" type="#_x0000_t75" style="width:245.17pt;height:110.58pt;mso-wrap-distance-left:0.00pt;mso-wrap-distance-top:0.00pt;mso-wrap-distance-right:0.00pt;mso-wrap-distance-bottom:0.00pt;z-index:1;" stroked="false">
                      <v:imagedata r:id="rId59"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5-5.</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slopeX</w:t>
            </w:r>
            <w:r>
              <w:rPr>
                <w:rFonts w:ascii="DejaVu Serif" w:hAnsi="DejaVu Serif" w:eastAsia="DejaVu Serif" w:cs="DejaVu Serif"/>
                <w:b/>
                <w:bCs/>
                <w:color w:val="000000"/>
                <w:sz w:val="22"/>
                <w:szCs w:val="22"/>
                <w:lang w:val="en-US"/>
              </w:rPr>
              <w:t xml:space="preserve"> deviation from the ideal parabola for Outer#93.</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Style w:val="1240"/>
        <w:pBdr/>
        <w:spacing/>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p>
      <w:pPr>
        <w:pStyle w:val="1240"/>
        <w:pBdr/>
        <w:spacing/>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p>
      <w:pPr>
        <w:pBdr/>
        <w:spacing/>
        <w:ind/>
        <w:rPr>
          <w:rFonts w:hint="eastAsia" w:ascii="DejaVu Serif" w:hAnsi="DejaVu Serif" w:cs="DejaVu Serif"/>
          <w:lang w:val="en-US"/>
        </w:rPr>
      </w:pPr>
      <w:r>
        <w:rPr>
          <w:rFonts w:ascii="DejaVu Serif" w:hAnsi="DejaVu Serif" w:eastAsia="DejaVu Serif" w:cs="DejaVu Serif"/>
          <w:lang w:val="en-US"/>
        </w:rPr>
        <w:br w:type="page" w:clear="all"/>
      </w:r>
      <w:r>
        <w:rPr>
          <w:rFonts w:hint="eastAsia" w:ascii="DejaVu Serif" w:hAnsi="DejaVu Serif" w:cs="DejaVu Serif"/>
          <w:lang w:val="en-US"/>
        </w:rPr>
      </w:r>
      <w:r>
        <w:rPr>
          <w:rFonts w:hint="eastAsia" w:ascii="DejaVu Serif" w:hAnsi="DejaVu Serif" w:cs="DejaVu Serif"/>
          <w:lang w:val="en-US"/>
        </w:rPr>
      </w:r>
    </w:p>
    <w:tbl>
      <w:tblPr>
        <w:tblW w:w="5000" w:type="pct"/>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4A0" w:firstRow="1" w:lastRow="0" w:firstColumn="1" w:lastColumn="0" w:noHBand="0" w:noVBand="1"/>
      </w:tblPr>
      <w:tblGrid>
        <w:gridCol w:w="1415"/>
        <w:gridCol w:w="1841"/>
        <w:gridCol w:w="1982"/>
        <w:gridCol w:w="3820"/>
      </w:tblGrid>
      <w:tr>
        <w:trPr>
          <w:trHeight w:val="389"/>
        </w:trPr>
        <w:tc>
          <w:tcPr>
            <w:gridSpan w:val="4"/>
            <w:shd w:val="clear" w:color="ffffff" w:fill="ffffff"/>
            <w:tcBorders>
              <w:top w:val="single" w:color="c0c0c0" w:sz="4" w:space="0"/>
              <w:left w:val="single" w:color="c0c0c0" w:sz="4" w:space="0"/>
              <w:bottom w:val="single" w:color="000000" w:sz="4" w:space="0"/>
              <w:right w:val="single" w:color="c0c0c0" w:sz="4" w:space="0"/>
            </w:tcBorders>
            <w:tcW w:w="9068" w:type="dxa"/>
            <w:vAlign w:val="center"/>
            <w:vMerge w:val="restart"/>
            <w:textDirection w:val="lrTb"/>
            <w:noWrap w:val="false"/>
          </w:tcPr>
          <w:p>
            <w:pPr>
              <w:pStyle w:val="1284"/>
              <w:pBdr/>
              <w:spacing/>
              <w:ind/>
              <w:rPr>
                <w:rFonts w:ascii="DejaVu Serif" w:hAnsi="DejaVu Serif" w:cs="DejaVu Serif"/>
                <w:lang w:val="en-US"/>
              </w:rPr>
            </w:pPr>
            <w:r>
              <w:rPr>
                <w:rFonts w:ascii="DejaVu Serif" w:hAnsi="DejaVu Serif" w:eastAsia="DejaVu Serif" w:cs="DejaVu Serif"/>
                <w:lang w:val="en-US"/>
              </w:rPr>
              <w:t xml:space="preserve">Tab 5-11. Outer#93 – </w:t>
            </w:r>
            <w:r>
              <w:rPr>
                <w:rFonts w:ascii="DejaVu Serif" w:hAnsi="DejaVu Serif" w:eastAsia="DejaVu Serif" w:cs="DejaVu Serif"/>
                <w:lang w:val="en-US"/>
              </w:rPr>
              <w:t xml:space="preserve">slopeY</w:t>
            </w:r>
            <w:r>
              <w:rPr>
                <w:rFonts w:ascii="DejaVu Serif" w:hAnsi="DejaVu Serif" w:eastAsia="DejaVu Serif" w:cs="DejaVu Serif"/>
                <w:lang w:val="en-US"/>
              </w:rPr>
              <w:t xml:space="preserve"> deviation from the ideal parabola</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c0c0c0" w:sz="4" w:space="0"/>
              <w:left w:val="single" w:color="c0c0c0" w:sz="4" w:space="0"/>
              <w:bottom w:val="single" w:color="000000" w:sz="4" w:space="0"/>
              <w:right w:val="single" w:color="c0c0c0" w:sz="4" w:space="0"/>
            </w:tcBorders>
            <w:tcW w:w="1417"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843"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Mean</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1984" w:type="dxa"/>
            <w:vAlign w:val="center"/>
            <w:textDirection w:val="lrTb"/>
            <w:noWrap w:val="false"/>
          </w:tcPr>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RMS</w:t>
            </w:r>
            <w:r>
              <w:rPr>
                <w:rFonts w:ascii="DejaVu Serif" w:hAnsi="DejaVu Serif" w:cs="DejaVu Serif"/>
                <w:lang w:val="en-US"/>
              </w:rPr>
            </w:r>
            <w:r>
              <w:rPr>
                <w:rFonts w:ascii="DejaVu Serif" w:hAnsi="DejaVu Serif" w:cs="DejaVu Serif"/>
                <w:lang w:val="en-US"/>
              </w:rPr>
            </w:r>
          </w:p>
          <w:p>
            <w:pPr>
              <w:pStyle w:val="1284"/>
              <w:pBdr/>
              <w:spacing/>
              <w:ind w:left="0"/>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c>
          <w:tcPr>
            <w:shd w:val="clear" w:color="ffffff" w:fill="ffffff"/>
            <w:tcBorders>
              <w:top w:val="single" w:color="c0c0c0" w:sz="4" w:space="0"/>
              <w:left w:val="single" w:color="c0c0c0" w:sz="4" w:space="0"/>
              <w:bottom w:val="single" w:color="000000" w:sz="4" w:space="0"/>
              <w:right w:val="single" w:color="c0c0c0" w:sz="4" w:space="0"/>
            </w:tcBorders>
            <w:tcW w:w="3824" w:type="dxa"/>
            <w:vAlign w:val="center"/>
            <w:textDirection w:val="lrTb"/>
            <w:noWrap w:val="false"/>
          </w:tcPr>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Peak-Valley</w:t>
            </w:r>
            <w:r>
              <w:rPr>
                <w:rFonts w:ascii="DejaVu Serif" w:hAnsi="DejaVu Serif" w:cs="DejaVu Serif"/>
                <w:lang w:val="en-US"/>
              </w:rPr>
            </w:r>
            <w:r>
              <w:rPr>
                <w:rFonts w:ascii="DejaVu Serif" w:hAnsi="DejaVu Serif" w:cs="DejaVu Serif"/>
                <w:lang w:val="en-US"/>
              </w:rPr>
            </w:r>
          </w:p>
          <w:p>
            <w:pPr>
              <w:pStyle w:val="1284"/>
              <w:pBdr/>
              <w:spacing/>
              <w:ind/>
              <w:jc w:val="center"/>
              <w:rPr>
                <w:rFonts w:ascii="DejaVu Serif" w:hAnsi="DejaVu Serif" w:cs="DejaVu Serif"/>
                <w:lang w:val="en-US"/>
              </w:rPr>
            </w:pPr>
            <w:r>
              <w:rPr>
                <w:rFonts w:ascii="DejaVu Serif" w:hAnsi="DejaVu Serif" w:eastAsia="DejaVu Serif" w:cs="DejaVu Serif"/>
                <w:lang w:val="en-US"/>
              </w:rPr>
              <w:t xml:space="preserve">(mrad)</w:t>
            </w:r>
            <w:r>
              <w:rPr>
                <w:rFonts w:ascii="DejaVu Serif" w:hAnsi="DejaVu Serif" w:cs="DejaVu Serif"/>
                <w:lang w:val="en-US"/>
              </w:rPr>
            </w:r>
            <w:r>
              <w:rPr>
                <w:rFonts w:ascii="DejaVu Serif" w:hAnsi="DejaVu Serif" w:cs="DejaVu Serif"/>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ENEA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-0.28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val="0"/>
                <w:iCs w:val="0"/>
                <w:sz w:val="22"/>
                <w:szCs w:val="22"/>
                <w:u w:val="none"/>
              </w:rPr>
            </w:pPr>
            <w:r>
              <w:rPr>
                <w:rFonts w:ascii="DejaVu Serif" w:hAnsi="DejaVu Serif" w:eastAsia="DejaVu Serif" w:cs="DejaVu Serif"/>
                <w:i w:val="0"/>
                <w:iCs w:val="0"/>
                <w:sz w:val="22"/>
                <w:szCs w:val="22"/>
                <w:u w:val="none"/>
                <w:lang w:val="en-US"/>
              </w:rPr>
              <w:t xml:space="preserve">1.78</w:t>
            </w:r>
            <w:r>
              <w:rPr>
                <w:rFonts w:hint="eastAsia" w:ascii="DejaVu Serif" w:hAnsi="DejaVu Serif" w:cs="DejaVu Serif"/>
                <w:i w:val="0"/>
                <w:iCs w:val="0"/>
                <w:sz w:val="22"/>
                <w:szCs w:val="22"/>
                <w:u w:val="none"/>
              </w:rPr>
            </w:r>
            <w:r>
              <w:rPr>
                <w:rFonts w:hint="eastAsia" w:ascii="DejaVu Serif" w:hAnsi="DejaVu Serif" w:cs="DejaVu Serif"/>
                <w:i w:val="0"/>
                <w:iCs w:val="0"/>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sz w:val="22"/>
                <w:szCs w:val="22"/>
                <w:lang w:val="en-US"/>
              </w:rPr>
              <w:t xml:space="preserve">13.17</w:t>
            </w:r>
            <w:r>
              <w:rPr>
                <w:rFonts w:hint="eastAsia" w:ascii="DejaVu Serif" w:hAnsi="DejaVu Serif" w:cs="DejaVu Serif"/>
                <w:b w:val="0"/>
                <w:bCs w:val="0"/>
                <w:sz w:val="22"/>
                <w:szCs w:val="22"/>
                <w:lang w:val="en-US"/>
              </w:rPr>
            </w:r>
            <w:r>
              <w:rPr>
                <w:rFonts w:hint="eastAsia" w:ascii="DejaVu Serif" w:hAnsi="DejaVu Serif" w:cs="DejaVu Serif"/>
                <w:b/>
                <w:bCs/>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F-ISE</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-0.28</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b/>
                <w:bCs/>
                <w:sz w:val="22"/>
                <w:szCs w:val="22"/>
              </w:rPr>
            </w:pPr>
            <w:r>
              <w:rPr>
                <w:rFonts w:ascii="DejaVu Serif" w:hAnsi="DejaVu Serif" w:eastAsia="DejaVu Serif" w:cs="DejaVu Serif"/>
                <w:b w:val="0"/>
                <w:bCs w:val="0"/>
                <w:sz w:val="22"/>
                <w:szCs w:val="22"/>
                <w:lang w:val="en-US"/>
              </w:rPr>
              <w:t xml:space="preserve">1.61</w:t>
            </w:r>
            <w:r>
              <w:rPr>
                <w:rFonts w:hint="eastAsia" w:ascii="DejaVu Serif" w:hAnsi="DejaVu Serif" w:cs="DejaVu Serif"/>
                <w:b w:val="0"/>
                <w:bCs w:val="0"/>
                <w:sz w:val="22"/>
                <w:szCs w:val="22"/>
                <w:lang w:val="en-US"/>
              </w:rPr>
            </w:r>
            <w:r>
              <w:rPr>
                <w:rFonts w:hint="eastAsia" w:ascii="DejaVu Serif" w:hAnsi="DejaVu Serif" w:cs="DejaVu Serif"/>
                <w:b/>
                <w:bCs/>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i/>
                <w:iCs/>
                <w:sz w:val="22"/>
                <w:szCs w:val="22"/>
                <w:u w:val="single"/>
                <w:lang w:val="en-US"/>
              </w:rPr>
              <w:t xml:space="preserve">13.02</w:t>
            </w:r>
            <w:r>
              <w:rPr>
                <w:rFonts w:hint="eastAsia" w:ascii="DejaVu Serif" w:hAnsi="DejaVu Serif" w:cs="DejaVu Serif"/>
                <w:i/>
                <w:iCs/>
                <w:sz w:val="22"/>
                <w:szCs w:val="22"/>
                <w:u w:val="single"/>
                <w:lang w:val="en-US"/>
              </w:rPr>
            </w:r>
            <w:r>
              <w:rPr>
                <w:rFonts w:hint="eastAsia" w:ascii="DejaVu Serif" w:hAnsi="DejaVu Serif" w:cs="DejaVu Serif"/>
                <w:sz w:val="22"/>
                <w:szCs w:val="22"/>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DLR</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-0.42</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sz w:val="22"/>
                <w:szCs w:val="22"/>
              </w:rPr>
            </w:pPr>
            <w:r>
              <w:rPr>
                <w:rFonts w:ascii="DejaVu Serif" w:hAnsi="DejaVu Serif" w:eastAsia="DejaVu Serif" w:cs="DejaVu Serif"/>
                <w:b/>
                <w:bCs/>
                <w:sz w:val="22"/>
                <w:szCs w:val="22"/>
                <w:lang w:val="en-US"/>
              </w:rPr>
              <w:t xml:space="preserve">2.18</w:t>
            </w:r>
            <w:r>
              <w:rPr>
                <w:rFonts w:hint="eastAsia" w:ascii="DejaVu Serif" w:hAnsi="DejaVu Serif" w:cs="DejaVu Serif"/>
                <w:b/>
                <w:bCs/>
                <w:sz w:val="22"/>
                <w:szCs w:val="22"/>
                <w:lang w:val="en-US"/>
              </w:rPr>
            </w:r>
            <w:r>
              <w:rPr>
                <w:rFonts w:hint="eastAsia" w:ascii="DejaVu Serif" w:hAnsi="DejaVu Serif" w:cs="DejaVu Serif"/>
                <w:sz w:val="22"/>
                <w:szCs w:val="22"/>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15.72</w:t>
            </w:r>
            <w:r>
              <w:rPr>
                <w:rFonts w:hint="eastAsia" w:ascii="DejaVu Serif" w:hAnsi="DejaVu Serif" w:cs="DejaVu Serif"/>
                <w:sz w:val="22"/>
                <w:szCs w:val="22"/>
                <w:lang w:val="en-US"/>
              </w:rPr>
            </w:r>
            <w:r>
              <w:rPr>
                <w:rFonts w:hint="eastAsia" w:ascii="DejaVu Serif" w:hAnsi="DejaVu Serif" w:cs="DejaVu Serif"/>
                <w:sz w:val="22"/>
                <w:szCs w:val="22"/>
                <w:lang w:val="en-US"/>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textDirection w:val="lrTb"/>
            <w:noWrap w:val="false"/>
          </w:tcPr>
          <w:p>
            <w:pPr>
              <w:pBdr/>
              <w:spacing w:after="60" w:before="60" w:line="240" w:lineRule="auto"/>
              <w:ind w:right="57" w:left="57"/>
              <w:rPr>
                <w:rFonts w:hint="eastAsia" w:ascii="DejaVu Serif" w:hAnsi="DejaVu Serif" w:cs="DejaVu Serif"/>
                <w:sz w:val="22"/>
                <w:lang w:val="en-US"/>
              </w:rPr>
            </w:pPr>
            <w:r>
              <w:rPr>
                <w:rFonts w:ascii="DejaVu Serif" w:hAnsi="DejaVu Serif" w:eastAsia="DejaVu Serif" w:cs="DejaVu Serif"/>
                <w:sz w:val="22"/>
                <w:lang w:val="en-US"/>
              </w:rPr>
              <w:t xml:space="preserve">SANDIA</w:t>
            </w:r>
            <w:r>
              <w:rPr>
                <w:rFonts w:hint="eastAsia" w:ascii="DejaVu Serif" w:hAnsi="DejaVu Serif" w:cs="DejaVu Serif"/>
                <w:sz w:val="22"/>
                <w:lang w:val="en-US"/>
              </w:rPr>
            </w:r>
            <w:r>
              <w:rPr>
                <w:rFonts w:hint="eastAsia" w:ascii="DejaVu Serif" w:hAnsi="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textDirection w:val="lrTb"/>
            <w:noWrap w:val="false"/>
          </w:tcPr>
          <w:p>
            <w:pPr>
              <w:pBdr/>
              <w:spacing/>
              <w:ind/>
              <w:jc w:val="center"/>
              <w:rPr>
                <w:rFonts w:hint="eastAsia" w:ascii="DejaVu Serif" w:hAnsi="DejaVu Serif" w:cs="DejaVu Serif"/>
                <w:sz w:val="22"/>
                <w:szCs w:val="22"/>
                <w:lang w:val="en-US"/>
              </w:rPr>
            </w:pPr>
            <w:r>
              <w:rPr>
                <w:rFonts w:ascii="DejaVu Serif" w:hAnsi="DejaVu Serif" w:eastAsia="DejaVu Serif" w:cs="DejaVu Serif"/>
                <w:sz w:val="22"/>
                <w:szCs w:val="22"/>
                <w:lang w:val="en-US"/>
              </w:rPr>
              <w:t xml:space="preserve">-0.11</w:t>
            </w:r>
            <w:r>
              <w:rPr>
                <w:rFonts w:hint="eastAsia" w:ascii="DejaVu Serif" w:hAnsi="DejaVu Serif" w:cs="DejaVu Serif"/>
                <w:sz w:val="22"/>
                <w:szCs w:val="22"/>
                <w:lang w:val="en-US"/>
              </w:rPr>
            </w:r>
            <w:r>
              <w:rPr>
                <w:rFonts w:hint="eastAsia" w:ascii="DejaVu Serif" w:hAnsi="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textDirection w:val="lrTb"/>
            <w:noWrap w:val="false"/>
          </w:tcPr>
          <w:p>
            <w:pPr>
              <w:pBdr/>
              <w:spacing/>
              <w:ind/>
              <w:jc w:val="center"/>
              <w:rPr>
                <w:rFonts w:hint="eastAsia" w:ascii="DejaVu Serif" w:hAnsi="DejaVu Serif" w:cs="DejaVu Serif"/>
                <w:i/>
                <w:iCs/>
                <w:sz w:val="22"/>
                <w:szCs w:val="22"/>
                <w:u w:val="single"/>
                <w:lang w:val="en-US"/>
              </w:rPr>
            </w:pPr>
            <w:r>
              <w:rPr>
                <w:rFonts w:ascii="DejaVu Serif" w:hAnsi="DejaVu Serif" w:eastAsia="DejaVu Serif" w:cs="DejaVu Serif"/>
                <w:i/>
                <w:iCs/>
                <w:sz w:val="22"/>
                <w:szCs w:val="22"/>
                <w:u w:val="single"/>
                <w:lang w:val="en-US"/>
              </w:rPr>
              <w:t xml:space="preserve">1.68</w:t>
            </w:r>
            <w:r>
              <w:rPr>
                <w:rFonts w:hint="eastAsia" w:ascii="DejaVu Serif" w:hAnsi="DejaVu Serif" w:cs="DejaVu Serif"/>
                <w:i/>
                <w:iCs/>
                <w:sz w:val="22"/>
                <w:szCs w:val="22"/>
                <w:u w:val="single"/>
                <w:lang w:val="en-US"/>
              </w:rPr>
            </w:r>
            <w:r>
              <w:rPr>
                <w:rFonts w:hint="eastAsia" w:ascii="DejaVu Serif" w:hAnsi="DejaVu Serif" w:cs="DejaVu Serif"/>
                <w:i/>
                <w:iCs/>
                <w:sz w:val="22"/>
                <w:szCs w:val="22"/>
                <w:u w:val="single"/>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textDirection w:val="lrTb"/>
            <w:noWrap w:val="false"/>
          </w:tcPr>
          <w:p>
            <w:pPr>
              <w:pBdr/>
              <w:spacing/>
              <w:ind/>
              <w:jc w:val="center"/>
              <w:rPr>
                <w:rFonts w:hint="eastAsia" w:ascii="DejaVu Serif" w:hAnsi="DejaVu Serif" w:cs="DejaVu Serif"/>
                <w:i/>
                <w:iCs/>
                <w:sz w:val="22"/>
                <w:szCs w:val="22"/>
                <w:u w:val="single"/>
              </w:rPr>
            </w:pPr>
            <w:r>
              <w:rPr>
                <w:rFonts w:ascii="DejaVu Serif" w:hAnsi="DejaVu Serif" w:eastAsia="DejaVu Serif" w:cs="DejaVu Serif"/>
                <w:i w:val="0"/>
                <w:iCs w:val="0"/>
                <w:sz w:val="22"/>
                <w:szCs w:val="22"/>
                <w:u w:val="none"/>
                <w:lang w:val="en-US"/>
              </w:rPr>
              <w:t xml:space="preserve">15.57</w:t>
            </w:r>
            <w:r>
              <w:rPr>
                <w:rFonts w:hint="eastAsia" w:ascii="DejaVu Serif" w:hAnsi="DejaVu Serif" w:cs="DejaVu Serif"/>
                <w:i w:val="0"/>
                <w:iCs w:val="0"/>
                <w:sz w:val="22"/>
                <w:szCs w:val="22"/>
                <w:u w:val="none"/>
                <w:lang w:val="en-US"/>
              </w:rPr>
            </w:r>
            <w:r>
              <w:rPr>
                <w:rFonts w:hint="eastAsia" w:ascii="DejaVu Serif" w:hAnsi="DejaVu Serif" w:cs="DejaVu Serif"/>
                <w:i/>
                <w:iCs/>
                <w:sz w:val="22"/>
                <w:szCs w:val="22"/>
                <w:u w:val="single"/>
              </w:rPr>
            </w:r>
          </w:p>
        </w:tc>
      </w:tr>
      <w:tr>
        <w:trPr/>
        <w:tc>
          <w:tcPr>
            <w:shd w:val="clear" w:color="ffffff" w:fill="ffffff"/>
            <w:tcBorders>
              <w:top w:val="single" w:color="000000" w:sz="4" w:space="0"/>
              <w:left w:val="single" w:color="c0c0c0" w:sz="4" w:space="0"/>
              <w:bottom w:val="single" w:color="000000" w:sz="4" w:space="0"/>
              <w:right w:val="single" w:color="c0c0c0" w:sz="4" w:space="0"/>
            </w:tcBorders>
            <w:tcW w:w="1417" w:type="dxa"/>
            <w:vMerge w:val="restart"/>
            <w:textDirection w:val="lrTb"/>
            <w:noWrap w:val="false"/>
          </w:tcPr>
          <w:p>
            <w:pPr>
              <w:pBdr/>
              <w:spacing w:after="60" w:before="60" w:line="240" w:lineRule="auto"/>
              <w:ind w:right="57" w:left="57"/>
              <w:rPr>
                <w:rFonts w:ascii="DejaVu Serif" w:hAnsi="DejaVu Serif" w:eastAsia="DejaVu Serif" w:cs="DejaVu Serif"/>
                <w:sz w:val="22"/>
                <w:lang w:val="en-US"/>
              </w:rPr>
            </w:pPr>
            <w:r>
              <w:rPr>
                <w:rFonts w:ascii="DejaVu Serif" w:hAnsi="DejaVu Serif" w:eastAsia="DejaVu Serif" w:cs="DejaVu Serif"/>
                <w:sz w:val="22"/>
                <w:lang w:val="en-US"/>
              </w:rPr>
              <w:t xml:space="preserve">NREL</w:t>
            </w:r>
            <w:r>
              <w:rPr>
                <w:rFonts w:ascii="DejaVu Serif" w:hAnsi="DejaVu Serif" w:eastAsia="DejaVu Serif" w:cs="DejaVu Serif"/>
                <w:sz w:val="22"/>
                <w:lang w:val="en-US"/>
              </w:rPr>
            </w:r>
            <w:r>
              <w:rPr>
                <w:rFonts w:ascii="DejaVu Serif" w:hAnsi="DejaVu Serif" w:eastAsia="DejaVu Serif" w:cs="DejaVu Serif"/>
                <w:sz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843" w:type="dxa"/>
            <w:vMerge w:val="restart"/>
            <w:textDirection w:val="lrTb"/>
            <w:noWrap w:val="false"/>
          </w:tcPr>
          <w:p>
            <w:pPr>
              <w:pBdr/>
              <w:spacing/>
              <w:ind/>
              <w:jc w:val="center"/>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-0.10</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tc>
        <w:tc>
          <w:tcPr>
            <w:shd w:val="clear" w:color="ffffff" w:fill="ffffff"/>
            <w:tcBorders>
              <w:top w:val="single" w:color="000000" w:sz="4" w:space="0"/>
              <w:left w:val="single" w:color="c0c0c0" w:sz="4" w:space="0"/>
              <w:bottom w:val="single" w:color="000000" w:sz="4" w:space="0"/>
              <w:right w:val="single" w:color="c0c0c0" w:sz="4" w:space="0"/>
            </w:tcBorders>
            <w:tcW w:w="1984" w:type="dxa"/>
            <w:vAlign w:val="center"/>
            <w:vMerge w:val="restart"/>
            <w:textDirection w:val="lrTb"/>
            <w:noWrap w:val="false"/>
          </w:tcPr>
          <w:p>
            <w:pPr>
              <w:pBdr/>
              <w:spacing/>
              <w:ind/>
              <w:jc w:val="center"/>
              <w:rPr>
                <w:rFonts w:ascii="DejaVu Serif" w:hAnsi="DejaVu Serif" w:eastAsia="DejaVu Serif" w:cs="DejaVu Serif"/>
                <w:bCs w:val="0"/>
                <w:i w:val="0"/>
                <w:iCs/>
                <w:sz w:val="22"/>
                <w:szCs w:val="22"/>
                <w:u w:val="none"/>
              </w:rPr>
            </w:pPr>
            <w:r>
              <w:rPr>
                <w:rFonts w:ascii="DejaVu Serif" w:hAnsi="DejaVu Serif" w:eastAsia="DejaVu Serif" w:cs="DejaVu Serif"/>
                <w:i w:val="0"/>
                <w:iCs w:val="0"/>
                <w:sz w:val="22"/>
                <w:szCs w:val="22"/>
                <w:u w:val="none"/>
                <w:lang w:val="en-US"/>
              </w:rPr>
              <w:t xml:space="preserve">1.87</w:t>
            </w:r>
            <w:r>
              <w:rPr>
                <w:rFonts w:ascii="DejaVu Serif" w:hAnsi="DejaVu Serif" w:eastAsia="DejaVu Serif" w:cs="DejaVu Serif"/>
                <w:i w:val="0"/>
                <w:iCs w:val="0"/>
                <w:sz w:val="22"/>
                <w:szCs w:val="22"/>
                <w:u w:val="none"/>
                <w:lang w:val="en-US"/>
              </w:rPr>
            </w:r>
            <w:r>
              <w:rPr>
                <w:rFonts w:ascii="DejaVu Serif" w:hAnsi="DejaVu Serif" w:eastAsia="DejaVu Serif" w:cs="DejaVu Serif"/>
                <w:bCs w:val="0"/>
                <w:i w:val="0"/>
                <w:iCs/>
                <w:sz w:val="22"/>
                <w:szCs w:val="22"/>
                <w:u w:val="none"/>
              </w:rPr>
            </w:r>
          </w:p>
        </w:tc>
        <w:tc>
          <w:tcPr>
            <w:shd w:val="clear" w:color="ffffff" w:fill="ffffff"/>
            <w:tcBorders>
              <w:top w:val="single" w:color="000000" w:sz="4" w:space="0"/>
              <w:left w:val="single" w:color="c0c0c0" w:sz="4" w:space="0"/>
              <w:bottom w:val="single" w:color="000000" w:sz="4" w:space="0"/>
              <w:right w:val="single" w:color="c0c0c0" w:sz="4" w:space="0"/>
            </w:tcBorders>
            <w:tcW w:w="3824" w:type="dxa"/>
            <w:vAlign w:val="center"/>
            <w:vMerge w:val="restart"/>
            <w:textDirection w:val="lrTb"/>
            <w:noWrap w:val="false"/>
          </w:tcPr>
          <w:p>
            <w:pPr>
              <w:pBdr/>
              <w:spacing/>
              <w:ind/>
              <w:jc w:val="center"/>
              <w:rPr>
                <w:rFonts w:ascii="DejaVu Serif" w:hAnsi="DejaVu Serif" w:eastAsia="DejaVu Serif" w:cs="DejaVu Serif"/>
                <w:b/>
                <w:bCs w:val="0"/>
                <w:i w:val="0"/>
                <w:iCs/>
                <w:sz w:val="22"/>
                <w:szCs w:val="22"/>
                <w:u w:val="none"/>
              </w:rPr>
            </w:pPr>
            <w:r>
              <w:rPr>
                <w:rFonts w:ascii="DejaVu Serif" w:hAnsi="DejaVu Serif" w:eastAsia="DejaVu Serif" w:cs="DejaVu Serif"/>
                <w:b/>
                <w:bCs/>
                <w:i w:val="0"/>
                <w:iCs w:val="0"/>
                <w:sz w:val="22"/>
                <w:szCs w:val="22"/>
                <w:u w:val="none"/>
                <w:lang w:val="en-US"/>
              </w:rPr>
              <w:t xml:space="preserve">19.14</w:t>
            </w:r>
            <w:r>
              <w:rPr>
                <w:rFonts w:ascii="DejaVu Serif" w:hAnsi="DejaVu Serif" w:eastAsia="DejaVu Serif" w:cs="DejaVu Serif"/>
                <w:b/>
                <w:bCs/>
                <w:i w:val="0"/>
                <w:iCs w:val="0"/>
                <w:sz w:val="22"/>
                <w:szCs w:val="22"/>
                <w:u w:val="none"/>
                <w:lang w:val="en-US"/>
              </w:rPr>
            </w:r>
            <w:r>
              <w:rPr>
                <w:rFonts w:ascii="DejaVu Serif" w:hAnsi="DejaVu Serif" w:eastAsia="DejaVu Serif" w:cs="DejaVu Serif"/>
                <w:b/>
                <w:bCs w:val="0"/>
                <w:i w:val="0"/>
                <w:iCs/>
                <w:sz w:val="22"/>
                <w:szCs w:val="22"/>
                <w:u w:val="none"/>
              </w:rPr>
            </w:r>
          </w:p>
        </w:tc>
      </w:tr>
    </w:tbl>
    <w:p>
      <w:pPr>
        <w:pStyle w:val="1240"/>
        <w:pBdr/>
        <w:spacing w:line="240" w:lineRule="auto"/>
        <w:ind/>
        <w:rPr>
          <w:rFonts w:ascii="DejaVu Serif" w:hAnsi="DejaVu Serif" w:cs="DejaVu Serif"/>
          <w:lang w:val="en-US"/>
        </w:rPr>
      </w:pPr>
      <w:r>
        <w:rPr>
          <w:rFonts w:ascii="DejaVu Serif" w:hAnsi="DejaVu Serif" w:cs="DejaVu Serif"/>
          <w:lang w:val="en-US"/>
        </w:rPr>
      </w:r>
      <w:r>
        <w:rPr>
          <w:rFonts w:ascii="DejaVu Serif" w:hAnsi="DejaVu Serif" w:cs="DejaVu Serif"/>
          <w:lang w:val="en-US"/>
        </w:rPr>
      </w:r>
      <w:r>
        <w:rPr>
          <w:rFonts w:ascii="DejaVu Serif" w:hAnsi="DejaVu Serif" w:cs="DejaVu Serif"/>
          <w:lang w:val="en-US"/>
        </w:rPr>
      </w:r>
    </w:p>
    <w:tbl>
      <w:tblPr>
        <w:tblW w:w="0" w:type="auto"/>
        <w:tblBorders/>
        <w:tblLook w:val="04A0" w:firstRow="1" w:lastRow="0" w:firstColumn="1" w:lastColumn="0" w:noHBand="0" w:noVBand="1"/>
      </w:tblPr>
      <w:tblGrid>
        <w:gridCol w:w="9068"/>
      </w:tblGrid>
      <w:tr>
        <w:trPr/>
        <w:tc>
          <w:tcPr>
            <w:shd w:val="clear" w:color="ffffff" w:fill="ffffff"/>
            <w:tcBorders/>
            <w:tcW w:w="9068" w:type="dxa"/>
            <w:vAlign w:val="center"/>
            <w:textDirection w:val="lrTb"/>
            <w:noWrap w:val="false"/>
          </w:tcPr>
          <w:p>
            <w:pPr>
              <w:pStyle w:val="1240"/>
              <w:pBdr/>
              <w:spacing w:after="0" w:afterAutospacing="0" w:before="0" w:beforeAutospacing="0"/>
              <w:ind/>
              <w:jc w:val="center"/>
              <w:rPr>
                <w:rFonts w:ascii="DejaVu Serif" w:hAnsi="DejaVu Serif" w:cs="DejaVu Serif"/>
                <w:lang w:val="en-US"/>
              </w:rPr>
            </w:pPr>
            <w:r>
              <w:rPr>
                <w:rFonts w:ascii="DejaVu Serif" w:hAnsi="DejaVu Serif" w:cs="DejaVu Serif"/>
                <w:lang w:val="en-US"/>
              </w:rPr>
            </w:r>
            <w:r>
              <mc:AlternateContent>
                <mc:Choice Requires="wpg">
                  <w:drawing>
                    <wp:inline xmlns:wp="http://schemas.openxmlformats.org/drawingml/2006/wordprocessingDrawing" distT="0" distB="0" distL="0" distR="0">
                      <wp:extent cx="5632790" cy="2630865"/>
                      <wp:effectExtent l="0" t="0" r="0" b="0"/>
                      <wp:docPr id="5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423262" name=""/>
                              <pic:cNvPicPr>
                                <a:picLocks noChangeAspect="1"/>
                              </pic:cNvPicPr>
                              <pic:nvPr/>
                            </pic:nvPicPr>
                            <pic:blipFill>
                              <a:blip r:embed="rId60"/>
                              <a:stretch/>
                            </pic:blipFill>
                            <pic:spPr bwMode="auto">
                              <a:xfrm flipH="0" flipV="0">
                                <a:off x="0" y="0"/>
                                <a:ext cx="5632788" cy="2630865"/>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4" o:spid="_x0000_s64" type="#_x0000_t75" style="width:443.53pt;height:207.15pt;mso-wrap-distance-left:0.00pt;mso-wrap-distance-top:0.00pt;mso-wrap-distance-right:0.00pt;mso-wrap-distance-bottom:0.00pt;z-index:1;" stroked="false">
                      <v:imagedata r:id="rId60" o:title=""/>
                      <o:lock v:ext="edit" rotation="t"/>
                    </v:shape>
                  </w:pict>
                </mc:Fallback>
              </mc:AlternateContent>
            </w:r>
            <w:r>
              <w:rPr>
                <w:rFonts w:ascii="DejaVu Serif" w:hAnsi="DejaVu Serif" w:cs="DejaVu Serif"/>
                <w:lang w:val="en-US"/>
              </w:rPr>
            </w:r>
            <w:r>
              <w:rPr>
                <w:rFonts w:ascii="DejaVu Serif" w:hAnsi="DejaVu Serif" w:cs="DejaVu Serif"/>
                <w:lang w:val="en-US"/>
              </w:rPr>
            </w:r>
          </w:p>
          <w:p>
            <w:pPr>
              <w:pStyle w:val="1240"/>
              <w:pBdr/>
              <w:spacing w:after="0" w:afterAutospacing="0" w:before="0" w:beforeAutospacing="0"/>
              <w:ind/>
              <w:jc w:val="center"/>
              <w:rPr>
                <w:rFonts w:ascii="DejaVu Serif" w:hAnsi="DejaVu Serif" w:cs="DejaVu Serif"/>
                <w:lang w:val="en-US"/>
              </w:rPr>
            </w:pPr>
            <w:r>
              <w:rPr>
                <w:lang w:val="en-US"/>
              </w:rPr>
            </w:r>
            <w:r>
              <mc:AlternateContent>
                <mc:Choice Requires="wpg">
                  <w:drawing>
                    <wp:inline xmlns:wp="http://schemas.openxmlformats.org/drawingml/2006/wordprocessingDrawing" distT="0" distB="0" distL="0" distR="0">
                      <wp:extent cx="3080090" cy="1389259"/>
                      <wp:effectExtent l="0" t="0" r="0" b="0"/>
                      <wp:docPr id="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347024" name=""/>
                              <pic:cNvPicPr>
                                <a:picLocks noChangeAspect="1"/>
                              </pic:cNvPicPr>
                              <pic:nvPr/>
                            </pic:nvPicPr>
                            <pic:blipFill>
                              <a:blip r:embed="rId61"/>
                              <a:stretch/>
                            </pic:blipFill>
                            <pic:spPr bwMode="auto">
                              <a:xfrm flipH="0" flipV="0">
                                <a:off x="0" y="0"/>
                                <a:ext cx="3080089" cy="1389259"/>
                              </a:xfrm>
                              <a:prstGeom prst="rect">
                                <a:avLst/>
                              </a:prstGeom>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5" o:spid="_x0000_s65" type="#_x0000_t75" style="width:242.53pt;height:109.39pt;mso-wrap-distance-left:0.00pt;mso-wrap-distance-top:0.00pt;mso-wrap-distance-right:0.00pt;mso-wrap-distance-bottom:0.00pt;z-index:1;" stroked="false">
                      <v:imagedata r:id="rId61" o:title=""/>
                      <o:lock v:ext="edit" rotation="t"/>
                    </v:shape>
                  </w:pict>
                </mc:Fallback>
              </mc:AlternateContent>
            </w:r>
            <w:r>
              <w:rPr>
                <w:rFonts w:ascii="DejaVu Serif" w:hAnsi="DejaVu Serif" w:cs="DejaVu Serif"/>
                <w:lang w:val="en-US"/>
              </w:rPr>
            </w:r>
            <w:r>
              <w:rPr>
                <w:rFonts w:ascii="DejaVu Serif" w:hAnsi="DejaVu Serif" w:cs="DejaVu Serif"/>
                <w:lang w:val="en-US"/>
              </w:rPr>
            </w:r>
          </w:p>
        </w:tc>
      </w:tr>
      <w:tr>
        <w:trPr/>
        <w:tc>
          <w:tcPr>
            <w:shd w:val="clear" w:color="ffffff" w:fill="ffffff"/>
            <w:tcBorders/>
            <w:tcW w:w="9068" w:type="dxa"/>
            <w:textDirection w:val="lrTb"/>
            <w:noWrap w:val="false"/>
          </w:tcPr>
          <w:p>
            <w:pPr>
              <w:pBdr>
                <w:top w:val="none" w:color="000000" w:sz="4" w:space="0"/>
                <w:left w:val="none" w:color="000000" w:sz="4" w:space="0"/>
                <w:bottom w:val="none" w:color="000000" w:sz="4" w:space="0"/>
                <w:right w:val="none" w:color="000000" w:sz="4" w:space="0"/>
              </w:pBdr>
              <w:spacing w:line="276" w:lineRule="atLeast"/>
              <w:ind/>
              <w:jc w:val="both"/>
              <w:rPr>
                <w:rFonts w:hint="eastAsia" w:ascii="DejaVu Serif" w:hAnsi="DejaVu Serif" w:cs="DejaVu Serif"/>
                <w:b/>
                <w:color w:val="000000"/>
                <w:lang w:val="en-US"/>
              </w:rPr>
            </w:pPr>
            <w:r>
              <w:rPr>
                <w:rFonts w:ascii="DejaVu Serif" w:hAnsi="DejaVu Serif" w:eastAsia="DejaVu Serif" w:cs="DejaVu Serif"/>
                <w:b/>
                <w:bCs/>
                <w:sz w:val="22"/>
                <w:szCs w:val="22"/>
                <w:lang w:val="en-US"/>
              </w:rPr>
              <w:t xml:space="preserve">Figure 5-6.</w:t>
            </w:r>
            <w:r>
              <w:rPr>
                <w:rFonts w:ascii="DejaVu Serif" w:hAnsi="DejaVu Serif" w:eastAsia="DejaVu Serif" w:cs="DejaVu Serif"/>
                <w:sz w:val="22"/>
                <w:szCs w:val="22"/>
                <w:lang w:val="en-US"/>
              </w:rPr>
              <w:t xml:space="preserve">  </w:t>
            </w:r>
            <w:r>
              <w:rPr>
                <w:rFonts w:ascii="DejaVu Serif" w:hAnsi="DejaVu Serif" w:eastAsia="DejaVu Serif" w:cs="DejaVu Serif"/>
                <w:b/>
                <w:bCs/>
                <w:color w:val="000000"/>
                <w:sz w:val="22"/>
                <w:szCs w:val="22"/>
                <w:lang w:val="en-US"/>
              </w:rPr>
              <w:t xml:space="preserve">2D-contour maps and plots of the section P1-P3 and P2-P4 of </w:t>
            </w:r>
            <w:r>
              <w:rPr>
                <w:rFonts w:ascii="DejaVu Serif" w:hAnsi="DejaVu Serif" w:eastAsia="DejaVu Serif" w:cs="DejaVu Serif"/>
                <w:b/>
                <w:bCs/>
                <w:color w:val="000000"/>
                <w:sz w:val="22"/>
                <w:szCs w:val="22"/>
                <w:lang w:val="en-US"/>
              </w:rPr>
              <w:t xml:space="preserve">slopeY</w:t>
            </w:r>
            <w:r>
              <w:rPr>
                <w:rFonts w:ascii="DejaVu Serif" w:hAnsi="DejaVu Serif" w:eastAsia="DejaVu Serif" w:cs="DejaVu Serif"/>
                <w:b/>
                <w:bCs/>
                <w:color w:val="000000"/>
                <w:sz w:val="22"/>
                <w:szCs w:val="22"/>
                <w:lang w:val="en-US"/>
              </w:rPr>
              <w:t xml:space="preserve"> deviation from the ideal parabola for Outer#99.</w:t>
            </w:r>
            <w:r>
              <w:rPr>
                <w:rFonts w:hint="eastAsia" w:ascii="DejaVu Serif" w:hAnsi="DejaVu Serif" w:cs="DejaVu Serif"/>
                <w:b/>
                <w:color w:val="000000"/>
                <w:lang w:val="en-US"/>
              </w:rPr>
            </w:r>
            <w:r>
              <w:rPr>
                <w:rFonts w:hint="eastAsia" w:ascii="DejaVu Serif" w:hAnsi="DejaVu Serif" w:cs="DejaVu Serif"/>
                <w:b/>
                <w:color w:val="000000"/>
                <w:lang w:val="en-US"/>
              </w:rPr>
            </w:r>
          </w:p>
        </w:tc>
      </w:tr>
    </w:tbl>
    <w:p>
      <w:pPr>
        <w:pBdr/>
        <w:spacing/>
        <w:ind/>
        <w:rPr>
          <w:rFonts w:hint="eastAsia" w:ascii="DejaVu Serif" w:hAnsi="DejaVu Serif" w:cs="DejaVu Serif"/>
          <w:lang w:val="en-US"/>
        </w:rPr>
      </w:pPr>
      <w:r>
        <w:rPr>
          <w:rFonts w:hint="eastAsia" w:ascii="DejaVu Serif" w:hAnsi="DejaVu Serif" w:cs="DejaVu Serif"/>
          <w:lang w:val="en-US"/>
        </w:rPr>
      </w:r>
      <w:r>
        <w:rPr>
          <w:rFonts w:hint="eastAsia" w:ascii="DejaVu Serif" w:hAnsi="DejaVu Serif" w:cs="DejaVu Serif"/>
          <w:lang w:val="en-US"/>
        </w:rPr>
      </w:r>
      <w:r>
        <w:rPr>
          <w:rFonts w:hint="eastAsia" w:ascii="DejaVu Serif" w:hAnsi="DejaVu Serif" w:cs="DejaVu Serif"/>
          <w:lang w:val="en-US"/>
        </w:rPr>
      </w:r>
    </w:p>
    <w:p>
      <w:pPr>
        <w:pBdr/>
        <w:shd w:val="nil" w:color="auto"/>
        <w:spacing/>
        <w:ind/>
        <w:rPr>
          <w:rFonts w:ascii="DejaVu Serif" w:hAnsi="DejaVu Serif" w:eastAsia="DejaVu Serif" w:cs="DejaVu Serif"/>
          <w:sz w:val="22"/>
          <w:szCs w:val="22"/>
          <w:lang w:val="en-US"/>
        </w:rPr>
      </w:pPr>
      <w:r>
        <w:rPr>
          <w:rFonts w:ascii="DejaVu Serif" w:hAnsi="DejaVu Serif" w:eastAsia="DejaVu Serif" w:cs="DejaVu Serif"/>
          <w:sz w:val="22"/>
          <w:szCs w:val="22"/>
          <w:highlight w:val="none"/>
          <w:lang w:val="en-US"/>
        </w:rPr>
        <w:br w:type="page" w:clear="all"/>
      </w:r>
      <w:r>
        <w:rPr>
          <w:rFonts w:ascii="DejaVu Serif" w:hAnsi="DejaVu Serif" w:eastAsia="DejaVu Serif" w:cs="DejaVu Serif"/>
          <w:sz w:val="22"/>
          <w:szCs w:val="22"/>
          <w:highlight w:val="none"/>
          <w:lang w:val="en-US"/>
        </w:rPr>
      </w:r>
      <w:r>
        <w:rPr>
          <w:rFonts w:ascii="DejaVu Serif" w:hAnsi="DejaVu Serif" w:eastAsia="DejaVu Serif" w:cs="DejaVu Serif"/>
          <w:sz w:val="22"/>
          <w:szCs w:val="22"/>
          <w:lang w:val="en-US"/>
        </w:rPr>
      </w:r>
    </w:p>
    <w:p>
      <w:pPr>
        <w:pBdr/>
        <w:spacing w:after="0" w:afterAutospacing="0" w:before="0" w:beforeAutospacing="0"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lang w:val="en-US"/>
        </w:rPr>
        <w:t xml:space="preserve">In general, for a given specimen, </w:t>
      </w:r>
      <w:r>
        <w:rPr>
          <w:rFonts w:ascii="DejaVu Serif" w:hAnsi="DejaVu Serif" w:eastAsia="DejaVu Serif" w:cs="DejaVu Serif"/>
          <w:sz w:val="22"/>
          <w:szCs w:val="22"/>
          <w:lang w:val="en-US"/>
        </w:rPr>
        <w:t xml:space="preserve">the 2D-contour maps of the same parameter are quite similar one to each other, indicating good agreement </w:t>
      </w:r>
      <w:r>
        <w:rPr>
          <w:rFonts w:ascii="DejaVu Serif" w:hAnsi="DejaVu Serif" w:eastAsia="DejaVu Serif" w:cs="DejaVu Serif"/>
          <w:sz w:val="22"/>
          <w:szCs w:val="22"/>
          <w:lang w:val="en-US"/>
        </w:rPr>
        <w:t xml:space="preserve">among the participants. </w:t>
      </w:r>
      <w:r>
        <w:rPr>
          <w:rFonts w:ascii="DejaVu Serif" w:hAnsi="DejaVu Serif" w:cs="DejaVu Serif"/>
          <w:sz w:val="22"/>
          <w:szCs w:val="22"/>
          <w:lang w:val="en-US"/>
        </w:rPr>
      </w:r>
      <w:r>
        <w:rPr>
          <w:rFonts w:ascii="DejaVu Serif" w:hAnsi="DejaVu Serif" w:eastAsia="DejaVu Serif" w:cs="DejaVu Serif"/>
          <w:sz w:val="22"/>
          <w:szCs w:val="22"/>
          <w:highlight w:val="none"/>
          <w:lang w:val="en-US"/>
        </w:rPr>
      </w:r>
    </w:p>
    <w:p>
      <w:pPr>
        <w:pBdr/>
        <w:spacing w:after="0" w:afterAutospacing="0" w:before="0" w:beforeAutospacing="0" w:line="360" w:lineRule="auto"/>
        <w:ind/>
        <w:jc w:val="both"/>
        <w:rPr>
          <w:rFonts w:ascii="DejaVu Serif" w:hAnsi="DejaVu Serif" w:eastAsia="DejaVu Serif" w:cs="DejaVu Serif"/>
          <w:sz w:val="22"/>
          <w:szCs w:val="22"/>
          <w:highlight w:val="none"/>
          <w:lang w:val="en-US"/>
        </w:rPr>
      </w:pPr>
      <w:r>
        <w:rPr>
          <w:rFonts w:ascii="DejaVu Serif" w:hAnsi="DejaVu Serif" w:eastAsia="DejaVu Serif" w:cs="DejaVu Serif"/>
          <w:sz w:val="22"/>
          <w:szCs w:val="22"/>
          <w:lang w:val="en-US"/>
        </w:rPr>
        <w:t xml:space="preserve">Considering the z-deviation, it is evident that SANDIA uses to approximate the z-profile with a parabolic function; that brings to over-smooth the surface and consequently the RMS deviation is </w:t>
      </w:r>
      <w:r>
        <w:rPr>
          <w:rFonts w:ascii="DejaVu Serif" w:hAnsi="DejaVu Serif" w:eastAsia="DejaVu Serif" w:cs="DejaVu Serif"/>
          <w:sz w:val="22"/>
          <w:szCs w:val="22"/>
          <w:lang w:val="en-US"/>
        </w:rPr>
        <w:t xml:space="preserve">under-evaluated</w:t>
      </w:r>
      <w:r>
        <w:rPr>
          <w:rFonts w:ascii="DejaVu Serif" w:hAnsi="DejaVu Serif" w:eastAsia="DejaVu Serif" w:cs="DejaVu Serif"/>
          <w:sz w:val="22"/>
          <w:szCs w:val="22"/>
          <w:lang w:val="en-US"/>
        </w:rPr>
        <w:t xml:space="preserve">.</w:t>
      </w:r>
      <w:r>
        <w:rPr>
          <w:rFonts w:ascii="DejaVu Serif" w:hAnsi="DejaVu Serif" w:cs="DejaVu Serif"/>
          <w:sz w:val="22"/>
          <w:szCs w:val="22"/>
          <w:lang w:val="en-US"/>
        </w:rPr>
      </w:r>
      <w:r>
        <w:rPr>
          <w:rFonts w:ascii="DejaVu Serif" w:hAnsi="DejaVu Serif" w:eastAsia="DejaVu Serif" w:cs="DejaVu Serif"/>
          <w:sz w:val="22"/>
          <w:szCs w:val="22"/>
          <w:highlight w:val="none"/>
          <w:lang w:val="en-US"/>
        </w:rPr>
      </w:r>
    </w:p>
    <w:p>
      <w:pPr>
        <w:pBdr/>
        <w:spacing w:after="0" w:afterAutospacing="0" w:before="0" w:beforeAutospacing="0" w:line="360" w:lineRule="auto"/>
        <w:ind/>
        <w:jc w:val="both"/>
        <w:rPr>
          <w:rFonts w:ascii="DejaVu Serif" w:hAnsi="DejaVu Serif" w:cs="DejaVu Serif"/>
          <w:sz w:val="22"/>
          <w:szCs w:val="22"/>
          <w:lang w:val="en-US"/>
        </w:rPr>
      </w:pPr>
      <w:r>
        <w:rPr>
          <w:rFonts w:ascii="DejaVu Serif" w:hAnsi="DejaVu Serif" w:eastAsia="DejaVu Serif" w:cs="DejaVu Serif"/>
          <w:sz w:val="22"/>
          <w:szCs w:val="22"/>
          <w:highlight w:val="none"/>
          <w:lang w:val="en-US"/>
        </w:rPr>
        <w:t xml:space="preserve">Because NREL has not yet provided z-deviation data, actually it can not benefit of the software realignment.</w:t>
      </w:r>
      <w:r>
        <w:rPr>
          <w:rFonts w:ascii="DejaVu Serif" w:hAnsi="DejaVu Serif" w:eastAsia="DejaVu Serif" w:cs="DejaVu Serif"/>
          <w:sz w:val="22"/>
          <w:szCs w:val="22"/>
          <w:highlight w:val="none"/>
          <w:lang w:val="en-US"/>
        </w:rPr>
      </w:r>
      <w:r>
        <w:rPr>
          <w:rFonts w:ascii="DejaVu Serif" w:hAnsi="DejaVu Serif" w:cs="DejaVu Serif"/>
          <w:sz w:val="22"/>
          <w:szCs w:val="22"/>
          <w:lang w:val="en-US"/>
        </w:rPr>
      </w:r>
    </w:p>
    <w:p>
      <w:pPr>
        <w:pStyle w:val="1254"/>
        <w:pBdr/>
        <w:spacing/>
        <w:ind/>
        <w:rPr>
          <w:rFonts w:ascii="Calibri" w:hAnsi="Calibri" w:cs="Calibri"/>
          <w:lang w:val="en-US"/>
        </w:rPr>
      </w:pPr>
      <w:r>
        <w:rPr>
          <w:rFonts w:ascii="Calibri" w:hAnsi="Calibri" w:cs="Calibri"/>
          <w:highlight w:val="none"/>
          <w:lang w:val="en-US"/>
        </w:rPr>
        <w:t xml:space="preserve">Conclusions</w:t>
      </w:r>
      <w:r>
        <w:rPr>
          <w:rFonts w:ascii="Calibri" w:hAnsi="Calibri" w:cs="Calibri"/>
          <w:highlight w:val="none"/>
          <w:lang w:val="en-US"/>
        </w:rPr>
      </w:r>
      <w:r>
        <w:rPr>
          <w:rFonts w:ascii="Calibri" w:hAnsi="Calibri" w:cs="Calibri"/>
          <w:lang w:val="en-US"/>
        </w:rPr>
      </w:r>
    </w:p>
    <w:p>
      <w:pPr>
        <w:pStyle w:val="1240"/>
        <w:pBdr/>
        <w:spacing/>
        <w:ind/>
        <w:rPr>
          <w:rFonts w:ascii="DejaVu Serif" w:hAnsi="DejaVu Serif" w:eastAsia="DejaVu Serif" w:cs="DejaVu Serif"/>
          <w:lang w:val="en-US"/>
        </w:rPr>
      </w:pPr>
      <w:r>
        <w:rPr>
          <w:rFonts w:ascii="DejaVu Serif" w:hAnsi="DejaVu Serif" w:eastAsia="DejaVu Serif" w:cs="DejaVu Serif"/>
          <w:lang w:val="en-US"/>
        </w:rPr>
      </w:r>
      <w:r>
        <w:rPr>
          <w:rFonts w:ascii="DejaVu Serif" w:hAnsi="DejaVu Serif" w:eastAsia="DejaVu Serif" w:cs="DejaVu Serif"/>
          <w:lang w:val="en-US"/>
        </w:rPr>
        <w:t xml:space="preserve">Since the beginning, </w:t>
      </w:r>
      <w:r>
        <w:rPr>
          <w:rFonts w:ascii="DejaVu Serif" w:hAnsi="DejaVu Serif" w:eastAsia="DejaVu Serif" w:cs="DejaVu Serif"/>
          <w:lang w:val="en-US"/>
        </w:rPr>
        <w:t xml:space="preserve">the 3D-shape RR has been organized paying great attention  to the effect of the specimen placing in the laboratory set-up: being not perfectly rigid, the shape of any P</w:t>
      </w:r>
      <w:r>
        <w:rPr>
          <w:rFonts w:ascii="DejaVu Serif" w:hAnsi="DejaVu Serif" w:eastAsia="DejaVu Serif" w:cs="DejaVu Serif"/>
          <w:lang w:val="en-US"/>
        </w:rPr>
        <w:t xml:space="preserve">T reflective panel is influenced on how the specimen is supported. In order to overcome that problem ENEA outlined a method [4] to make highly reproducible the specimen placing; although the observed residual z-deviations on the four attaching points were </w:t>
      </w:r>
      <w:r>
        <w:rPr>
          <w:rFonts w:ascii="DejaVu Serif" w:hAnsi="DejaVu Serif" w:eastAsia="DejaVu Serif" w:cs="DejaVu Serif"/>
          <w:lang w:val="en-US"/>
        </w:rPr>
        <w:t xml:space="preserve">less</w:t>
      </w:r>
      <w:r>
        <w:rPr>
          <w:rFonts w:ascii="DejaVu Serif" w:hAnsi="DejaVu Serif" w:eastAsia="DejaVu Serif" w:cs="DejaVu Serif"/>
          <w:lang w:val="en-US"/>
        </w:rPr>
        <w:t xml:space="preserve"> than 1 mm, in the end that still reduces the agreement among the results got by the participants. Such an effect was successfully reduced by including in RRcomparator software a realignment procedure of the 3D profile on the four attaching points; the agr</w:t>
      </w:r>
      <w:r>
        <w:rPr>
          <w:rFonts w:ascii="DejaVu Serif" w:hAnsi="DejaVu Serif" w:eastAsia="DejaVu Serif" w:cs="DejaVu Serif"/>
          <w:lang w:val="en-US"/>
        </w:rPr>
        <w:t xml:space="preserve">eement among the results of both absolute shape and deviation from the ideal parabola benefited of that realignment: the standard deviation is less than 0.1 mm, 0.5 mrad and 0.3 mrad for z, slopeX and slopeY deviation from the ideal parabola, respectively.</w:t>
      </w:r>
      <w:r>
        <w:rPr>
          <w:rFonts w:ascii="DejaVu Serif" w:hAnsi="DejaVu Serif" w:eastAsia="DejaVu Serif" w:cs="DejaVu Serif"/>
          <w:highlight w:val="none"/>
          <w:lang w:val="en-US"/>
        </w:rPr>
      </w:r>
      <w:r>
        <w:rPr>
          <w:rFonts w:ascii="DejaVu Serif" w:hAnsi="DejaVu Serif" w:eastAsia="DejaVu Serif" w:cs="DejaVu Serif"/>
          <w:lang w:val="en-US"/>
        </w:rPr>
      </w:r>
    </w:p>
    <w:p>
      <w:pPr>
        <w:pStyle w:val="1240"/>
        <w:pBdr/>
        <w:spacing/>
        <w:ind/>
        <w:rPr>
          <w:rFonts w:ascii="DejaVu Serif" w:hAnsi="DejaVu Serif" w:eastAsia="DejaVu Serif" w:cs="DejaVu Serif"/>
          <w:highlight w:val="none"/>
          <w:lang w:val="en-US"/>
        </w:rPr>
      </w:pPr>
      <w:r>
        <w:rPr>
          <w:rFonts w:ascii="DejaVu Serif" w:hAnsi="DejaVu Serif" w:eastAsia="DejaVu Serif" w:cs="DejaVu Serif"/>
          <w:lang w:val="en-US"/>
        </w:rPr>
        <w:t xml:space="preserve">The importance of  the supporting system is one of the most important lesson learned with the RR: in the practical case the panel should be firmly lock to the four attaching points, provided that position and tilting of the four </w:t>
      </w:r>
      <w:r>
        <w:rPr>
          <w:rFonts w:ascii="DejaVu Serif" w:hAnsi="DejaVu Serif" w:eastAsia="DejaVu Serif" w:cs="DejaVu Serif"/>
          <w:lang w:val="en-US"/>
        </w:rPr>
        <w:t xml:space="preserve">mounting bracket</w:t>
      </w:r>
      <w:r>
        <w:rPr>
          <w:rFonts w:ascii="DejaVu Serif" w:hAnsi="DejaVu Serif" w:eastAsia="DejaVu Serif" w:cs="DejaVu Serif"/>
          <w:lang w:val="en-US"/>
        </w:rPr>
        <w:t xml:space="preserve">s have been accurately set accordingly to the manufacturer design.</w:t>
      </w:r>
      <w:r>
        <w:rPr>
          <w:rFonts w:ascii="DejaVu Serif" w:hAnsi="DejaVu Serif" w:eastAsia="DejaVu Serif" w:cs="DejaVu Serif"/>
          <w:highlight w:val="none"/>
          <w:lang w:val="en-US"/>
        </w:rPr>
      </w:r>
      <w:r>
        <w:rPr>
          <w:rFonts w:ascii="DejaVu Serif" w:hAnsi="DejaVu Serif" w:eastAsia="DejaVu Serif" w:cs="DejaVu Serif"/>
          <w:highlight w:val="none"/>
          <w:lang w:val="en-US"/>
        </w:rPr>
      </w:r>
    </w:p>
    <w:p>
      <w:pPr>
        <w:pStyle w:val="1240"/>
        <w:pBdr/>
        <w:spacing/>
        <w:ind/>
        <w:rPr>
          <w:rFonts w:ascii="DejaVu Serif" w:hAnsi="DejaVu Serif" w:eastAsia="DejaVu Serif" w:cs="DejaVu Serif"/>
          <w:highlight w:val="none"/>
          <w:lang w:val="en-US"/>
        </w:rPr>
      </w:pPr>
      <w:r>
        <w:rPr>
          <w:rFonts w:ascii="DejaVu Serif" w:hAnsi="DejaVu Serif" w:eastAsia="DejaVu Serif" w:cs="DejaVu Serif"/>
          <w:highlight w:val="none"/>
          <w:lang w:val="en-US"/>
        </w:rPr>
        <w:t xml:space="preserve">The beneficial effect of the software realignment is the second important learned lesson. Of course to be applied, the data processing must include the evaluation of the absolute 3D-shape.</w:t>
      </w:r>
      <w:r>
        <w:rPr>
          <w:rFonts w:ascii="DejaVu Serif" w:hAnsi="DejaVu Serif" w:eastAsia="DejaVu Serif" w:cs="DejaVu Serif"/>
          <w:highlight w:val="none"/>
          <w:lang w:val="en-US"/>
        </w:rPr>
      </w:r>
      <w:r>
        <w:rPr>
          <w:rFonts w:ascii="DejaVu Serif" w:hAnsi="DejaVu Serif" w:eastAsia="DejaVu Serif" w:cs="DejaVu Serif"/>
          <w:highlight w:val="none"/>
          <w:lang w:val="en-US"/>
        </w:rPr>
      </w:r>
    </w:p>
    <w:p>
      <w:pPr>
        <w:pStyle w:val="1240"/>
        <w:pBdr/>
        <w:spacing/>
        <w:ind/>
        <w:rPr>
          <w:rFonts w:ascii="DejaVu Serif" w:hAnsi="DejaVu Serif" w:eastAsia="DejaVu Serif" w:cs="DejaVu Serif"/>
          <w:highlight w:val="none"/>
          <w:lang w:val="en-US"/>
        </w:rPr>
      </w:pPr>
      <w:r>
        <w:rPr>
          <w:rFonts w:ascii="DejaVu Serif" w:hAnsi="DejaVu Serif" w:eastAsia="DejaVu Serif" w:cs="DejaVu Serif"/>
          <w:highlight w:val="none"/>
          <w:lang w:val="en-US"/>
        </w:rPr>
        <w:t xml:space="preserve">Both these lessons should </w:t>
      </w:r>
      <w:r>
        <w:rPr>
          <w:rFonts w:ascii="DejaVu Serif" w:hAnsi="DejaVu Serif" w:eastAsia="DejaVu Serif" w:cs="DejaVu Serif"/>
          <w:lang w:val="en-US"/>
        </w:rPr>
        <w:t xml:space="preserve">be transferred in the next guidelines on the topic.</w:t>
      </w:r>
      <w:r>
        <w:rPr>
          <w:rFonts w:ascii="DejaVu Serif" w:hAnsi="DejaVu Serif" w:eastAsia="DejaVu Serif" w:cs="DejaVu Serif"/>
          <w:highlight w:val="none"/>
          <w:lang w:val="en-US"/>
        </w:rPr>
      </w:r>
      <w:r>
        <w:rPr>
          <w:rFonts w:ascii="DejaVu Serif" w:hAnsi="DejaVu Serif" w:eastAsia="DejaVu Serif" w:cs="DejaVu Serif"/>
          <w:highlight w:val="none"/>
          <w:lang w:val="en-US"/>
        </w:rPr>
      </w:r>
    </w:p>
    <w:p>
      <w:pPr>
        <w:pStyle w:val="1254"/>
        <w:pBdr/>
        <w:spacing/>
        <w:ind/>
        <w:rPr>
          <w:rFonts w:ascii="Calibri" w:hAnsi="Calibri" w:cs="Calibri"/>
          <w:lang w:val="en-US"/>
        </w:rPr>
      </w:pPr>
      <w:r>
        <w:rPr>
          <w:rFonts w:ascii="Calibri" w:hAnsi="Calibri" w:cs="Calibri"/>
          <w:lang w:val="en-US"/>
        </w:rPr>
        <w:t xml:space="preserve">References</w:t>
      </w:r>
      <w:r>
        <w:rPr>
          <w:rFonts w:ascii="Calibri" w:hAnsi="Calibri" w:cs="Calibri"/>
          <w:lang w:val="en-US"/>
        </w:rPr>
      </w:r>
      <w:r>
        <w:rPr>
          <w:rFonts w:ascii="Calibri" w:hAnsi="Calibri" w:cs="Calibri"/>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000000"/>
          <w:sz w:val="22"/>
          <w:szCs w:val="22"/>
          <w:lang w:val="en-US"/>
        </w:rPr>
        <w:t xml:space="preserve">[1] M. Montecchi, G. Cara, A. Benedetti, “</w:t>
      </w:r>
      <w:r>
        <w:rPr>
          <w:rFonts w:ascii="DejaVu Serif" w:hAnsi="DejaVu Serif" w:eastAsia="DejaVu Serif" w:cs="DejaVu Serif"/>
          <w:color w:val="000000"/>
          <w:sz w:val="22"/>
          <w:szCs w:val="22"/>
          <w:lang w:val="en-US"/>
        </w:rPr>
        <w:t xml:space="preserve">VISproPT</w:t>
      </w:r>
      <w:r>
        <w:rPr>
          <w:rFonts w:ascii="DejaVu Serif" w:hAnsi="DejaVu Serif" w:eastAsia="DejaVu Serif" w:cs="DejaVu Serif"/>
          <w:color w:val="000000"/>
          <w:sz w:val="22"/>
          <w:szCs w:val="22"/>
          <w:lang w:val="en-US"/>
        </w:rPr>
        <w:t xml:space="preserve">: a high precision instrument for 3D shape analysis of parabolic trough panels”, Open Research Europe, https://doi.org/10.12688/openreseurope.15967.2</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000000"/>
          <w:sz w:val="22"/>
          <w:szCs w:val="22"/>
          <w:lang w:val="en-US"/>
        </w:rPr>
        <w:t xml:space="preserve">[2] </w:t>
      </w:r>
      <w:hyperlink r:id="rId62" w:tooltip="https://github.com/mmonty1960/VISproPT" w:history="1">
        <w:r>
          <w:rPr>
            <w:rStyle w:val="1273"/>
            <w:rFonts w:ascii="DejaVu Serif" w:hAnsi="DejaVu Serif" w:eastAsia="DejaVu Serif" w:cs="DejaVu Serif"/>
            <w:color w:val="000080"/>
            <w:sz w:val="22"/>
            <w:szCs w:val="22"/>
            <w:lang w:val="en-US"/>
          </w:rPr>
          <w:t xml:space="preserve">https://github.com/mmonty1960/VISproPT</w:t>
        </w:r>
      </w:hyperlink>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000000"/>
          <w:sz w:val="22"/>
          <w:szCs w:val="22"/>
          <w:lang w:val="en-US"/>
        </w:rPr>
        <w:t xml:space="preserve">[3] </w:t>
      </w:r>
      <w:hyperlink r:id="rId63" w:tooltip="https://www.solarpaces.org/solarpaces-tasks/task-iii-solar-technology-and-advanced-applications/" w:history="1">
        <w:r>
          <w:rPr>
            <w:rStyle w:val="1273"/>
            <w:rFonts w:ascii="DejaVu Serif" w:hAnsi="DejaVu Serif" w:eastAsia="DejaVu Serif" w:cs="DejaVu Serif"/>
            <w:color w:val="000080"/>
            <w:sz w:val="22"/>
            <w:szCs w:val="22"/>
            <w:lang w:val="en-US"/>
          </w:rPr>
          <w:t xml:space="preserve">https://www.solarpaces.org/solarpaces-tasks/task-iii-solar-technology-and-advanced-applications/</w:t>
        </w:r>
      </w:hyperlink>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color w:val="000000"/>
          <w:sz w:val="22"/>
          <w:szCs w:val="22"/>
          <w:lang w:val="en-US"/>
        </w:rPr>
      </w:pPr>
      <w:r>
        <w:rPr>
          <w:rFonts w:ascii="DejaVu Serif" w:hAnsi="DejaVu Serif" w:eastAsia="DejaVu Serif" w:cs="DejaVu Serif"/>
          <w:color w:val="000000"/>
          <w:sz w:val="22"/>
          <w:szCs w:val="22"/>
          <w:lang w:val="en-US"/>
        </w:rPr>
        <w:t xml:space="preserve">[4] M. Montecchi, G. Cara, A. Benedetti, “Procedure for placing PT-panels in SFERA-III WP10 Task3 3D shape measurement round-robin”, </w:t>
      </w:r>
      <w:hyperlink r:id="rId64" w:tooltip="https://github.com/mmonty1960/RRcomparator" w:history="1">
        <w:r>
          <w:rPr>
            <w:rStyle w:val="1273"/>
            <w:rFonts w:ascii="DejaVu Serif" w:hAnsi="DejaVu Serif" w:eastAsia="DejaVu Serif" w:cs="DejaVu Serif"/>
            <w:sz w:val="22"/>
            <w:szCs w:val="22"/>
            <w:lang w:val="en-US"/>
          </w:rPr>
          <w:t xml:space="preserve">https://github.com/mmonty1960/RRcomparator</w:t>
        </w:r>
      </w:hyperlink>
      <w:r>
        <w:rPr>
          <w:rFonts w:hint="eastAsia" w:ascii="DejaVu Serif" w:hAnsi="DejaVu Serif" w:cs="DejaVu Serif"/>
          <w:color w:val="000000"/>
          <w:sz w:val="22"/>
          <w:szCs w:val="22"/>
          <w:lang w:val="en-US"/>
        </w:rPr>
      </w:r>
      <w:r>
        <w:rPr>
          <w:rFonts w:hint="eastAsia" w:ascii="DejaVu Serif" w:hAnsi="DejaVu Serif" w:cs="DejaVu Serif"/>
          <w:color w:val="000000"/>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000000"/>
          <w:sz w:val="22"/>
          <w:szCs w:val="22"/>
          <w:lang w:val="en-US"/>
        </w:rPr>
        <w:t xml:space="preserve">[</w:t>
      </w:r>
      <w:r>
        <w:rPr>
          <w:rFonts w:ascii="DejaVu Serif" w:hAnsi="DejaVu Serif" w:eastAsia="DejaVu Serif" w:cs="DejaVu Serif"/>
          <w:color w:val="000000"/>
          <w:sz w:val="22"/>
          <w:szCs w:val="22"/>
          <w:lang w:val="en-US"/>
        </w:rPr>
        <w:t xml:space="preserve">5]</w:t>
      </w:r>
      <w:r>
        <w:rPr>
          <w:rFonts w:ascii="DejaVu Serif" w:hAnsi="DejaVu Serif" w:eastAsia="DejaVu Serif" w:cs="DejaVu Serif"/>
          <w:color w:val="404040"/>
          <w:sz w:val="22"/>
          <w:szCs w:val="22"/>
          <w:lang w:val="en-US"/>
        </w:rPr>
        <w:t xml:space="preserve">Montecchi</w:t>
      </w:r>
      <w:r>
        <w:rPr>
          <w:rFonts w:ascii="DejaVu Serif" w:hAnsi="DejaVu Serif" w:eastAsia="DejaVu Serif" w:cs="DejaVu Serif"/>
          <w:color w:val="404040"/>
          <w:sz w:val="22"/>
          <w:szCs w:val="22"/>
          <w:lang w:val="en-US"/>
        </w:rPr>
        <w:t xml:space="preserve"> M: Italian Patent. RM2008A000151, 2008</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404040"/>
          <w:sz w:val="22"/>
          <w:szCs w:val="22"/>
          <w:lang w:val="en-US"/>
        </w:rPr>
        <w:t xml:space="preserve">[</w:t>
      </w:r>
      <w:r>
        <w:rPr>
          <w:rFonts w:ascii="DejaVu Serif" w:hAnsi="DejaVu Serif" w:eastAsia="DejaVu Serif" w:cs="DejaVu Serif"/>
          <w:color w:val="404040"/>
          <w:sz w:val="22"/>
          <w:szCs w:val="22"/>
          <w:lang w:val="en-US"/>
        </w:rPr>
        <w:t xml:space="preserve">6]M.</w:t>
      </w:r>
      <w:r>
        <w:rPr>
          <w:rFonts w:ascii="DejaVu Serif" w:hAnsi="DejaVu Serif" w:eastAsia="DejaVu Serif" w:cs="DejaVu Serif"/>
          <w:color w:val="404040"/>
          <w:sz w:val="22"/>
          <w:szCs w:val="22"/>
          <w:lang w:val="en-US"/>
        </w:rPr>
        <w:t xml:space="preserve"> Montecchi, G. Cara, A. Benedetti, “</w:t>
      </w:r>
      <w:r>
        <w:rPr>
          <w:rFonts w:ascii="DejaVu Serif" w:hAnsi="DejaVu Serif" w:eastAsia="DejaVu Serif" w:cs="DejaVu Serif"/>
          <w:color w:val="404040"/>
          <w:sz w:val="22"/>
          <w:szCs w:val="22"/>
          <w:lang w:val="en-US"/>
        </w:rPr>
        <w:t xml:space="preserve">VISproLF</w:t>
      </w:r>
      <w:r>
        <w:rPr>
          <w:rFonts w:ascii="DejaVu Serif" w:hAnsi="DejaVu Serif" w:eastAsia="DejaVu Serif" w:cs="DejaVu Serif"/>
          <w:color w:val="404040"/>
          <w:sz w:val="22"/>
          <w:szCs w:val="22"/>
          <w:lang w:val="en-US"/>
        </w:rPr>
        <w:t xml:space="preserve">: Self-Calibrating Instrument for Measuring 3D Shape of Linear Fresnel Facets”, Rev. Sci. </w:t>
      </w:r>
      <w:r>
        <w:rPr>
          <w:rFonts w:ascii="DejaVu Serif" w:hAnsi="DejaVu Serif" w:eastAsia="DejaVu Serif" w:cs="DejaVu Serif"/>
          <w:color w:val="404040"/>
          <w:sz w:val="22"/>
          <w:szCs w:val="22"/>
          <w:lang w:val="en-US"/>
        </w:rPr>
        <w:t xml:space="preserve">Instrum</w:t>
      </w:r>
      <w:r>
        <w:rPr>
          <w:rFonts w:ascii="DejaVu Serif" w:hAnsi="DejaVu Serif" w:eastAsia="DejaVu Serif" w:cs="DejaVu Serif"/>
          <w:color w:val="404040"/>
          <w:sz w:val="22"/>
          <w:szCs w:val="22"/>
          <w:lang w:val="en-US"/>
        </w:rPr>
        <w:t xml:space="preserve">. 91, 083109 (2020); </w:t>
      </w:r>
      <w:r>
        <w:rPr>
          <w:rFonts w:ascii="DejaVu Serif" w:hAnsi="DejaVu Serif" w:eastAsia="DejaVu Serif" w:cs="DejaVu Serif"/>
          <w:color w:val="404040"/>
          <w:sz w:val="22"/>
          <w:szCs w:val="22"/>
          <w:lang w:val="en-US"/>
        </w:rPr>
        <w:t xml:space="preserve">doi</w:t>
      </w:r>
      <w:r>
        <w:rPr>
          <w:rFonts w:ascii="DejaVu Serif" w:hAnsi="DejaVu Serif" w:eastAsia="DejaVu Serif" w:cs="DejaVu Serif"/>
          <w:color w:val="404040"/>
          <w:sz w:val="22"/>
          <w:szCs w:val="22"/>
          <w:lang w:val="en-US"/>
        </w:rPr>
        <w:t xml:space="preserve">: 10.1063/5.0013116</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hint="eastAsia" w:ascii="DejaVu Serif" w:hAnsi="DejaVu Serif" w:cs="DejaVu Serif"/>
          <w:sz w:val="22"/>
          <w:szCs w:val="22"/>
          <w:lang w:val="en-US"/>
        </w:rPr>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404040"/>
          <w:sz w:val="22"/>
          <w:szCs w:val="22"/>
          <w:lang w:val="en-US"/>
        </w:rPr>
        <w:t xml:space="preserve">[7] MARPOSS Italia, </w:t>
      </w:r>
      <w:hyperlink r:id="rId65" w:tooltip="https://www.marposs.com/eng/" w:history="1">
        <w:r>
          <w:rPr>
            <w:rStyle w:val="1273"/>
            <w:rFonts w:ascii="DejaVu Serif" w:hAnsi="DejaVu Serif" w:eastAsia="DejaVu Serif" w:cs="DejaVu Serif"/>
            <w:color w:val="000080"/>
            <w:sz w:val="22"/>
            <w:szCs w:val="22"/>
            <w:lang w:val="en-US"/>
          </w:rPr>
          <w:t xml:space="preserve">https://www.marposs.com/eng/</w:t>
        </w:r>
      </w:hyperlink>
      <w:r>
        <w:rPr>
          <w:rFonts w:hint="eastAsia" w:ascii="DejaVu Serif" w:hAnsi="DejaVu Serif" w:cs="DejaVu Serif"/>
          <w:sz w:val="22"/>
          <w:szCs w:val="22"/>
          <w:lang w:val="en-US"/>
        </w:rPr>
      </w:r>
      <w:r>
        <w:rPr>
          <w:rFonts w:hint="eastAsia" w:ascii="DejaVu Serif" w:hAnsi="DejaVu Serif" w:cs="DejaVu Serif"/>
          <w:sz w:val="22"/>
          <w:szCs w:val="22"/>
          <w:lang w:val="en-US"/>
        </w:rPr>
      </w:r>
    </w:p>
    <w:p>
      <w:pPr>
        <w:pStyle w:val="1240"/>
        <w:pBdr/>
        <w:spacing/>
        <w:ind/>
        <w:rPr>
          <w:rFonts w:ascii="DejaVu Serif" w:hAnsi="DejaVu Serif" w:cs="DejaVu Serif"/>
          <w:szCs w:val="22"/>
          <w:lang w:val="en-US"/>
        </w:rPr>
      </w:pPr>
      <w:r>
        <w:rPr>
          <w:rFonts w:ascii="DejaVu Serif" w:hAnsi="DejaVu Serif" w:eastAsia="DejaVu Serif" w:cs="DejaVu Serif"/>
          <w:szCs w:val="22"/>
          <w:lang w:val="en-US"/>
        </w:rPr>
        <w:t xml:space="preserve">[8]</w:t>
      </w:r>
      <w:r>
        <w:rPr>
          <w:rFonts w:ascii="DejaVu Serif" w:hAnsi="DejaVu Serif" w:eastAsia="DejaVu Serif" w:cs="DejaVu Serif"/>
          <w:szCs w:val="22"/>
          <w:lang w:val="en-US"/>
        </w:rPr>
        <w:tab/>
        <w:t xml:space="preserve">T. </w:t>
      </w:r>
      <w:r>
        <w:rPr>
          <w:rFonts w:ascii="DejaVu Serif" w:hAnsi="DejaVu Serif" w:eastAsia="DejaVu Serif" w:cs="DejaVu Serif"/>
          <w:szCs w:val="22"/>
          <w:lang w:val="en-US"/>
        </w:rPr>
        <w:t xml:space="preserve">März</w:t>
      </w:r>
      <w:r>
        <w:rPr>
          <w:rFonts w:ascii="DejaVu Serif" w:hAnsi="DejaVu Serif" w:eastAsia="DejaVu Serif" w:cs="DejaVu Serif"/>
          <w:szCs w:val="22"/>
          <w:lang w:val="en-US"/>
        </w:rPr>
        <w:t xml:space="preserve">, C. </w:t>
      </w:r>
      <w:r>
        <w:rPr>
          <w:rFonts w:ascii="DejaVu Serif" w:hAnsi="DejaVu Serif" w:eastAsia="DejaVu Serif" w:cs="DejaVu Serif"/>
          <w:szCs w:val="22"/>
          <w:lang w:val="en-US"/>
        </w:rPr>
        <w:t xml:space="preserve">Prahl</w:t>
      </w:r>
      <w:r>
        <w:rPr>
          <w:rFonts w:ascii="DejaVu Serif" w:hAnsi="DejaVu Serif" w:eastAsia="DejaVu Serif" w:cs="DejaVu Serif"/>
          <w:szCs w:val="22"/>
          <w:lang w:val="en-US"/>
        </w:rPr>
        <w:t xml:space="preserve">, S. Ulmer,</w:t>
      </w:r>
      <w:r>
        <w:rPr>
          <w:rFonts w:ascii="DejaVu Serif" w:hAnsi="DejaVu Serif" w:eastAsia="DejaVu Serif" w:cs="DejaVu Serif"/>
          <w:szCs w:val="22"/>
          <w:lang w:val="en-US"/>
        </w:rPr>
        <w:t xml:space="preserve"> S. Wilbert, C. Wilbert: Validation of two Optical Measurement Methods for the Qualification of the Shape Accuracy of Mirror Panels for Concentrating Solar Systems, Proceedings of the SolarPACES 2010 Conference in Perpignan, France, September 21 - 24, 2010</w:t>
      </w:r>
      <w:r>
        <w:rPr>
          <w:rFonts w:ascii="DejaVu Serif" w:hAnsi="DejaVu Serif" w:cs="DejaVu Serif"/>
          <w:szCs w:val="22"/>
          <w:lang w:val="en-US"/>
        </w:rPr>
      </w:r>
      <w:r>
        <w:rPr>
          <w:rFonts w:ascii="DejaVu Serif" w:hAnsi="DejaVu Serif" w:cs="DejaVu Serif"/>
          <w:szCs w:val="22"/>
          <w:lang w:val="en-US"/>
        </w:rPr>
      </w:r>
    </w:p>
    <w:p>
      <w:pPr>
        <w:pStyle w:val="1240"/>
        <w:pBdr/>
        <w:spacing/>
        <w:ind/>
        <w:rPr>
          <w:rFonts w:ascii="DejaVu Serif" w:hAnsi="DejaVu Serif" w:cs="DejaVu Serif"/>
          <w:szCs w:val="22"/>
          <w:lang w:val="en-US"/>
        </w:rPr>
      </w:pPr>
      <w:r>
        <w:rPr>
          <w:rFonts w:ascii="DejaVu Serif" w:hAnsi="DejaVu Serif" w:eastAsia="DejaVu Serif" w:cs="DejaVu Serif"/>
          <w:szCs w:val="22"/>
          <w:lang w:val="en-US"/>
        </w:rPr>
        <w:t xml:space="preserve">[9]</w:t>
      </w:r>
      <w:r>
        <w:rPr>
          <w:rFonts w:ascii="DejaVu Serif" w:hAnsi="DejaVu Serif" w:eastAsia="DejaVu Serif" w:cs="DejaVu Serif"/>
          <w:szCs w:val="22"/>
          <w:lang w:val="en-US"/>
        </w:rPr>
        <w:tab/>
        <w:t xml:space="preserve">S. Ulmer, T. </w:t>
      </w:r>
      <w:r>
        <w:rPr>
          <w:rFonts w:ascii="DejaVu Serif" w:hAnsi="DejaVu Serif" w:eastAsia="DejaVu Serif" w:cs="DejaVu Serif"/>
          <w:szCs w:val="22"/>
          <w:lang w:val="en-US"/>
        </w:rPr>
        <w:t xml:space="preserve">März</w:t>
      </w:r>
      <w:r>
        <w:rPr>
          <w:rFonts w:ascii="DejaVu Serif" w:hAnsi="DejaVu Serif" w:eastAsia="DejaVu Serif" w:cs="DejaVu Serif"/>
          <w:szCs w:val="22"/>
          <w:lang w:val="en-US"/>
        </w:rPr>
        <w:t xml:space="preserve">, C. </w:t>
      </w:r>
      <w:r>
        <w:rPr>
          <w:rFonts w:ascii="DejaVu Serif" w:hAnsi="DejaVu Serif" w:eastAsia="DejaVu Serif" w:cs="DejaVu Serif"/>
          <w:szCs w:val="22"/>
          <w:lang w:val="en-US"/>
        </w:rPr>
        <w:t xml:space="preserve">Prahl</w:t>
      </w:r>
      <w:r>
        <w:rPr>
          <w:rFonts w:ascii="DejaVu Serif" w:hAnsi="DejaVu Serif" w:eastAsia="DejaVu Serif" w:cs="DejaVu Serif"/>
          <w:szCs w:val="22"/>
          <w:lang w:val="en-US"/>
        </w:rPr>
        <w:t xml:space="preserve">, W. </w:t>
      </w:r>
      <w:r>
        <w:rPr>
          <w:rFonts w:ascii="DejaVu Serif" w:hAnsi="DejaVu Serif" w:eastAsia="DejaVu Serif" w:cs="DejaVu Serif"/>
          <w:szCs w:val="22"/>
          <w:lang w:val="en-US"/>
        </w:rPr>
        <w:t xml:space="preserve">Reinalter</w:t>
      </w:r>
      <w:r>
        <w:rPr>
          <w:rFonts w:ascii="DejaVu Serif" w:hAnsi="DejaVu Serif" w:eastAsia="DejaVu Serif" w:cs="DejaVu Serif"/>
          <w:szCs w:val="22"/>
          <w:lang w:val="en-US"/>
        </w:rPr>
        <w:t xml:space="preserve">, B. </w:t>
      </w:r>
      <w:r>
        <w:rPr>
          <w:rFonts w:ascii="DejaVu Serif" w:hAnsi="DejaVu Serif" w:eastAsia="DejaVu Serif" w:cs="DejaVu Serif"/>
          <w:szCs w:val="22"/>
          <w:lang w:val="en-US"/>
        </w:rPr>
        <w:t xml:space="preserve">Belhomme</w:t>
      </w:r>
      <w:r>
        <w:rPr>
          <w:rFonts w:ascii="DejaVu Serif" w:hAnsi="DejaVu Serif" w:eastAsia="DejaVu Serif" w:cs="DejaVu Serif"/>
          <w:szCs w:val="22"/>
          <w:lang w:val="en-US"/>
        </w:rPr>
        <w:t xml:space="preserve">: Automated </w:t>
      </w:r>
      <w:r>
        <w:rPr>
          <w:rFonts w:ascii="DejaVu Serif" w:hAnsi="DejaVu Serif" w:eastAsia="DejaVu Serif" w:cs="DejaVu Serif"/>
          <w:szCs w:val="22"/>
          <w:lang w:val="en-US"/>
        </w:rPr>
        <w:t xml:space="preserve">High Resolution</w:t>
      </w:r>
      <w:r>
        <w:rPr>
          <w:rFonts w:ascii="DejaVu Serif" w:hAnsi="DejaVu Serif" w:eastAsia="DejaVu Serif" w:cs="DejaVu Serif"/>
          <w:szCs w:val="22"/>
          <w:lang w:val="en-US"/>
        </w:rPr>
        <w:t xml:space="preserve"> Measurement of Heliostat Slope Errors. Proceedings of the SolarPACES conference, 15-18 September 2009, Berlin, Germany</w:t>
      </w:r>
      <w:r>
        <w:rPr>
          <w:rFonts w:ascii="DejaVu Serif" w:hAnsi="DejaVu Serif" w:cs="DejaVu Serif"/>
          <w:szCs w:val="22"/>
          <w:lang w:val="en-US"/>
        </w:rPr>
      </w:r>
      <w:r>
        <w:rPr>
          <w:rFonts w:ascii="DejaVu Serif" w:hAnsi="DejaVu Serif" w:cs="DejaVu Serif"/>
          <w:szCs w:val="22"/>
          <w:lang w:val="en-US"/>
        </w:rPr>
      </w:r>
    </w:p>
    <w:p>
      <w:pPr>
        <w:pStyle w:val="1240"/>
        <w:pBdr/>
        <w:spacing/>
        <w:ind/>
        <w:rPr>
          <w:rFonts w:ascii="DejaVu Serif" w:hAnsi="DejaVu Serif" w:cs="DejaVu Serif"/>
          <w:szCs w:val="22"/>
          <w:lang w:val="en-US"/>
        </w:rPr>
      </w:pPr>
      <w:r>
        <w:rPr>
          <w:rFonts w:ascii="DejaVu Serif" w:hAnsi="DejaVu Serif" w:eastAsia="DejaVu Serif" w:cs="DejaVu Serif"/>
          <w:szCs w:val="22"/>
          <w:lang w:val="en-US"/>
        </w:rPr>
        <w:t xml:space="preserve">[10]</w:t>
      </w:r>
      <w:r>
        <w:rPr>
          <w:rFonts w:ascii="DejaVu Serif" w:hAnsi="DejaVu Serif" w:eastAsia="DejaVu Serif" w:cs="DejaVu Serif"/>
          <w:szCs w:val="22"/>
          <w:lang w:val="en-US"/>
        </w:rPr>
        <w:tab/>
      </w:r>
      <w:r>
        <w:rPr>
          <w:rFonts w:ascii="DejaVu Serif" w:hAnsi="DejaVu Serif" w:eastAsia="DejaVu Serif" w:cs="DejaVu Serif"/>
          <w:szCs w:val="22"/>
          <w:lang w:val="en-US"/>
        </w:rPr>
        <w:t xml:space="preserve">Lüpfert</w:t>
      </w:r>
      <w:r>
        <w:rPr>
          <w:rFonts w:ascii="DejaVu Serif" w:hAnsi="DejaVu Serif" w:eastAsia="DejaVu Serif" w:cs="DejaVu Serif"/>
          <w:szCs w:val="22"/>
          <w:lang w:val="en-US"/>
        </w:rPr>
        <w:t xml:space="preserve">, </w:t>
      </w:r>
      <w:r>
        <w:rPr>
          <w:rFonts w:ascii="DejaVu Serif" w:hAnsi="DejaVu Serif" w:eastAsia="DejaVu Serif" w:cs="DejaVu Serif"/>
          <w:szCs w:val="22"/>
          <w:lang w:val="en-US"/>
        </w:rPr>
        <w:t xml:space="preserve">Eckhard</w:t>
      </w:r>
      <w:r>
        <w:rPr>
          <w:rFonts w:ascii="DejaVu Serif" w:hAnsi="DejaVu Serif" w:eastAsia="DejaVu Serif" w:cs="DejaVu Serif"/>
          <w:szCs w:val="22"/>
          <w:lang w:val="en-US"/>
        </w:rPr>
        <w:t xml:space="preserve"> und Ulmer, Steffen, Solar Trough mirror shape specifications, SolarPACES, Berlin, Deutschland, 2009</w:t>
      </w:r>
      <w:r>
        <w:rPr>
          <w:rFonts w:ascii="DejaVu Serif" w:hAnsi="DejaVu Serif" w:cs="DejaVu Serif"/>
          <w:szCs w:val="22"/>
          <w:lang w:val="en-US"/>
        </w:rPr>
      </w:r>
      <w:r>
        <w:rPr>
          <w:rFonts w:ascii="DejaVu Serif" w:hAnsi="DejaVu Serif" w:cs="DejaVu Serif"/>
          <w:szCs w:val="22"/>
          <w:lang w:val="en-US"/>
        </w:rPr>
      </w:r>
    </w:p>
    <w:p>
      <w:pPr>
        <w:pStyle w:val="1240"/>
        <w:pBdr/>
        <w:spacing/>
        <w:ind/>
        <w:rPr>
          <w:rFonts w:ascii="DejaVu Serif" w:hAnsi="DejaVu Serif" w:cs="DejaVu Serif"/>
          <w:szCs w:val="22"/>
          <w:lang w:val="en-US"/>
        </w:rPr>
      </w:pPr>
      <w:r>
        <w:rPr>
          <w:rFonts w:ascii="DejaVu Serif" w:hAnsi="DejaVu Serif" w:eastAsia="DejaVu Serif" w:cs="DejaVu Serif"/>
          <w:szCs w:val="22"/>
          <w:lang w:val="en-US"/>
        </w:rPr>
        <w:t xml:space="preserve">[11] S. Ulmer, P. Heller, W. </w:t>
      </w:r>
      <w:r>
        <w:rPr>
          <w:rFonts w:ascii="DejaVu Serif" w:hAnsi="DejaVu Serif" w:eastAsia="DejaVu Serif" w:cs="DejaVu Serif"/>
          <w:szCs w:val="22"/>
          <w:lang w:val="en-US"/>
        </w:rPr>
        <w:t xml:space="preserve">Reinalter</w:t>
      </w:r>
      <w:r>
        <w:rPr>
          <w:rFonts w:ascii="DejaVu Serif" w:hAnsi="DejaVu Serif" w:eastAsia="DejaVu Serif" w:cs="DejaVu Serif"/>
          <w:szCs w:val="22"/>
          <w:lang w:val="en-US"/>
        </w:rPr>
        <w:t xml:space="preserve">: Slope Measurements of Parabolic Dish Concentrators Using Color Codified Targets. Journal of Solar Energy Engineering, Volume 130, Issue 1, 011015, February 2008</w:t>
      </w:r>
      <w:r>
        <w:rPr>
          <w:rFonts w:ascii="DejaVu Serif" w:hAnsi="DejaVu Serif" w:cs="DejaVu Serif"/>
          <w:szCs w:val="22"/>
          <w:lang w:val="en-US"/>
        </w:rPr>
      </w:r>
      <w:r>
        <w:rPr>
          <w:rFonts w:ascii="DejaVu Serif" w:hAnsi="DejaVu Serif" w:cs="DejaVu Serif"/>
          <w:szCs w:val="22"/>
          <w:lang w:val="en-US"/>
        </w:rPr>
      </w:r>
    </w:p>
    <w:p>
      <w:pPr>
        <w:pBdr>
          <w:top w:val="none" w:color="000000" w:sz="4" w:space="0"/>
          <w:left w:val="none" w:color="000000" w:sz="4" w:space="0"/>
          <w:bottom w:val="none" w:color="000000" w:sz="4" w:space="0"/>
          <w:right w:val="none" w:color="000000" w:sz="4" w:space="0"/>
        </w:pBdr>
        <w:spacing w:line="360" w:lineRule="auto"/>
        <w:ind/>
        <w:rPr>
          <w:rFonts w:ascii="DejaVu Serif" w:hAnsi="DejaVu Serif" w:eastAsia="DejaVu Serif" w:cs="DejaVu Serif"/>
          <w:sz w:val="22"/>
          <w:szCs w:val="22"/>
          <w:lang w:val="en-US"/>
        </w:rPr>
      </w:pPr>
      <w:r>
        <w:rPr>
          <w:rFonts w:ascii="DejaVu Serif" w:hAnsi="DejaVu Serif" w:eastAsia="DejaVu Serif" w:cs="DejaVu Serif"/>
          <w:sz w:val="22"/>
          <w:szCs w:val="22"/>
          <w:lang w:val="en-US"/>
        </w:rPr>
        <w:t xml:space="preserve">[12] S. Ulmer, K. </w:t>
      </w:r>
      <w:r>
        <w:rPr>
          <w:rFonts w:ascii="DejaVu Serif" w:hAnsi="DejaVu Serif" w:eastAsia="DejaVu Serif" w:cs="DejaVu Serif"/>
          <w:sz w:val="22"/>
          <w:szCs w:val="22"/>
          <w:lang w:val="en-US"/>
        </w:rPr>
        <w:t xml:space="preserve">Pottler</w:t>
      </w:r>
      <w:r>
        <w:rPr>
          <w:rFonts w:ascii="DejaVu Serif" w:hAnsi="DejaVu Serif" w:eastAsia="DejaVu Serif" w:cs="DejaVu Serif"/>
          <w:sz w:val="22"/>
          <w:szCs w:val="22"/>
          <w:lang w:val="en-US"/>
        </w:rPr>
        <w:t xml:space="preserve">, E. </w:t>
      </w:r>
      <w:r>
        <w:rPr>
          <w:rFonts w:ascii="DejaVu Serif" w:hAnsi="DejaVu Serif" w:eastAsia="DejaVu Serif" w:cs="DejaVu Serif"/>
          <w:sz w:val="22"/>
          <w:szCs w:val="22"/>
          <w:lang w:val="en-US"/>
        </w:rPr>
        <w:t xml:space="preserve">Lüpfert</w:t>
      </w:r>
      <w:r>
        <w:rPr>
          <w:rFonts w:ascii="DejaVu Serif" w:hAnsi="DejaVu Serif" w:eastAsia="DejaVu Serif" w:cs="DejaVu Serif"/>
          <w:sz w:val="22"/>
          <w:szCs w:val="22"/>
          <w:lang w:val="en-US"/>
        </w:rPr>
        <w:t xml:space="preserve">, M. Röger: Measurement Techniques for the Optical Quality Assessment of Parabolic Trough Collector Fields in Commercial Solar Power Plants. Proceedings of ES2007, Energy Sustainability 2007, June 27-30, 2007, Long Beach, California, USA</w:t>
      </w:r>
      <w:r>
        <w:rPr>
          <w:rFonts w:ascii="DejaVu Serif" w:hAnsi="DejaVu Serif" w:eastAsia="DejaVu Serif" w:cs="DejaVu Serif"/>
          <w:sz w:val="22"/>
          <w:szCs w:val="22"/>
          <w:lang w:val="en-US"/>
        </w:rPr>
      </w:r>
      <w:r>
        <w:rPr>
          <w:rFonts w:ascii="DejaVu Serif" w:hAnsi="DejaVu Serif" w:eastAsia="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cs="DejaVu Serif"/>
          <w:sz w:val="22"/>
          <w:szCs w:val="22"/>
          <w:lang w:val="en-US"/>
        </w:rPr>
        <w:t xml:space="preserve">[13] </w:t>
      </w:r>
      <w:r>
        <w:rPr>
          <w:rFonts w:ascii="DejaVu Serif" w:hAnsi="DejaVu Serif" w:cs="DejaVu Serif"/>
          <w:sz w:val="22"/>
          <w:szCs w:val="22"/>
        </w:rPr>
        <w:t xml:space="preserve">C. </w:t>
      </w:r>
      <w:r>
        <w:rPr>
          <w:rFonts w:ascii="DejaVu Serif" w:hAnsi="DejaVu Serif" w:cs="DejaVu Serif"/>
          <w:sz w:val="22"/>
          <w:szCs w:val="22"/>
        </w:rPr>
        <w:t xml:space="preserve">Andraka</w:t>
      </w:r>
      <w:r>
        <w:rPr>
          <w:rFonts w:ascii="DejaVu Serif" w:hAnsi="DejaVu Serif" w:cs="DejaVu Serif"/>
          <w:sz w:val="22"/>
          <w:szCs w:val="22"/>
        </w:rPr>
        <w:t xml:space="preserve">, et al.  Rapid Reflective </w:t>
      </w:r>
      <w:r>
        <w:rPr>
          <w:rFonts w:ascii="DejaVu Serif" w:hAnsi="DejaVu Serif" w:cs="DejaVu Serif"/>
          <w:sz w:val="22"/>
          <w:szCs w:val="22"/>
        </w:rPr>
        <w:t xml:space="preserve">Facet</w:t>
      </w:r>
      <w:r>
        <w:rPr>
          <w:rFonts w:ascii="DejaVu Serif" w:hAnsi="DejaVu Serif" w:cs="DejaVu Serif"/>
          <w:sz w:val="22"/>
          <w:szCs w:val="22"/>
        </w:rPr>
        <w:t xml:space="preserve"> </w:t>
      </w:r>
      <w:r>
        <w:rPr>
          <w:rFonts w:ascii="DejaVu Serif" w:hAnsi="DejaVu Serif" w:cs="DejaVu Serif"/>
          <w:sz w:val="22"/>
          <w:szCs w:val="22"/>
        </w:rPr>
        <w:t xml:space="preserve">Characterization</w:t>
      </w:r>
      <w:r>
        <w:rPr>
          <w:rFonts w:ascii="DejaVu Serif" w:hAnsi="DejaVu Serif" w:cs="DejaVu Serif"/>
          <w:sz w:val="22"/>
          <w:szCs w:val="22"/>
        </w:rPr>
        <w:t xml:space="preserve"> </w:t>
      </w:r>
      <w:r>
        <w:rPr>
          <w:rFonts w:ascii="DejaVu Serif" w:hAnsi="DejaVu Serif" w:cs="DejaVu Serif"/>
          <w:sz w:val="22"/>
          <w:szCs w:val="22"/>
        </w:rPr>
        <w:t xml:space="preserve">Using</w:t>
      </w:r>
      <w:r>
        <w:rPr>
          <w:rFonts w:ascii="DejaVu Serif" w:hAnsi="DejaVu Serif" w:cs="DejaVu Serif"/>
          <w:sz w:val="22"/>
          <w:szCs w:val="22"/>
        </w:rPr>
        <w:t xml:space="preserve"> </w:t>
      </w:r>
      <w:r>
        <w:rPr>
          <w:rFonts w:ascii="DejaVu Serif" w:hAnsi="DejaVu Serif" w:cs="DejaVu Serif"/>
          <w:sz w:val="22"/>
          <w:szCs w:val="22"/>
        </w:rPr>
        <w:t xml:space="preserve">Fringe</w:t>
      </w:r>
      <w:r>
        <w:rPr>
          <w:rFonts w:ascii="DejaVu Serif" w:hAnsi="DejaVu Serif" w:cs="DejaVu Serif"/>
          <w:sz w:val="22"/>
          <w:szCs w:val="22"/>
        </w:rPr>
        <w:t xml:space="preserve"> </w:t>
      </w:r>
      <w:r>
        <w:rPr>
          <w:rFonts w:ascii="DejaVu Serif" w:hAnsi="DejaVu Serif" w:cs="DejaVu Serif"/>
          <w:sz w:val="22"/>
          <w:szCs w:val="22"/>
        </w:rPr>
        <w:t xml:space="preserve">Reflection</w:t>
      </w:r>
      <w:r>
        <w:rPr>
          <w:rFonts w:ascii="DejaVu Serif" w:hAnsi="DejaVu Serif" w:cs="DejaVu Serif"/>
          <w:sz w:val="22"/>
          <w:szCs w:val="22"/>
        </w:rPr>
        <w:t xml:space="preserve"> </w:t>
      </w:r>
      <w:r>
        <w:rPr>
          <w:rFonts w:ascii="DejaVu Serif" w:hAnsi="DejaVu Serif" w:cs="DejaVu Serif"/>
          <w:sz w:val="22"/>
          <w:szCs w:val="22"/>
        </w:rPr>
        <w:t xml:space="preserve">Techniques</w:t>
      </w:r>
      <w:r>
        <w:rPr>
          <w:rFonts w:ascii="DejaVu Serif" w:hAnsi="DejaVu Serif" w:cs="DejaVu Serif"/>
          <w:sz w:val="22"/>
          <w:szCs w:val="22"/>
        </w:rPr>
        <w:t xml:space="preserve">. </w:t>
      </w:r>
      <w:r>
        <w:rPr>
          <w:rFonts w:ascii="DejaVu Serif" w:hAnsi="DejaVu Serif" w:cs="DejaVu Serif"/>
          <w:i/>
          <w:iCs/>
          <w:sz w:val="22"/>
          <w:szCs w:val="22"/>
        </w:rPr>
        <w:t xml:space="preserve">Journal</w:t>
      </w:r>
      <w:r>
        <w:rPr>
          <w:rFonts w:ascii="DejaVu Serif" w:hAnsi="DejaVu Serif" w:cs="DejaVu Serif"/>
          <w:i/>
          <w:iCs/>
          <w:sz w:val="22"/>
          <w:szCs w:val="22"/>
        </w:rPr>
        <w:t xml:space="preserve"> </w:t>
      </w:r>
      <w:r>
        <w:rPr>
          <w:rFonts w:ascii="DejaVu Serif" w:hAnsi="DejaVu Serif" w:cs="DejaVu Serif"/>
          <w:i/>
          <w:iCs/>
          <w:sz w:val="22"/>
          <w:szCs w:val="22"/>
        </w:rPr>
        <w:t xml:space="preserve">of</w:t>
      </w:r>
      <w:r>
        <w:rPr>
          <w:rFonts w:ascii="DejaVu Serif" w:hAnsi="DejaVu Serif" w:cs="DejaVu Serif"/>
          <w:i/>
          <w:iCs/>
          <w:sz w:val="22"/>
          <w:szCs w:val="22"/>
        </w:rPr>
        <w:t xml:space="preserve"> Solar Energy </w:t>
      </w:r>
      <w:r>
        <w:rPr>
          <w:rFonts w:ascii="DejaVu Serif" w:hAnsi="DejaVu Serif" w:cs="DejaVu Serif"/>
          <w:i/>
          <w:iCs/>
          <w:sz w:val="22"/>
          <w:szCs w:val="22"/>
        </w:rPr>
        <w:t xml:space="preserve">Engineering</w:t>
      </w:r>
      <w:r>
        <w:rPr>
          <w:rFonts w:ascii="DejaVu Serif" w:hAnsi="DejaVu Serif" w:cs="DejaVu Serif"/>
          <w:i/>
          <w:iCs/>
          <w:sz w:val="22"/>
          <w:szCs w:val="22"/>
        </w:rPr>
        <w:t xml:space="preserve"> </w:t>
      </w:r>
      <w:r>
        <w:rPr>
          <w:rFonts w:ascii="DejaVu Serif" w:hAnsi="DejaVu Serif" w:cs="DejaVu Serif"/>
          <w:b/>
          <w:bCs/>
          <w:sz w:val="22"/>
          <w:szCs w:val="22"/>
        </w:rPr>
        <w:t xml:space="preserve">136</w:t>
      </w:r>
      <w:r>
        <w:rPr>
          <w:rFonts w:ascii="DejaVu Serif" w:hAnsi="DejaVu Serif" w:cs="DejaVu Serif"/>
          <w:sz w:val="22"/>
          <w:szCs w:val="22"/>
        </w:rPr>
        <w:t xml:space="preserve">, </w:t>
      </w:r>
      <w:r>
        <w:rPr>
          <w:rFonts w:ascii="DejaVu Serif" w:hAnsi="DejaVu Serif" w:cs="DejaVu Serif"/>
          <w:sz w:val="22"/>
          <w:szCs w:val="22"/>
        </w:rPr>
        <w:t xml:space="preserve">February</w:t>
      </w:r>
      <w:r>
        <w:rPr>
          <w:rFonts w:ascii="DejaVu Serif" w:hAnsi="DejaVu Serif" w:cs="DejaVu Serif"/>
          <w:sz w:val="22"/>
          <w:szCs w:val="22"/>
        </w:rPr>
        <w:t xml:space="preserve"> 2014</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cs="DejaVu Serif"/>
          <w:sz w:val="22"/>
          <w:szCs w:val="22"/>
          <w:lang w:val="en-US"/>
        </w:rPr>
        <w:t xml:space="preserve">[14] </w:t>
      </w:r>
      <w:r>
        <w:rPr>
          <w:rFonts w:ascii="DejaVu Serif" w:hAnsi="DejaVu Serif" w:cs="DejaVu Serif"/>
          <w:sz w:val="22"/>
          <w:szCs w:val="22"/>
          <w:lang w:val="en-US"/>
        </w:rPr>
        <w:t xml:space="preserve">R. C. Brost, B. J. Smith, F. M. Brimigion, and A. T. Evans.  Extending Deflectometry Metrology Capability for CSP.  Presented in the </w:t>
      </w:r>
      <w:r>
        <w:rPr>
          <w:rFonts w:ascii="DejaVu Serif" w:hAnsi="DejaVu Serif" w:cs="DejaVu Serif"/>
          <w:i/>
          <w:iCs/>
          <w:sz w:val="22"/>
          <w:szCs w:val="22"/>
          <w:lang w:val="en-US"/>
        </w:rPr>
        <w:t xml:space="preserve">ES 2023 17th International Conference on Energy Sustainability,</w:t>
      </w:r>
      <w:r>
        <w:rPr>
          <w:rFonts w:ascii="DejaVu Serif" w:hAnsi="DejaVu Serif" w:cs="DejaVu Serif"/>
          <w:sz w:val="22"/>
          <w:szCs w:val="22"/>
          <w:lang w:val="en-US"/>
        </w:rPr>
        <w:t xml:space="preserve"> Washington, DC, July 2023</w:t>
      </w:r>
      <w:r>
        <w:rPr>
          <w:rFonts w:hint="eastAsia" w:ascii="DejaVu Serif" w:hAnsi="DejaVu Serif" w:cs="DejaVu Serif"/>
          <w:sz w:val="22"/>
          <w:szCs w:val="22"/>
          <w:lang w:val="en-US"/>
        </w:rPr>
      </w:r>
      <w:r>
        <w:rPr>
          <w:rFonts w:hint="eastAsia" w:ascii="DejaVu Serif" w:hAnsi="DejaVu Serif" w:cs="DejaVu Serif"/>
          <w:sz w:val="22"/>
          <w:szCs w:val="22"/>
          <w:lang w:val="en-US"/>
        </w:rPr>
      </w:r>
    </w:p>
    <w:p>
      <w:pPr>
        <w:pBdr>
          <w:top w:val="none" w:color="000000" w:sz="4" w:space="0"/>
          <w:left w:val="none" w:color="000000" w:sz="4" w:space="0"/>
          <w:bottom w:val="none" w:color="000000" w:sz="4" w:space="0"/>
          <w:right w:val="none" w:color="000000" w:sz="4" w:space="0"/>
        </w:pBdr>
        <w:spacing w:line="360" w:lineRule="auto"/>
        <w:ind/>
        <w:rPr>
          <w:rFonts w:hint="eastAsia" w:ascii="DejaVu Serif" w:hAnsi="DejaVu Serif" w:cs="DejaVu Serif"/>
          <w:sz w:val="22"/>
          <w:szCs w:val="22"/>
          <w:lang w:val="en-US"/>
        </w:rPr>
      </w:pPr>
      <w:r>
        <w:rPr>
          <w:rFonts w:ascii="DejaVu Serif" w:hAnsi="DejaVu Serif" w:eastAsia="DejaVu Serif" w:cs="DejaVu Serif"/>
          <w:color w:val="404040"/>
          <w:sz w:val="22"/>
          <w:szCs w:val="22"/>
          <w:lang w:val="en-US"/>
        </w:rPr>
        <w:t xml:space="preserve">[</w:t>
      </w:r>
      <w:r>
        <w:rPr>
          <w:rFonts w:ascii="DejaVu Serif" w:hAnsi="DejaVu Serif" w:eastAsia="DejaVu Serif" w:cs="DejaVu Serif"/>
          <w:color w:val="404040"/>
          <w:sz w:val="22"/>
          <w:szCs w:val="22"/>
          <w:lang w:val="en-US"/>
        </w:rPr>
        <w:t xml:space="preserve">1</w:t>
      </w:r>
      <w:r>
        <w:rPr>
          <w:rFonts w:ascii="DejaVu Serif" w:hAnsi="DejaVu Serif" w:eastAsia="DejaVu Serif" w:cs="DejaVu Serif"/>
          <w:color w:val="404040"/>
          <w:sz w:val="22"/>
          <w:szCs w:val="22"/>
          <w:lang w:val="en-US"/>
        </w:rPr>
        <w:t xml:space="preserve">5</w:t>
      </w:r>
      <w:r>
        <w:rPr>
          <w:rFonts w:ascii="DejaVu Serif" w:hAnsi="DejaVu Serif" w:eastAsia="DejaVu Serif" w:cs="DejaVu Serif"/>
          <w:color w:val="404040"/>
          <w:sz w:val="22"/>
          <w:szCs w:val="22"/>
          <w:lang w:val="en-US"/>
        </w:rPr>
        <w:t xml:space="preserve">] </w:t>
      </w:r>
      <w:r>
        <w:rPr>
          <w:rFonts w:ascii="DejaVu Serif" w:hAnsi="DejaVu Serif" w:eastAsia="DejaVu Serif" w:cs="DejaVu Serif"/>
          <w:color w:val="404040"/>
          <w:sz w:val="22"/>
          <w:szCs w:val="22"/>
          <w:lang w:val="en-US"/>
        </w:rPr>
        <w:t xml:space="preserve">Rrcomparator</w:t>
      </w:r>
      <w:r>
        <w:rPr>
          <w:rFonts w:ascii="DejaVu Serif" w:hAnsi="DejaVu Serif" w:eastAsia="DejaVu Serif" w:cs="DejaVu Serif"/>
          <w:color w:val="404040"/>
          <w:sz w:val="22"/>
          <w:szCs w:val="22"/>
          <w:lang w:val="en-US"/>
        </w:rPr>
        <w:t xml:space="preserve"> software is downloadable from </w:t>
      </w:r>
      <w:hyperlink r:id="rId66" w:tooltip="https://github.com/mmonty1960/RRcomparator" w:history="1">
        <w:r>
          <w:rPr>
            <w:rStyle w:val="1273"/>
            <w:rFonts w:ascii="DejaVu Serif" w:hAnsi="DejaVu Serif" w:eastAsia="DejaVu Serif" w:cs="DejaVu Serif"/>
            <w:color w:val="404040"/>
            <w:sz w:val="22"/>
            <w:szCs w:val="22"/>
            <w:lang w:val="en-US"/>
          </w:rPr>
          <w:t xml:space="preserve">https://github.com/mmonty1960/RRcomparator</w:t>
        </w:r>
      </w:hyperlink>
      <w:r>
        <w:rPr>
          <w:rFonts w:hint="eastAsia" w:ascii="DejaVu Serif" w:hAnsi="DejaVu Serif" w:cs="DejaVu Serif"/>
          <w:sz w:val="22"/>
          <w:szCs w:val="22"/>
          <w:lang w:val="en-US"/>
        </w:rPr>
      </w:r>
      <w:r>
        <w:rPr>
          <w:rFonts w:hint="eastAsia" w:ascii="DejaVu Serif" w:hAnsi="DejaVu Serif" w:cs="DejaVu Serif"/>
          <w:sz w:val="22"/>
          <w:szCs w:val="22"/>
          <w:lang w:val="en-US"/>
        </w:rPr>
      </w:r>
    </w:p>
    <w:p>
      <w:pPr>
        <w:pStyle w:val="1240"/>
        <w:pBdr/>
        <w:spacing/>
        <w:ind/>
        <w:rPr>
          <w:lang w:val="en-US"/>
        </w:rPr>
      </w:pPr>
      <w:r>
        <w:rPr>
          <w:lang w:val="en-US"/>
        </w:rPr>
      </w:r>
      <w:r>
        <w:rPr>
          <w:lang w:val="en-US"/>
        </w:rPr>
      </w:r>
      <w:r>
        <w:rPr>
          <w:lang w:val="en-US"/>
        </w:rPr>
      </w:r>
    </w:p>
    <w:p>
      <w:pPr>
        <w:pStyle w:val="1240"/>
        <w:pBdr/>
        <w:spacing/>
        <w:ind/>
        <w:rPr>
          <w:lang w:val="en-US"/>
        </w:rPr>
      </w:pPr>
      <w:r>
        <w:rPr>
          <w:lang w:val="en-US"/>
        </w:rPr>
      </w:r>
      <w:r>
        <w:rPr>
          <w:lang w:val="en-US"/>
        </w:rPr>
      </w:r>
      <w:r>
        <w:rPr>
          <w:lang w:val="en-US"/>
        </w:rPr>
      </w:r>
    </w:p>
    <w:sectPr>
      <w:headerReference w:type="default" r:id="rId9"/>
      <w:headerReference w:type="even" r:id="rId10"/>
      <w:footerReference w:type="default" r:id="rId12"/>
      <w:footerReference w:type="even" r:id="rId13"/>
      <w:footnotePr/>
      <w:endnotePr/>
      <w:type w:val="continuous"/>
      <w:pgSz w:h="16836" w:orient="landscape" w:w="11904"/>
      <w:pgMar w:top="1418" w:right="1418" w:bottom="1418" w:left="1418" w:header="284" w:footer="284" w:gutter="0"/>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Braden Smith" w:date="2024-02-06T20:40:00Z" w:initials="BS">
    <w:p w14:paraId="00000001" w14:textId="00000001">
      <w:pPr>
        <w:spacing w:line="240" w:after="0" w:lineRule="auto" w:before="0"/>
        <w:ind w:firstLine="0" w:left="0" w:right="0"/>
        <w:jc w:val="left"/>
      </w:pPr>
      <w:r>
        <w:rPr>
          <w:rFonts w:eastAsia="Arial" w:ascii="Arial" w:hAnsi="Arial" w:cs="Arial"/>
          <w:sz w:val="22"/>
        </w:rPr>
        <w:t xml:space="preserve">What is the "mean surface?" Is this the mean of all the surfaces provided by all participants? </w:t>
      </w:r>
    </w:p>
  </w:comment>
  <w:comment w:id="1" w:author="marco" w:date="2024-02-14T14:59:55Z" w:initials="m">
    <w:p w14:paraId="00000002" w14:textId="00000002">
      <w:pPr>
        <w:spacing w:line="240" w:after="0" w:lineRule="auto" w:before="0"/>
        <w:ind w:firstLine="0" w:left="0" w:right="0"/>
        <w:jc w:val="left"/>
      </w:pPr>
      <w:r>
        <w:rPr>
          <w:rFonts w:eastAsia="Arial" w:ascii="Arial" w:hAnsi="Arial" w:cs="Arial"/>
          <w:sz w:val="22"/>
        </w:rPr>
        <w:t xml:space="preserve">yes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1"/>
  <w15:commentEx w15:paraId="00000002" w15:paraIdParent="000000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96CA72D" w16cex:dateUtc="2024-02-06T19:40:00Z"/>
  <w16cex:commentExtensible w16cex:durableId="41D89E9D" w16cex:dateUtc="2024-02-14T13:59:55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96CA72D"/>
  <w16cid:commentId w16cid:paraId="00000002" w16cid:durableId="41D89E9D"/>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line="240" w:lineRule="auto"/>
        <w:ind/>
        <w:rPr/>
      </w:pPr>
      <w:r>
        <w:separator/>
      </w:r>
      <w:r/>
    </w:p>
  </w:endnote>
  <w:endnote w:type="continuationSeparator" w:id="0">
    <w:p>
      <w:pPr>
        <w:pBdr/>
        <w:spacing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DejaVu Serif">
    <w:panose1 w:val="02060603050605020204"/>
  </w:font>
  <w:font w:name="Zapf Dingbats">
    <w:panose1 w:val="02000503000000000000"/>
  </w:font>
  <w:font w:name="Wingdings">
    <w:panose1 w:val="05010000000000000000"/>
  </w:font>
  <w:font w:name="Trebuchet MS">
    <w:panose1 w:val="020B0603020202020204"/>
  </w:font>
  <w:font w:name="Courier New">
    <w:panose1 w:val="02070309020205020404"/>
  </w:font>
  <w:font w:name="Symbol">
    <w:panose1 w:val="05010000000000000000"/>
  </w:font>
  <w:font w:name="Open Sans Light">
    <w:panose1 w:val="020B0306030504020204"/>
  </w:font>
  <w:font w:name="Cambria Math">
    <w:panose1 w:val="02000603000000000000"/>
  </w:font>
  <w:font w:name="Bookman Old Style">
    <w:panose1 w:val="02060603050605020204"/>
  </w:font>
  <w:font w:name="MS Gothic">
    <w:panose1 w:val="020B06060303040B0204"/>
  </w:font>
  <w:font w:name="Calibri Light">
    <w:panose1 w:val="020F0502020204030204"/>
  </w:font>
  <w:font w:name="Calibri">
    <w:panose1 w:val="020F0502020204030204"/>
  </w:font>
  <w:font w:name="Arial">
    <w:panose1 w:val="020B0604020202020204"/>
  </w:font>
  <w:font w:name="MinionPro-Regular">
    <w:panose1 w:val="02000503000000000000"/>
  </w:font>
  <w:font w:name="MS Mincho">
    <w:panose1 w:val="02020503050405090304"/>
  </w:font>
  <w:font w:name="Tahoma">
    <w:panose1 w:val="020B0604030504040204"/>
  </w:font>
  <w:font w:name="Times New Roman">
    <w:panose1 w:val="020206030504050203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1257"/>
      <w:pBdr/>
      <w:spacing/>
      <w:ind/>
      <w:jc w:val="center"/>
      <w:rPr>
        <w:rFonts w:eastAsia="Times New Roman" w:cs="Tahoma"/>
        <w:b/>
        <w:color w:val="808080"/>
        <w:spacing w:val="-2"/>
        <w:lang w:eastAsia="en-GB"/>
      </w:rPr>
    </w:pPr>
    <w:r>
      <w:rPr>
        <w:rFonts w:eastAsia="Times New Roman" w:cs="Tahoma"/>
        <w:b/>
        <w:color w:val="808080"/>
        <w:spacing w:val="-2"/>
        <w:lang w:eastAsia="en-GB"/>
      </w:rPr>
    </w:r>
    <w:r>
      <w:rPr>
        <w:rFonts w:eastAsia="Times New Roman" w:cs="Tahoma"/>
        <w:b/>
        <w:color w:val="808080"/>
        <w:spacing w:val="-2"/>
        <w:lang w:eastAsia="en-GB"/>
      </w:rPr>
    </w:r>
    <w:r>
      <w:rPr>
        <w:rFonts w:eastAsia="Times New Roman" w:cs="Tahoma"/>
        <w:b/>
        <w:color w:val="808080"/>
        <w:spacing w:val="-2"/>
        <w:lang w:eastAsia="en-GB"/>
      </w:rP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5000" w:type="pct"/>
      <w:tblBorders/>
      <w:tblLook w:val="04A0" w:firstRow="1" w:lastRow="0" w:firstColumn="1" w:lastColumn="0" w:noHBand="0" w:noVBand="1"/>
    </w:tblPr>
    <w:tblGrid>
      <w:gridCol w:w="3022"/>
      <w:gridCol w:w="3022"/>
      <w:gridCol w:w="3024"/>
    </w:tblGrid>
    <w:tr>
      <w:trPr/>
      <w:tc>
        <w:tcPr>
          <w:shd w:val="clear" w:color="auto" w:fill="auto"/>
          <w:tcBorders/>
          <w:tcW w:w="1666" w:type="pct"/>
          <w:vAlign w:val="center"/>
          <w:textDirection w:val="lrTb"/>
          <w:noWrap w:val="false"/>
        </w:tcPr>
        <w:p>
          <w:pPr>
            <w:pStyle w:val="1245"/>
            <w:pBdr/>
            <w:spacing/>
            <w:ind/>
            <w:rPr>
              <w:rFonts w:ascii="Bookman Old Style" w:hAnsi="Bookman Old Style" w:eastAsia="Calibri"/>
              <w:sz w:val="22"/>
              <w:szCs w:val="22"/>
            </w:rPr>
          </w:pPr>
          <w:r>
            <w:rPr>
              <w:rFonts w:ascii="Bookman Old Style" w:hAnsi="Bookman Old Style" w:eastAsia="Calibri"/>
              <w:sz w:val="22"/>
              <w:szCs w:val="22"/>
            </w:rPr>
            <w:t xml:space="preserve">WPX, DX.X</w:t>
          </w:r>
          <w:r>
            <w:rPr>
              <w:rFonts w:ascii="Bookman Old Style" w:hAnsi="Bookman Old Style" w:eastAsia="Calibri"/>
              <w:sz w:val="22"/>
              <w:szCs w:val="22"/>
            </w:rPr>
          </w:r>
          <w:r>
            <w:rPr>
              <w:rFonts w:ascii="Bookman Old Style" w:hAnsi="Bookman Old Style" w:eastAsia="Calibri"/>
              <w:sz w:val="22"/>
              <w:szCs w:val="22"/>
            </w:rPr>
          </w:r>
        </w:p>
      </w:tc>
      <w:tc>
        <w:tcPr>
          <w:shd w:val="clear" w:color="auto" w:fill="auto"/>
          <w:tcBorders/>
          <w:tcW w:w="1666" w:type="pct"/>
          <w:vAlign w:val="center"/>
          <w:textDirection w:val="lrTb"/>
          <w:noWrap w:val="false"/>
        </w:tcPr>
        <w:p>
          <w:pPr>
            <w:pStyle w:val="1245"/>
            <w:pBdr/>
            <w:spacing/>
            <w:ind/>
            <w:jc w:val="center"/>
            <w:rPr>
              <w:rFonts w:ascii="Bookman Old Style" w:hAnsi="Bookman Old Style" w:eastAsia="Calibri"/>
              <w:sz w:val="22"/>
              <w:szCs w:val="22"/>
            </w:rPr>
          </w:pPr>
          <w:r>
            <w:rPr>
              <w:rFonts w:ascii="Bookman Old Style" w:hAnsi="Bookman Old Style" w:eastAsia="Calibri"/>
              <w:sz w:val="22"/>
              <w:szCs w:val="22"/>
            </w:rPr>
            <w:t xml:space="preserve">Version X.X</w:t>
          </w:r>
          <w:r>
            <w:rPr>
              <w:rFonts w:ascii="Bookman Old Style" w:hAnsi="Bookman Old Style" w:eastAsia="Calibri"/>
              <w:sz w:val="22"/>
              <w:szCs w:val="22"/>
            </w:rPr>
          </w:r>
          <w:r>
            <w:rPr>
              <w:rFonts w:ascii="Bookman Old Style" w:hAnsi="Bookman Old Style" w:eastAsia="Calibri"/>
              <w:sz w:val="22"/>
              <w:szCs w:val="22"/>
            </w:rPr>
          </w:r>
        </w:p>
      </w:tc>
      <w:tc>
        <w:tcPr>
          <w:shd w:val="clear" w:color="auto" w:fill="auto"/>
          <w:tcBorders/>
          <w:tcW w:w="1667" w:type="pct"/>
          <w:vAlign w:val="center"/>
          <w:textDirection w:val="lrTb"/>
          <w:noWrap w:val="false"/>
        </w:tcPr>
        <w:p>
          <w:pPr>
            <w:pStyle w:val="1245"/>
            <w:pBdr/>
            <w:spacing/>
            <w:ind/>
            <w:jc w:val="right"/>
            <w:rPr>
              <w:rFonts w:ascii="Bookman Old Style" w:hAnsi="Bookman Old Style" w:eastAsia="Calibri"/>
              <w:sz w:val="22"/>
              <w:szCs w:val="22"/>
            </w:rPr>
          </w:pPr>
          <w:r>
            <w:rPr>
              <w:rFonts w:ascii="Bookman Old Style" w:hAnsi="Bookman Old Style" w:eastAsia="Calibri"/>
              <w:sz w:val="22"/>
              <w:szCs w:val="22"/>
            </w:rPr>
            <w:t xml:space="preserve">Page </w:t>
          </w:r>
          <w:r>
            <w:rPr>
              <w:rFonts w:ascii="Bookman Old Style" w:hAnsi="Bookman Old Style" w:eastAsia="Calibri"/>
              <w:b/>
              <w:sz w:val="22"/>
              <w:szCs w:val="22"/>
            </w:rPr>
            <w:fldChar w:fldCharType="begin"/>
          </w:r>
          <w:r>
            <w:rPr>
              <w:rFonts w:ascii="Bookman Old Style" w:hAnsi="Bookman Old Style" w:eastAsia="Calibri"/>
              <w:b/>
              <w:sz w:val="22"/>
              <w:szCs w:val="22"/>
            </w:rPr>
            <w:instrText xml:space="preserve">PAGE  \* Arabic  \* MERGEFORMAT</w:instrText>
          </w:r>
          <w:r>
            <w:rPr>
              <w:rFonts w:ascii="Bookman Old Style" w:hAnsi="Bookman Old Style" w:eastAsia="Calibri"/>
              <w:b/>
              <w:sz w:val="22"/>
              <w:szCs w:val="22"/>
            </w:rPr>
            <w:fldChar w:fldCharType="separate"/>
          </w:r>
          <w:r>
            <w:rPr>
              <w:rFonts w:ascii="Bookman Old Style" w:hAnsi="Bookman Old Style" w:eastAsia="Calibri"/>
              <w:sz w:val="22"/>
              <w:szCs w:val="22"/>
            </w:rPr>
            <w:t xml:space="preserve">14</w:t>
          </w:r>
          <w:r>
            <w:rPr>
              <w:rFonts w:ascii="Bookman Old Style" w:hAnsi="Bookman Old Style" w:eastAsia="Calibri"/>
              <w:b/>
              <w:sz w:val="22"/>
              <w:szCs w:val="22"/>
            </w:rPr>
            <w:fldChar w:fldCharType="end"/>
          </w:r>
          <w:r>
            <w:rPr>
              <w:rFonts w:ascii="Bookman Old Style" w:hAnsi="Bookman Old Style" w:eastAsia="Calibri"/>
              <w:sz w:val="22"/>
              <w:szCs w:val="22"/>
            </w:rPr>
            <w:t xml:space="preserve"> of </w:t>
          </w:r>
          <w:r>
            <w:rPr>
              <w:rFonts w:ascii="Bookman Old Style" w:hAnsi="Bookman Old Style" w:eastAsia="Calibri"/>
              <w:b/>
              <w:sz w:val="22"/>
              <w:szCs w:val="22"/>
            </w:rPr>
            <w:fldChar w:fldCharType="begin"/>
          </w:r>
          <w:r>
            <w:rPr>
              <w:rFonts w:ascii="Bookman Old Style" w:hAnsi="Bookman Old Style" w:eastAsia="Calibri"/>
              <w:b/>
              <w:sz w:val="22"/>
              <w:szCs w:val="22"/>
            </w:rPr>
            <w:instrText xml:space="preserve">NUMPAGES  \* Arabic  \* MERGEFORMAT</w:instrText>
          </w:r>
          <w:r>
            <w:rPr>
              <w:rFonts w:ascii="Bookman Old Style" w:hAnsi="Bookman Old Style" w:eastAsia="Calibri"/>
              <w:b/>
              <w:sz w:val="22"/>
              <w:szCs w:val="22"/>
            </w:rPr>
            <w:fldChar w:fldCharType="separate"/>
          </w:r>
          <w:r>
            <w:rPr>
              <w:rFonts w:ascii="Bookman Old Style" w:hAnsi="Bookman Old Style" w:eastAsia="Calibri"/>
              <w:sz w:val="22"/>
              <w:szCs w:val="22"/>
            </w:rPr>
            <w:t xml:space="preserve">14</w:t>
          </w:r>
          <w:r>
            <w:rPr>
              <w:rFonts w:ascii="Bookman Old Style" w:hAnsi="Bookman Old Style" w:eastAsia="Calibri"/>
              <w:b/>
              <w:sz w:val="22"/>
              <w:szCs w:val="22"/>
            </w:rPr>
            <w:fldChar w:fldCharType="end"/>
          </w:r>
          <w:r>
            <w:rPr>
              <w:rFonts w:ascii="Bookman Old Style" w:hAnsi="Bookman Old Style" w:eastAsia="Calibri"/>
              <w:sz w:val="22"/>
              <w:szCs w:val="22"/>
            </w:rPr>
          </w:r>
          <w:r>
            <w:rPr>
              <w:rFonts w:ascii="Bookman Old Style" w:hAnsi="Bookman Old Style" w:eastAsia="Calibri"/>
              <w:sz w:val="22"/>
              <w:szCs w:val="22"/>
            </w:rPr>
          </w:r>
        </w:p>
      </w:tc>
    </w:tr>
  </w:tbl>
  <w:p>
    <w:pPr>
      <w:pBdr/>
      <w:tabs>
        <w:tab w:val="left" w:leader="none" w:pos="4320"/>
        <w:tab w:val="left" w:leader="none" w:pos="5040"/>
        <w:tab w:val="left" w:leader="none" w:pos="5760"/>
      </w:tabs>
      <w:spacing/>
      <w:ind w:right="360"/>
      <w:rPr>
        <w:rStyle w:val="1281"/>
      </w:rPr>
    </w:pPr>
    <w:r>
      <w:rPr>
        <w:rStyle w:val="1281"/>
      </w:rPr>
    </w:r>
    <w:r>
      <w:rPr>
        <w:rStyle w:val="1281"/>
      </w:rPr>
    </w:r>
    <w:r>
      <w:rPr>
        <w:rStyle w:val="1281"/>
      </w:rP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framePr w:hAnchor="margin" w:vAnchor="text" w:wrap="around" w:xAlign="outside" w:y="1"/>
      <w:pBdr/>
      <w:spacing/>
      <w:ind/>
      <w:rPr>
        <w:rStyle w:val="1281"/>
      </w:rPr>
    </w:pPr>
    <w:r>
      <w:rPr>
        <w:rStyle w:val="1281"/>
      </w:rPr>
      <w:fldChar w:fldCharType="begin"/>
    </w:r>
    <w:r>
      <w:rPr>
        <w:rStyle w:val="1281"/>
      </w:rPr>
      <w:instrText xml:space="preserve">PÁGINA  </w:instrText>
    </w:r>
    <w:r>
      <w:rPr>
        <w:rStyle w:val="1281"/>
      </w:rPr>
      <w:fldChar w:fldCharType="separate"/>
    </w:r>
    <w:r>
      <w:rPr>
        <w:rStyle w:val="1281"/>
        <w:b w:val="0"/>
      </w:rPr>
      <w:t xml:space="preserve">Error! Bookmark not defined.</w:t>
    </w:r>
    <w:r>
      <w:rPr>
        <w:rStyle w:val="1281"/>
      </w:rPr>
      <w:fldChar w:fldCharType="end"/>
    </w:r>
    <w:r>
      <w:rPr>
        <w:rStyle w:val="1281"/>
      </w:rPr>
    </w:r>
    <w:r>
      <w:rPr>
        <w:rStyle w:val="1281"/>
      </w:rPr>
    </w:r>
  </w:p>
  <w:p>
    <w:pPr>
      <w:pBdr/>
      <w:spacing/>
      <w:ind w:right="360" w:firstLine="360"/>
      <w:jc w:val="center"/>
      <w:rPr/>
    </w:pP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57216" behindDoc="0" locked="0" layoutInCell="0" allowOverlap="1">
              <wp:simplePos x="0" y="0"/>
              <wp:positionH relativeFrom="column">
                <wp:posOffset>4629150</wp:posOffset>
              </wp:positionH>
              <wp:positionV relativeFrom="paragraph">
                <wp:posOffset>-4896485</wp:posOffset>
              </wp:positionV>
              <wp:extent cx="1819275" cy="771525"/>
              <wp:effectExtent l="0" t="0" r="0" b="635"/>
              <wp:wrapNone/>
              <wp:docPr id="3" name="Group 15"/>
              <wp:cNvGraphicFramePr/>
              <a:graphic xmlns:a="http://schemas.openxmlformats.org/drawingml/2006/main">
                <a:graphicData uri="http://schemas.microsoft.com/office/word/2010/wordprocessingGroup">
                  <wpg:wgp>
                    <wpg:cNvGrpSpPr/>
                    <wpg:grpSpPr bwMode="auto">
                      <a:xfrm>
                        <a:off x="0" y="0"/>
                        <a:ext cx="1819275" cy="771525"/>
                        <a:chOff x="8895" y="1230"/>
                        <a:chExt cx="2865" cy="1215"/>
                      </a:xfrm>
                    </wpg:grpSpPr>
                    <wps:wsp>
                      <wps:cNvPr id="0" name=""/>
                      <wps:cNvSpPr txBox="1">
                        <a:spLocks noChangeArrowheads="1"/>
                      </wps:cNvSpPr>
                      <wps:spPr bwMode="auto">
                        <a:xfrm>
                          <a:off x="10290" y="1230"/>
                          <a:ext cx="1470" cy="1215"/>
                        </a:xfrm>
                        <a:prstGeom prst="rect">
                          <a:avLst/>
                        </a:prstGeom>
                        <a:noFill/>
                        <a:ln>
                          <a:noFill/>
                        </a:ln>
                      </wps:spPr>
                      <wps:txbx>
                        <w:txbxContent>
                          <w:p>
                            <w:pPr>
                              <w:pBdr/>
                              <w:spacing/>
                              <w:ind/>
                              <w:rPr/>
                            </w:pPr>
                            <w:r/>
                            <w:r/>
                          </w:p>
                        </w:txbxContent>
                      </wps:txbx>
                      <wps:bodyPr rot="0" vert="horz" wrap="square" lIns="91440" tIns="45720" rIns="91440" bIns="45720" anchor="t" anchorCtr="0" upright="1">
                        <a:noAutofit/>
                      </wps:bodyPr>
                    </wps:wsp>
                    <wps:wsp>
                      <wps:cNvPr id="1" name=""/>
                      <wps:cNvSpPr/>
                      <wps:spPr bwMode="auto">
                        <a:xfrm>
                          <a:off x="10290" y="1590"/>
                          <a:ext cx="0" cy="630"/>
                        </a:xfrm>
                        <a:prstGeom prst="straightConnector1">
                          <a:avLst/>
                        </a:prstGeom>
                        <a:noFill/>
                        <a:ln w="19050">
                          <a:solidFill>
                            <a:srgbClr val="FFFFFF"/>
                          </a:solidFill>
                          <a:round/>
                          <a:headEnd/>
                          <a:tailEnd/>
                        </a:ln>
                      </wps:spPr>
                      <wps:bodyPr rot="0">
                        <a:prstTxWarp prst="textNoShape">
                          <a:avLst/>
                        </a:prstTxWarp>
                        <a:noAutofit/>
                      </wps:bodyPr>
                    </wps:wsp>
                    <wps:wsp>
                      <wps:cNvPr id="2" name=""/>
                      <wps:cNvSpPr txBox="1">
                        <a:spLocks noChangeArrowheads="1"/>
                      </wps:cNvSpPr>
                      <wps:spPr bwMode="auto">
                        <a:xfrm>
                          <a:off x="8895" y="1454"/>
                          <a:ext cx="1365" cy="630"/>
                        </a:xfrm>
                        <a:prstGeom prst="rect">
                          <a:avLst/>
                        </a:prstGeom>
                        <a:noFill/>
                        <a:ln>
                          <a:noFill/>
                        </a:ln>
                      </wps:spPr>
                      <wps:txbx>
                        <w:txbxContent>
                          <w:p>
                            <w:pPr>
                              <w:pBdr/>
                              <w:spacing/>
                              <w:ind/>
                              <w:rPr/>
                            </w:pPr>
                            <w:r/>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2" o:spid="_x0000_s0000" style="position:absolute;z-index:251657216;o:allowoverlap:true;o:allowincell:false;mso-position-horizontal-relative:text;margin-left:364.50pt;mso-position-horizontal:absolute;mso-position-vertical-relative:text;margin-top:-385.55pt;mso-position-vertical:absolute;width:143.25pt;height:60.75pt;mso-wrap-distance-left:9.00pt;mso-wrap-distance-top:0.00pt;mso-wrap-distance-right:9.00pt;mso-wrap-distance-bottom:0.00pt;" coordorigin="88,12" coordsize="28,12">
              <v:shape id="shape 3" o:spid="_x0000_s3" o:spt="202" type="#_x0000_t202" style="position:absolute;left:102;top:12;width:14;height:12;v-text-anchor:top;visibility:visible;" filled="f" stroked="f">
                <v:textbox inset="0,0,0,0">
                  <w:txbxContent>
                    <w:p>
                      <w:pPr>
                        <w:pBdr/>
                        <w:spacing/>
                        <w:ind/>
                        <w:rPr/>
                      </w:pPr>
                      <w:r/>
                      <w:r/>
                    </w:p>
                  </w:txbxContent>
                </v:textbox>
              </v:shape>
              <v:shape id="shape 4" o:spid="_x0000_s4" o:spt="32" type="#_x0000_t32" style="position:absolute;left:102;top:15;width:0;height:6;visibility:visible;" filled="f" strokecolor="#FFFFFF" strokeweight="1.50pt"/>
              <v:shape id="shape 5" o:spid="_x0000_s5" o:spt="202" type="#_x0000_t202" style="position:absolute;left:88;top:14;width:13;height:6;v-text-anchor:top;visibility:visible;" filled="f" stroked="f">
                <v:textbox inset="0,0,0,0">
                  <w:txbxContent>
                    <w:p>
                      <w:pPr>
                        <w:pBdr/>
                        <w:spacing/>
                        <w:ind/>
                        <w:rPr/>
                      </w:pPr>
                      <w:r/>
                      <w:r/>
                    </w:p>
                  </w:txbxContent>
                </v:textbox>
              </v:shape>
            </v:group>
          </w:pict>
        </mc:Fallback>
      </mc:AlternateContent>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line="240" w:lineRule="auto"/>
        <w:ind/>
        <w:rPr/>
      </w:pPr>
      <w:r>
        <w:separator/>
      </w:r>
      <w:r/>
    </w:p>
  </w:footnote>
  <w:footnote w:type="continuationSeparator" w:id="0">
    <w:p>
      <w:pPr>
        <w:pBdr/>
        <w:spacing w:line="240" w:lineRule="auto"/>
        <w:ind/>
        <w:rPr/>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tbl>
    <w:tblPr>
      <w:tblW w:w="5000" w:type="pct"/>
      <w:jc w:val="center"/>
      <w:tblBorders/>
      <w:tblLook w:val="04A0" w:firstRow="1" w:lastRow="0" w:firstColumn="1" w:lastColumn="0" w:noHBand="0" w:noVBand="1"/>
    </w:tblPr>
    <w:tblGrid>
      <w:gridCol w:w="3022"/>
      <w:gridCol w:w="3024"/>
      <w:gridCol w:w="3024"/>
    </w:tblGrid>
    <w:tr>
      <w:trPr>
        <w:jc w:val="center"/>
      </w:trPr>
      <w:tc>
        <w:tcPr>
          <w:shd w:val="clear" w:color="auto" w:fill="auto"/>
          <w:tcBorders/>
          <w:tcW w:w="1666" w:type="pct"/>
          <w:textDirection w:val="lrTb"/>
          <w:noWrap w:val="false"/>
        </w:tcPr>
        <w:p>
          <w:pPr>
            <w:pStyle w:val="1257"/>
            <w:pBdr/>
            <w:spacing w:line="240" w:lineRule="auto"/>
            <w:ind/>
            <w:rPr>
              <w:rFonts w:eastAsia="Calibri"/>
              <w:sz w:val="22"/>
              <w:szCs w:val="22"/>
            </w:rPr>
          </w:pPr>
          <w:r>
            <w:rPr>
              <w:rFonts w:eastAsia="Calibri"/>
              <w:sz w:val="22"/>
              <w:szCs w:val="22"/>
              <w:lang w:val="en-GB" w:eastAsia="en-GB"/>
            </w:rPr>
            <mc:AlternateContent>
              <mc:Choice Requires="wpg">
                <w:drawing>
                  <wp:inline xmlns:wp="http://schemas.openxmlformats.org/drawingml/2006/wordprocessingDrawing" distT="0" distB="0" distL="0" distR="0">
                    <wp:extent cx="1543050" cy="723900"/>
                    <wp:effectExtent l="0" t="0" r="0" b="0"/>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pic:cNvPicPr>
                            <pic:nvPr/>
                          </pic:nvPicPr>
                          <pic:blipFill>
                            <a:blip r:embed="rId1"/>
                            <a:stretch/>
                          </pic:blipFill>
                          <pic:spPr bwMode="auto">
                            <a:xfrm>
                              <a:off x="0" y="0"/>
                              <a:ext cx="1543050" cy="723900"/>
                            </a:xfrm>
                            <a:prstGeom prst="rect">
                              <a:avLst/>
                            </a:prstGeom>
                            <a:noFill/>
                            <a:ln>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width:121.50pt;height:57.00pt;mso-wrap-distance-left:0.00pt;mso-wrap-distance-top:0.00pt;mso-wrap-distance-right:0.00pt;mso-wrap-distance-bottom:0.00pt;z-index:1;" stroked="f">
                    <v:imagedata r:id="rId1" o:title=""/>
                    <o:lock v:ext="edit" rotation="t"/>
                  </v:shape>
                </w:pict>
              </mc:Fallback>
            </mc:AlternateContent>
          </w:r>
          <w:r>
            <w:rPr>
              <w:rFonts w:eastAsia="Calibri"/>
              <w:sz w:val="22"/>
              <w:szCs w:val="22"/>
            </w:rPr>
          </w:r>
          <w:r>
            <w:rPr>
              <w:rFonts w:eastAsia="Calibri"/>
              <w:sz w:val="22"/>
              <w:szCs w:val="22"/>
            </w:rPr>
          </w:r>
        </w:p>
      </w:tc>
      <w:tc>
        <w:tcPr>
          <w:shd w:val="clear" w:color="auto" w:fill="auto"/>
          <w:tcBorders/>
          <w:tcW w:w="1667" w:type="pct"/>
          <w:textDirection w:val="lrTb"/>
          <w:noWrap w:val="false"/>
        </w:tcPr>
        <w:p>
          <w:pPr>
            <w:pStyle w:val="1257"/>
            <w:pBdr/>
            <w:spacing w:line="240" w:lineRule="auto"/>
            <w:ind/>
            <w:jc w:val="center"/>
            <w:rPr>
              <w:rFonts w:ascii="Bookman Old Style" w:hAnsi="Bookman Old Style" w:eastAsia="Calibri"/>
              <w:sz w:val="22"/>
              <w:szCs w:val="22"/>
            </w:rPr>
          </w:pPr>
          <w:r>
            <w:rPr>
              <w:rFonts w:ascii="Bookman Old Style" w:hAnsi="Bookman Old Style" w:eastAsia="Calibri"/>
              <w:sz w:val="22"/>
              <w:szCs w:val="22"/>
            </w:rPr>
            <w:t xml:space="preserve">GA No: 823802</w:t>
          </w:r>
          <w:r>
            <w:rPr>
              <w:rFonts w:ascii="Bookman Old Style" w:hAnsi="Bookman Old Style" w:eastAsia="Calibri"/>
              <w:sz w:val="22"/>
              <w:szCs w:val="22"/>
            </w:rPr>
          </w:r>
          <w:r>
            <w:rPr>
              <w:rFonts w:ascii="Bookman Old Style" w:hAnsi="Bookman Old Style" w:eastAsia="Calibri"/>
              <w:sz w:val="22"/>
              <w:szCs w:val="22"/>
            </w:rPr>
          </w:r>
        </w:p>
      </w:tc>
      <w:tc>
        <w:tcPr>
          <w:shd w:val="clear" w:color="auto" w:fill="auto"/>
          <w:tcBorders/>
          <w:tcW w:w="1667" w:type="pct"/>
          <w:textDirection w:val="lrTb"/>
          <w:noWrap w:val="false"/>
        </w:tcPr>
        <w:p>
          <w:pPr>
            <w:pStyle w:val="1257"/>
            <w:pBdr/>
            <w:spacing w:line="240" w:lineRule="auto"/>
            <w:ind/>
            <w:jc w:val="right"/>
            <w:rPr>
              <w:rFonts w:ascii="Bookman Old Style" w:hAnsi="Bookman Old Style" w:eastAsia="Calibri"/>
              <w:sz w:val="22"/>
              <w:szCs w:val="22"/>
            </w:rPr>
          </w:pPr>
          <w:r>
            <w:rPr>
              <w:rFonts w:ascii="Bookman Old Style" w:hAnsi="Bookman Old Style" w:eastAsia="Calibri"/>
              <w:sz w:val="22"/>
              <w:szCs w:val="22"/>
            </w:rPr>
            <w:t xml:space="preserve">DD.MM.YYYY</w:t>
          </w:r>
          <w:r>
            <w:rPr>
              <w:rFonts w:ascii="Bookman Old Style" w:hAnsi="Bookman Old Style" w:eastAsia="Calibri"/>
              <w:sz w:val="22"/>
              <w:szCs w:val="22"/>
            </w:rPr>
          </w:r>
          <w:r>
            <w:rPr>
              <w:rFonts w:ascii="Bookman Old Style" w:hAnsi="Bookman Old Style" w:eastAsia="Calibri"/>
              <w:sz w:val="22"/>
              <w:szCs w:val="22"/>
            </w:rPr>
          </w:r>
        </w:p>
      </w:tc>
    </w:tr>
  </w:tbl>
  <w:p>
    <w:pPr>
      <w:pStyle w:val="1260"/>
      <w:pBdr/>
      <w:spacing w:after="0" w:before="0" w:line="240" w:lineRule="auto"/>
      <w:ind/>
      <w:rPr/>
    </w:p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Bdr/>
      <w:spacing/>
      <w:ind/>
      <w:rPr/>
    </w:pPr>
    <w:r>
      <w:rPr>
        <w:lang w:val="en-GB" w:eastAsia="en-GB"/>
      </w:rP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0" allowOverlap="1">
              <wp:simplePos x="0" y="0"/>
              <wp:positionH relativeFrom="column">
                <wp:posOffset>-315595</wp:posOffset>
              </wp:positionH>
              <wp:positionV relativeFrom="page">
                <wp:posOffset>9235440</wp:posOffset>
              </wp:positionV>
              <wp:extent cx="6492240" cy="782955"/>
              <wp:effectExtent l="0" t="0" r="3810" b="0"/>
              <wp:wrapNone/>
              <wp:docPr id="2" name="Imagen 5" descr="logos_por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s_portada"/>
                      <pic:cNvPicPr>
                        <a:picLocks noChangeAspect="1"/>
                      </pic:cNvPicPr>
                      <pic:nvPr/>
                    </pic:nvPicPr>
                    <pic:blipFill>
                      <a:blip r:embed="rId1"/>
                      <a:stretch/>
                    </pic:blipFill>
                    <pic:spPr bwMode="auto">
                      <a:xfrm>
                        <a:off x="0" y="0"/>
                        <a:ext cx="6492240" cy="782955"/>
                      </a:xfrm>
                      <a:prstGeom prst="rect">
                        <a:avLst/>
                      </a:prstGeom>
                      <a:noFill/>
                    </pic:spPr>
                  </pic:pic>
                </a:graphicData>
              </a:graphic>
              <wp14:sizeRelH relativeFrom="page">
                <wp14:pctWidth>0</wp14:pctWidth>
              </wp14:sizeRelH>
              <wp14:sizeRelV relativeFrom="page">
                <wp14:pctHeight>0</wp14:pctHeight>
              </wp14:sizeRelV>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251658240;o:allowoverlap:true;o:allowincell:false;mso-position-horizontal-relative:text;margin-left:-24.85pt;mso-position-horizontal:absolute;mso-position-vertical-relative:page;margin-top:727.20pt;mso-position-vertical:absolute;width:511.20pt;height:61.65pt;mso-wrap-distance-left:9.00pt;mso-wrap-distance-top:0.00pt;mso-wrap-distance-right:9.00pt;mso-wrap-distance-bottom:0.00pt;z-index:1;" stroked="false">
              <v:imagedata r:id="rId1" o:title=""/>
              <o:lock v:ext="edit" rotation="t"/>
            </v:shape>
          </w:pict>
        </mc:Fallback>
      </mc:AlternateContent>
    </w:r>
    <w:r/>
  </w:p>
  <w:p>
    <w:pPr>
      <w:pBdr/>
      <w:spacing/>
      <w:ind/>
      <w:rPr/>
    </w:pPr>
    <w:r/>
    <w:r/>
  </w:p>
  <w:p>
    <w:pPr>
      <w:pBdr/>
      <w:spacing/>
      <w:ind/>
      <w:rPr>
        <w:lang w:val="en-US"/>
      </w:rPr>
    </w:pPr>
    <w:r>
      <w:rPr>
        <w:lang w:val="en-US"/>
      </w:rPr>
      <w:t xml:space="preserve">EU SOLARIS</w:t>
    </w:r>
    <w:r>
      <w:rPr>
        <w:lang w:val="en-US"/>
      </w:rPr>
    </w:r>
    <w:r>
      <w:rPr>
        <w:lang w:val="en-US"/>
      </w:rPr>
    </w:r>
  </w:p>
  <w:p>
    <w:pPr>
      <w:pStyle w:val="1260"/>
      <w:pBdr/>
      <w:spacing/>
      <w:ind/>
      <w:rPr/>
    </w:pPr>
    <w:r>
      <w:t xml:space="preserve">Review templates and reviews report of previous research results</w:t>
    </w:r>
    <w:r/>
  </w:p>
  <w:p>
    <w:pPr>
      <w:pStyle w:val="1260"/>
      <w:pBdr/>
      <w:spacing/>
      <w:ind/>
      <w:rPr/>
    </w:pPr>
    <w:r/>
    <w:r/>
  </w:p>
  <w:p>
    <w:pPr>
      <w:pBdr/>
      <w:spacing/>
      <w:ind/>
      <w:rPr>
        <w:lang w:val="en-US"/>
      </w:rPr>
    </w:pPr>
    <w:r>
      <w:rPr>
        <w:lang w:val="en-US"/>
      </w:rPr>
    </w:r>
    <w:r>
      <w:rPr>
        <w:lang w:val="en-US"/>
      </w:rPr>
    </w:r>
    <w:r>
      <w:rPr>
        <w:lang w:val="en-US"/>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left"/>
      <w:lvlText w:val="·"/>
      <w:numFmt w:val="bullet"/>
      <w:pPr>
        <w:pBdr/>
        <w:spacing/>
        <w:ind w:hanging="360" w:left="709"/>
      </w:pPr>
      <w:rPr>
        <w:rFonts w:hint="default" w:ascii="Symbol" w:hAnsi="Symbol" w:eastAsia="Symbol" w:cs="Symbol"/>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1">
    <w:lvl w:ilvl="0">
      <w:isLgl w:val="false"/>
      <w:lvlJc w:val="left"/>
      <w:lvlText w:val=""/>
      <w:numFmt w:val="bullet"/>
      <w:pPr>
        <w:pBdr/>
        <w:tabs>
          <w:tab w:val="num" w:leader="none" w:pos="680"/>
        </w:tabs>
        <w:spacing/>
        <w:ind w:hanging="323" w:left="680"/>
      </w:pPr>
      <w:rPr>
        <w:rFonts w:hint="default" w:ascii="Zapf Dingbats" w:hAnsi="Zapf Dingbats"/>
        <w:color w:val="a6a6a6"/>
      </w:rPr>
      <w:start w:val="1"/>
      <w:suff w:val="space"/>
    </w:lvl>
    <w:lvl w:ilvl="1">
      <w:isLgl w:val="false"/>
      <w:lvlJc w:val="left"/>
      <w:lvlText w:val="o"/>
      <w:numFmt w:val="bullet"/>
      <w:pPr>
        <w:pBdr/>
        <w:spacing/>
        <w:ind w:hanging="360" w:left="1440"/>
      </w:pPr>
      <w:rPr>
        <w:rFonts w:hint="default" w:ascii="Courier New" w:hAnsi="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2">
    <w:numStyleLink w:val="1236"/>
    <w:lvl w:ilvl="0">
      <w:isLgl w:val="false"/>
      <w:lvlJc w:val="left"/>
      <w:lvlText/>
      <w:numFmt w:val="bullet"/>
      <w:pPr>
        <w:pBdr/>
        <w:spacing/>
        <w:ind/>
      </w:pPr>
      <w:rPr/>
      <w:start w:val="0"/>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3">
    <w:numStyleLink w:val="1231"/>
    <w:lvl w:ilvl="0">
      <w:isLgl w:val="false"/>
      <w:lvlJc w:val="left"/>
      <w:lvlText/>
      <w:numFmt w:val="bullet"/>
      <w:pPr>
        <w:pBdr/>
        <w:spacing/>
        <w:ind/>
      </w:pPr>
      <w:rPr/>
      <w:start w:val="0"/>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4">
    <w:lvl w:ilvl="0">
      <w:isLgl w:val="false"/>
      <w:lvlJc w:val="left"/>
      <w:lvlText w:val="%1."/>
      <w:numFmt w:val="decimal"/>
      <w:pPr>
        <w:pBdr/>
        <w:spacing/>
        <w:ind w:hanging="360" w:left="360"/>
      </w:pPr>
      <w:rPr/>
      <w:start w:val="1"/>
      <w:suff w:val="space"/>
    </w:lvl>
    <w:lvl w:ilvl="1">
      <w:isLgl w:val="false"/>
      <w:lvlJc w:val="left"/>
      <w:lvlText w:val="%1.%2."/>
      <w:numFmt w:val="decimal"/>
      <w:pPr>
        <w:pBdr/>
        <w:spacing/>
        <w:ind w:hanging="432" w:left="792"/>
      </w:pPr>
      <w:rPr/>
      <w:start w:val="1"/>
      <w:suff w:val="space"/>
    </w:lvl>
    <w:lvl w:ilvl="2">
      <w:isLgl w:val="false"/>
      <w:lvlJc w:val="left"/>
      <w:lvlText w:val="%1.%2.%3."/>
      <w:numFmt w:val="decimal"/>
      <w:pPr>
        <w:pBdr/>
        <w:spacing/>
        <w:ind w:hanging="504" w:left="1224"/>
      </w:pPr>
      <w:rPr/>
      <w:start w:val="1"/>
      <w:suff w:val="space"/>
    </w:lvl>
    <w:lvl w:ilvl="3">
      <w:isLgl w:val="false"/>
      <w:lvlJc w:val="left"/>
      <w:lvlText w:val="%1.%2.%3.%4."/>
      <w:numFmt w:val="decimal"/>
      <w:pPr>
        <w:pBdr/>
        <w:spacing/>
        <w:ind w:hanging="648" w:left="1728"/>
      </w:pPr>
      <w:rPr/>
      <w:start w:val="1"/>
      <w:suff w:val="space"/>
    </w:lvl>
    <w:lvl w:ilvl="4">
      <w:isLgl w:val="false"/>
      <w:lvlJc w:val="left"/>
      <w:lvlText w:val="%1.%2.%3.%4.%5."/>
      <w:numFmt w:val="decimal"/>
      <w:pPr>
        <w:pBdr/>
        <w:spacing/>
        <w:ind w:hanging="792" w:left="2232"/>
      </w:pPr>
      <w:rPr/>
      <w:start w:val="1"/>
      <w:suff w:val="space"/>
    </w:lvl>
    <w:lvl w:ilvl="5">
      <w:isLgl w:val="false"/>
      <w:lvlJc w:val="left"/>
      <w:lvlText w:val="%1.%2.%3.%4.%5.%6."/>
      <w:numFmt w:val="decimal"/>
      <w:pPr>
        <w:pBdr/>
        <w:spacing/>
        <w:ind w:hanging="936" w:left="2736"/>
      </w:pPr>
      <w:rPr/>
      <w:start w:val="1"/>
      <w:suff w:val="space"/>
    </w:lvl>
    <w:lvl w:ilvl="6">
      <w:isLgl w:val="false"/>
      <w:lvlJc w:val="left"/>
      <w:lvlText w:val="%1.%2.%3.%4.%5.%6.%7."/>
      <w:numFmt w:val="decimal"/>
      <w:pPr>
        <w:pBdr/>
        <w:spacing/>
        <w:ind w:hanging="1080" w:left="3240"/>
      </w:pPr>
      <w:rPr/>
      <w:start w:val="1"/>
      <w:suff w:val="space"/>
    </w:lvl>
    <w:lvl w:ilvl="7">
      <w:isLgl w:val="false"/>
      <w:lvlJc w:val="left"/>
      <w:lvlText w:val="%1.%2.%3.%4.%5.%6.%7.%8."/>
      <w:numFmt w:val="decimal"/>
      <w:pPr>
        <w:pBdr/>
        <w:spacing/>
        <w:ind w:hanging="1224" w:left="3744"/>
      </w:pPr>
      <w:rPr/>
      <w:start w:val="1"/>
      <w:suff w:val="space"/>
    </w:lvl>
    <w:lvl w:ilvl="8">
      <w:isLgl w:val="false"/>
      <w:lvlJc w:val="left"/>
      <w:lvlText w:val="%1.%2.%3.%4.%5.%6.%7.%8.%9."/>
      <w:numFmt w:val="decimal"/>
      <w:pPr>
        <w:pBdr/>
        <w:spacing/>
        <w:ind w:hanging="1440" w:left="4320"/>
      </w:pPr>
      <w:rPr/>
      <w:start w:val="1"/>
      <w:suff w:val="space"/>
    </w:lvl>
  </w:abstractNum>
  <w:abstractNum w:abstractNumId="5">
    <w:lvl w:ilvl="0">
      <w:isLgl w:val="false"/>
      <w:lvlJc w:val="left"/>
      <w:lvlText w:val="-"/>
      <w:numFmt w:val="bullet"/>
      <w:pPr>
        <w:pBdr/>
        <w:tabs>
          <w:tab w:val="num" w:leader="none" w:pos="567"/>
        </w:tabs>
        <w:spacing/>
        <w:ind w:hanging="283" w:left="567"/>
      </w:pPr>
      <w:pStyle w:val="1298"/>
      <w:rPr>
        <w:rFonts w:hint="default" w:ascii="Arial" w:hAnsi="Arial" w:eastAsia="MS Mincho" w:cs="Arial"/>
      </w:rPr>
      <w:start w:val="1"/>
      <w:suff w:val="space"/>
    </w:lvl>
    <w:lvl w:ilvl="1">
      <w:isLgl w:val="false"/>
      <w:lvlJc w:val="left"/>
      <w:lvlText w:val=""/>
      <w:numFmt w:val="bullet"/>
      <w:pPr>
        <w:pBdr/>
        <w:tabs>
          <w:tab w:val="num" w:leader="none" w:pos="927"/>
        </w:tabs>
        <w:spacing/>
        <w:ind w:hanging="340" w:left="907"/>
      </w:pPr>
      <w:rPr>
        <w:rFonts w:hint="default" w:ascii="Wingdings" w:hAnsi="Wingdings"/>
      </w:rPr>
      <w:start w:val="1"/>
      <w:suff w:val="space"/>
    </w:lvl>
    <w:lvl w:ilvl="2">
      <w:isLgl w:val="false"/>
      <w:lvlJc w:val="left"/>
      <w:lvlText w:val=""/>
      <w:numFmt w:val="bullet"/>
      <w:pPr>
        <w:pBdr/>
        <w:tabs>
          <w:tab w:val="num" w:leader="none" w:pos="1191"/>
        </w:tabs>
        <w:spacing/>
        <w:ind w:hanging="340" w:left="1191"/>
      </w:pPr>
      <w:rPr>
        <w:rFonts w:hint="default" w:ascii="Wingdings" w:hAnsi="Wingdings"/>
      </w:rPr>
      <w:start w:val="1"/>
      <w:suff w:val="space"/>
    </w:lvl>
    <w:lvl w:ilvl="3">
      <w:isLgl w:val="false"/>
      <w:lvlJc w:val="left"/>
      <w:lvlText w:val=""/>
      <w:numFmt w:val="bullet"/>
      <w:pPr>
        <w:pBdr/>
        <w:tabs>
          <w:tab w:val="num" w:leader="none" w:pos="1758"/>
        </w:tabs>
        <w:spacing/>
        <w:ind w:hanging="340" w:left="1758"/>
      </w:pPr>
      <w:rPr>
        <w:rFonts w:hint="default" w:ascii="Wingdings" w:hAnsi="Wingdings"/>
      </w:rPr>
      <w:start w:val="1"/>
      <w:suff w:val="space"/>
    </w:lvl>
    <w:lvl w:ilvl="4">
      <w:isLgl w:val="false"/>
      <w:lvlJc w:val="left"/>
      <w:lvlText w:val=""/>
      <w:numFmt w:val="bullet"/>
      <w:pPr>
        <w:pBdr/>
        <w:tabs>
          <w:tab w:val="num" w:leader="none" w:pos="2325"/>
        </w:tabs>
        <w:spacing/>
        <w:ind w:hanging="340" w:left="2325"/>
      </w:pPr>
      <w:rPr>
        <w:rFonts w:hint="default" w:ascii="Symbol" w:hAnsi="Symbol"/>
      </w:rPr>
      <w:start w:val="1"/>
      <w:suff w:val="space"/>
    </w:lvl>
    <w:lvl w:ilvl="5">
      <w:isLgl w:val="false"/>
      <w:lvlJc w:val="left"/>
      <w:lvlText w:val=""/>
      <w:numFmt w:val="bullet"/>
      <w:pPr>
        <w:pBdr/>
        <w:tabs>
          <w:tab w:val="num" w:leader="none" w:pos="2160"/>
        </w:tabs>
        <w:spacing/>
        <w:ind w:hanging="360" w:left="2160"/>
      </w:pPr>
      <w:rPr>
        <w:rFonts w:hint="default" w:ascii="Wingdings" w:hAnsi="Wingdings"/>
      </w:rPr>
      <w:start w:val="1"/>
      <w:suff w:val="space"/>
    </w:lvl>
    <w:lvl w:ilvl="6">
      <w:isLgl w:val="false"/>
      <w:lvlJc w:val="left"/>
      <w:lvlText w:val=""/>
      <w:numFmt w:val="bullet"/>
      <w:pPr>
        <w:pBdr/>
        <w:tabs>
          <w:tab w:val="num" w:leader="none" w:pos="2520"/>
        </w:tabs>
        <w:spacing/>
        <w:ind w:hanging="360" w:left="2520"/>
      </w:pPr>
      <w:rPr>
        <w:rFonts w:hint="default" w:ascii="Wingdings" w:hAnsi="Wingdings"/>
      </w:rPr>
      <w:start w:val="1"/>
      <w:suff w:val="space"/>
    </w:lvl>
    <w:lvl w:ilvl="7">
      <w:isLgl w:val="false"/>
      <w:lvlJc w:val="left"/>
      <w:lvlText w:val=""/>
      <w:numFmt w:val="bullet"/>
      <w:pPr>
        <w:pBdr/>
        <w:tabs>
          <w:tab w:val="num" w:leader="none" w:pos="2880"/>
        </w:tabs>
        <w:spacing/>
        <w:ind w:hanging="360" w:left="2880"/>
      </w:pPr>
      <w:rPr>
        <w:rFonts w:hint="default" w:ascii="Symbol" w:hAnsi="Symbol"/>
      </w:rPr>
      <w:start w:val="1"/>
      <w:suff w:val="space"/>
    </w:lvl>
    <w:lvl w:ilvl="8">
      <w:isLgl w:val="false"/>
      <w:lvlJc w:val="left"/>
      <w:lvlText w:val=""/>
      <w:numFmt w:val="bullet"/>
      <w:pPr>
        <w:pBdr/>
        <w:tabs>
          <w:tab w:val="num" w:leader="none" w:pos="3240"/>
        </w:tabs>
        <w:spacing/>
        <w:ind w:hanging="360" w:left="3240"/>
      </w:pPr>
      <w:rPr>
        <w:rFonts w:hint="default" w:ascii="Symbol" w:hAnsi="Symbol"/>
      </w:rPr>
      <w:start w:val="1"/>
      <w:suff w:val="space"/>
    </w:lvl>
  </w:abstractNum>
  <w:abstractNum w:abstractNumId="6">
    <w:lvl w:ilvl="0">
      <w:isLgl w:val="false"/>
      <w:lvlJc w:val="left"/>
      <w:lvlText w:val="•"/>
      <w:numFmt w:val="bullet"/>
      <w:pPr>
        <w:pBdr/>
        <w:spacing/>
        <w:ind w:hanging="360" w:left="1080"/>
      </w:pPr>
      <w:rPr>
        <w:rFonts w:hint="default" w:ascii="Arial" w:hAnsi="Arial"/>
        <w:sz w:val="24"/>
      </w:rPr>
      <w:start w:val="1"/>
      <w:suff w:val="space"/>
    </w:lvl>
    <w:lvl w:ilvl="1">
      <w:isLgl w:val="false"/>
      <w:lvlJc w:val="left"/>
      <w:lvlText w:val="%2."/>
      <w:numFmt w:val="lowerLetter"/>
      <w:pPr>
        <w:pBdr/>
        <w:spacing/>
        <w:ind w:hanging="360" w:left="1800"/>
      </w:pPr>
      <w:rPr/>
      <w:start w:val="1"/>
      <w:suff w:val="space"/>
    </w:lvl>
    <w:lvl w:ilvl="2">
      <w:isLgl w:val="false"/>
      <w:lvlJc w:val="right"/>
      <w:lvlText w:val="%3."/>
      <w:numFmt w:val="lowerRoman"/>
      <w:pPr>
        <w:pBdr/>
        <w:spacing/>
        <w:ind w:hanging="180" w:left="2520"/>
      </w:pPr>
      <w:rPr/>
      <w:start w:val="1"/>
      <w:suff w:val="space"/>
    </w:lvl>
    <w:lvl w:ilvl="3">
      <w:isLgl w:val="false"/>
      <w:lvlJc w:val="left"/>
      <w:lvlText w:val="%4."/>
      <w:numFmt w:val="decimal"/>
      <w:pPr>
        <w:pBdr/>
        <w:spacing/>
        <w:ind w:hanging="360" w:left="3240"/>
      </w:pPr>
      <w:rPr/>
      <w:start w:val="1"/>
      <w:suff w:val="space"/>
    </w:lvl>
    <w:lvl w:ilvl="4">
      <w:isLgl w:val="false"/>
      <w:lvlJc w:val="left"/>
      <w:lvlText w:val="%5."/>
      <w:numFmt w:val="lowerLetter"/>
      <w:pPr>
        <w:pBdr/>
        <w:spacing/>
        <w:ind w:hanging="360" w:left="3960"/>
      </w:pPr>
      <w:rPr/>
      <w:start w:val="1"/>
      <w:suff w:val="space"/>
    </w:lvl>
    <w:lvl w:ilvl="5">
      <w:isLgl w:val="false"/>
      <w:lvlJc w:val="right"/>
      <w:lvlText w:val="%6."/>
      <w:numFmt w:val="lowerRoman"/>
      <w:pPr>
        <w:pBdr/>
        <w:spacing/>
        <w:ind w:hanging="180" w:left="4680"/>
      </w:pPr>
      <w:rPr/>
      <w:start w:val="1"/>
      <w:suff w:val="space"/>
    </w:lvl>
    <w:lvl w:ilvl="6">
      <w:isLgl w:val="false"/>
      <w:lvlJc w:val="left"/>
      <w:lvlText w:val="%7."/>
      <w:numFmt w:val="decimal"/>
      <w:pPr>
        <w:pBdr/>
        <w:spacing/>
        <w:ind w:hanging="360" w:left="5400"/>
      </w:pPr>
      <w:rPr/>
      <w:start w:val="1"/>
      <w:suff w:val="space"/>
    </w:lvl>
    <w:lvl w:ilvl="7">
      <w:isLgl w:val="false"/>
      <w:lvlJc w:val="left"/>
      <w:lvlText w:val="%8."/>
      <w:numFmt w:val="lowerLetter"/>
      <w:pPr>
        <w:pBdr/>
        <w:spacing/>
        <w:ind w:hanging="360" w:left="6120"/>
      </w:pPr>
      <w:rPr/>
      <w:start w:val="1"/>
      <w:suff w:val="space"/>
    </w:lvl>
    <w:lvl w:ilvl="8">
      <w:isLgl w:val="false"/>
      <w:lvlJc w:val="right"/>
      <w:lvlText w:val="%9."/>
      <w:numFmt w:val="lowerRoman"/>
      <w:pPr>
        <w:pBdr/>
        <w:spacing/>
        <w:ind w:hanging="180" w:left="6840"/>
      </w:pPr>
      <w:rPr/>
      <w:start w:val="1"/>
      <w:suff w:val="space"/>
    </w:lvl>
  </w:abstractNum>
  <w:abstractNum w:abstractNumId="7">
    <w:lvl w:ilvl="0">
      <w:isLgl w:val="false"/>
      <w:lvlJc w:val="left"/>
      <w:lvlText w:val=""/>
      <w:numFmt w:val="bullet"/>
      <w:pPr>
        <w:pBdr/>
        <w:spacing/>
        <w:ind w:hanging="360" w:left="781"/>
      </w:pPr>
      <w:rPr>
        <w:rFonts w:hint="default" w:ascii="Symbol" w:hAnsi="Symbol"/>
      </w:rPr>
      <w:start w:val="1"/>
      <w:suff w:val="space"/>
    </w:lvl>
    <w:lvl w:ilvl="1">
      <w:isLgl w:val="false"/>
      <w:lvlJc w:val="left"/>
      <w:lvlText w:val="o"/>
      <w:numFmt w:val="bullet"/>
      <w:pPr>
        <w:pBdr/>
        <w:spacing/>
        <w:ind w:hanging="360" w:left="1501"/>
      </w:pPr>
      <w:rPr>
        <w:rFonts w:hint="default" w:ascii="Courier New" w:hAnsi="Courier New" w:cs="Courier New"/>
      </w:rPr>
      <w:start w:val="1"/>
      <w:suff w:val="space"/>
    </w:lvl>
    <w:lvl w:ilvl="2">
      <w:isLgl w:val="false"/>
      <w:lvlJc w:val="left"/>
      <w:lvlText w:val=""/>
      <w:numFmt w:val="bullet"/>
      <w:pPr>
        <w:pBdr/>
        <w:spacing/>
        <w:ind w:hanging="360" w:left="2221"/>
      </w:pPr>
      <w:rPr>
        <w:rFonts w:hint="default" w:ascii="Wingdings" w:hAnsi="Wingdings"/>
      </w:rPr>
      <w:start w:val="1"/>
      <w:suff w:val="space"/>
    </w:lvl>
    <w:lvl w:ilvl="3">
      <w:isLgl w:val="false"/>
      <w:lvlJc w:val="left"/>
      <w:lvlText w:val=""/>
      <w:numFmt w:val="bullet"/>
      <w:pPr>
        <w:pBdr/>
        <w:spacing/>
        <w:ind w:hanging="360" w:left="2941"/>
      </w:pPr>
      <w:rPr>
        <w:rFonts w:hint="default" w:ascii="Symbol" w:hAnsi="Symbol"/>
      </w:rPr>
      <w:start w:val="1"/>
      <w:suff w:val="space"/>
    </w:lvl>
    <w:lvl w:ilvl="4">
      <w:isLgl w:val="false"/>
      <w:lvlJc w:val="left"/>
      <w:lvlText w:val="o"/>
      <w:numFmt w:val="bullet"/>
      <w:pPr>
        <w:pBdr/>
        <w:spacing/>
        <w:ind w:hanging="360" w:left="3661"/>
      </w:pPr>
      <w:rPr>
        <w:rFonts w:hint="default" w:ascii="Courier New" w:hAnsi="Courier New" w:cs="Courier New"/>
      </w:rPr>
      <w:start w:val="1"/>
      <w:suff w:val="space"/>
    </w:lvl>
    <w:lvl w:ilvl="5">
      <w:isLgl w:val="false"/>
      <w:lvlJc w:val="left"/>
      <w:lvlText w:val=""/>
      <w:numFmt w:val="bullet"/>
      <w:pPr>
        <w:pBdr/>
        <w:spacing/>
        <w:ind w:hanging="360" w:left="4381"/>
      </w:pPr>
      <w:rPr>
        <w:rFonts w:hint="default" w:ascii="Wingdings" w:hAnsi="Wingdings"/>
      </w:rPr>
      <w:start w:val="1"/>
      <w:suff w:val="space"/>
    </w:lvl>
    <w:lvl w:ilvl="6">
      <w:isLgl w:val="false"/>
      <w:lvlJc w:val="left"/>
      <w:lvlText w:val=""/>
      <w:numFmt w:val="bullet"/>
      <w:pPr>
        <w:pBdr/>
        <w:spacing/>
        <w:ind w:hanging="360" w:left="5101"/>
      </w:pPr>
      <w:rPr>
        <w:rFonts w:hint="default" w:ascii="Symbol" w:hAnsi="Symbol"/>
      </w:rPr>
      <w:start w:val="1"/>
      <w:suff w:val="space"/>
    </w:lvl>
    <w:lvl w:ilvl="7">
      <w:isLgl w:val="false"/>
      <w:lvlJc w:val="left"/>
      <w:lvlText w:val="o"/>
      <w:numFmt w:val="bullet"/>
      <w:pPr>
        <w:pBdr/>
        <w:spacing/>
        <w:ind w:hanging="360" w:left="5821"/>
      </w:pPr>
      <w:rPr>
        <w:rFonts w:hint="default" w:ascii="Courier New" w:hAnsi="Courier New" w:cs="Courier New"/>
      </w:rPr>
      <w:start w:val="1"/>
      <w:suff w:val="space"/>
    </w:lvl>
    <w:lvl w:ilvl="8">
      <w:isLgl w:val="false"/>
      <w:lvlJc w:val="left"/>
      <w:lvlText w:val=""/>
      <w:numFmt w:val="bullet"/>
      <w:pPr>
        <w:pBdr/>
        <w:spacing/>
        <w:ind w:hanging="360" w:left="6541"/>
      </w:pPr>
      <w:rPr>
        <w:rFonts w:hint="default" w:ascii="Wingdings" w:hAnsi="Wingdings"/>
      </w:rPr>
      <w:start w:val="1"/>
      <w:suff w:val="space"/>
    </w:lvl>
  </w:abstractNum>
  <w:abstractNum w:abstractNumId="8">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9">
    <w:lvl w:ilvl="0">
      <w:isLgl w:val="false"/>
      <w:lvlJc w:val="left"/>
      <w:lvlText w:val="%1"/>
      <w:numFmt w:val="decimal"/>
      <w:pPr>
        <w:pBdr/>
        <w:spacing/>
        <w:ind w:hanging="433" w:left="545"/>
      </w:pPr>
      <w:rPr>
        <w:rFonts w:hint="default" w:ascii="Arial" w:hAnsi="Arial" w:eastAsia="Arial"/>
        <w:b/>
        <w:bCs/>
        <w:sz w:val="22"/>
        <w:szCs w:val="22"/>
      </w:rPr>
      <w:start w:val="1"/>
      <w:suff w:val="space"/>
    </w:lvl>
    <w:lvl w:ilvl="1">
      <w:isLgl w:val="false"/>
      <w:lvlJc w:val="left"/>
      <w:lvlText w:val="%1.%2"/>
      <w:numFmt w:val="decimal"/>
      <w:pPr>
        <w:pBdr/>
        <w:spacing/>
        <w:ind w:hanging="428" w:left="540"/>
      </w:pPr>
      <w:rPr>
        <w:rFonts w:hint="default" w:ascii="Arial" w:hAnsi="Arial" w:eastAsia="Arial"/>
        <w:spacing w:val="-1"/>
        <w:sz w:val="22"/>
        <w:szCs w:val="22"/>
      </w:rPr>
      <w:start w:val="1"/>
      <w:suff w:val="space"/>
    </w:lvl>
    <w:lvl w:ilvl="2">
      <w:isLgl w:val="false"/>
      <w:lvlJc w:val="left"/>
      <w:lvlText w:val="%3)"/>
      <w:numFmt w:val="lowerLetter"/>
      <w:pPr>
        <w:pBdr/>
        <w:spacing/>
        <w:ind w:hanging="281" w:left="821"/>
      </w:pPr>
      <w:rPr>
        <w:rFonts w:hint="default" w:ascii="Arial" w:hAnsi="Arial" w:eastAsia="Arial"/>
        <w:spacing w:val="-1"/>
        <w:sz w:val="22"/>
        <w:szCs w:val="22"/>
      </w:rPr>
      <w:start w:val="1"/>
      <w:suff w:val="space"/>
    </w:lvl>
    <w:lvl w:ilvl="3">
      <w:isLgl w:val="false"/>
      <w:lvlJc w:val="left"/>
      <w:lvlText w:val=""/>
      <w:numFmt w:val="bullet"/>
      <w:pPr>
        <w:pBdr/>
        <w:spacing/>
        <w:ind w:hanging="286" w:left="821"/>
      </w:pPr>
      <w:rPr>
        <w:rFonts w:hint="default" w:ascii="Symbol" w:hAnsi="Symbol" w:eastAsia="Symbol"/>
        <w:sz w:val="22"/>
        <w:szCs w:val="22"/>
      </w:rPr>
      <w:start w:val="1"/>
      <w:suff w:val="space"/>
    </w:lvl>
    <w:lvl w:ilvl="4">
      <w:isLgl w:val="false"/>
      <w:lvlJc w:val="left"/>
      <w:lvlText w:val="•"/>
      <w:numFmt w:val="bullet"/>
      <w:pPr>
        <w:pBdr/>
        <w:spacing/>
        <w:ind w:hanging="286" w:left="965"/>
      </w:pPr>
      <w:rPr>
        <w:rFonts w:hint="default"/>
      </w:rPr>
      <w:start w:val="1"/>
      <w:suff w:val="space"/>
    </w:lvl>
    <w:lvl w:ilvl="5">
      <w:isLgl w:val="false"/>
      <w:lvlJc w:val="left"/>
      <w:lvlText w:val="•"/>
      <w:numFmt w:val="bullet"/>
      <w:pPr>
        <w:pBdr/>
        <w:spacing/>
        <w:ind w:hanging="286" w:left="1106"/>
      </w:pPr>
      <w:rPr>
        <w:rFonts w:hint="default"/>
      </w:rPr>
      <w:start w:val="1"/>
      <w:suff w:val="space"/>
    </w:lvl>
    <w:lvl w:ilvl="6">
      <w:isLgl w:val="false"/>
      <w:lvlJc w:val="left"/>
      <w:lvlText w:val="•"/>
      <w:numFmt w:val="bullet"/>
      <w:pPr>
        <w:pBdr/>
        <w:spacing/>
        <w:ind w:hanging="286" w:left="2858"/>
      </w:pPr>
      <w:rPr>
        <w:rFonts w:hint="default"/>
      </w:rPr>
      <w:start w:val="1"/>
      <w:suff w:val="space"/>
    </w:lvl>
    <w:lvl w:ilvl="7">
      <w:isLgl w:val="false"/>
      <w:lvlJc w:val="left"/>
      <w:lvlText w:val="•"/>
      <w:numFmt w:val="bullet"/>
      <w:pPr>
        <w:pBdr/>
        <w:spacing/>
        <w:ind w:hanging="286" w:left="4610"/>
      </w:pPr>
      <w:rPr>
        <w:rFonts w:hint="default"/>
      </w:rPr>
      <w:start w:val="1"/>
      <w:suff w:val="space"/>
    </w:lvl>
    <w:lvl w:ilvl="8">
      <w:isLgl w:val="false"/>
      <w:lvlJc w:val="left"/>
      <w:lvlText w:val="•"/>
      <w:numFmt w:val="bullet"/>
      <w:pPr>
        <w:pBdr/>
        <w:spacing/>
        <w:ind w:hanging="286" w:left="6362"/>
      </w:pPr>
      <w:rPr>
        <w:rFonts w:hint="default"/>
      </w:rPr>
      <w:start w:val="1"/>
      <w:suff w:val="space"/>
    </w:lvl>
  </w:abstractNum>
  <w:abstractNum w:abstractNumId="10">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11">
    <w:lvl w:ilvl="0">
      <w:isLgl w:val="false"/>
      <w:lvlJc w:val="left"/>
      <w:lvlText w:val="%1)"/>
      <w:numFmt w:val="lowerLetter"/>
      <w:pPr>
        <w:pBdr/>
        <w:spacing/>
        <w:ind/>
      </w:pPr>
      <w:rPr/>
      <w:start w:val="1"/>
      <w:suff w:val="space"/>
    </w:lvl>
    <w:lvl w:ilvl="1">
      <w:isLgl w:val="false"/>
      <w:legacy w:legacy="true" w:legacyIndent="0" w:legacySpace="0"/>
      <w:lvlJc w:val="left"/>
      <w:lvlText w:val="%1.%2"/>
      <w:numFmt w:val="decimal"/>
      <w:pPr>
        <w:pBdr/>
        <w:spacing/>
        <w:ind/>
      </w:pPr>
      <w:rPr>
        <w:b/>
      </w:rPr>
      <w:start w:val="1"/>
      <w:suff w:val="space"/>
    </w:lvl>
    <w:lvl w:ilvl="2">
      <w:isLgl w:val="false"/>
      <w:legacy w:legacy="true" w:legacyIndent="0" w:legacySpace="0"/>
      <w:lvlJc w:val="left"/>
      <w:lvlText w:val="%1.%2.%3"/>
      <w:numFmt w:val="decimal"/>
      <w:pPr>
        <w:pBdr/>
        <w:spacing/>
        <w:ind/>
      </w:pPr>
      <w:rPr/>
      <w:start w:val="1"/>
      <w:suff w:val="space"/>
    </w:lvl>
    <w:lvl w:ilvl="3">
      <w:isLgl w:val="false"/>
      <w:legacy w:legacy="true" w:legacyIndent="0" w:legacySpace="0"/>
      <w:lvlJc w:val="left"/>
      <w:lvlText w:val="%1.%2.%3.%4"/>
      <w:numFmt w:val="decimal"/>
      <w:pPr>
        <w:pBdr/>
        <w:spacing/>
        <w:ind/>
      </w:pPr>
      <w:rPr/>
      <w:start w:val="1"/>
      <w:suff w:val="space"/>
    </w:lvl>
    <w:lvl w:ilvl="4">
      <w:isLgl w:val="false"/>
      <w:legacy w:legacy="true" w:legacyIndent="0" w:legacySpace="0"/>
      <w:lvlJc w:val="left"/>
      <w:lvlText w:val="%1.%2.%3.%4.%5"/>
      <w:numFmt w:val="decimal"/>
      <w:pPr>
        <w:pBdr/>
        <w:spacing/>
        <w:ind/>
      </w:pPr>
      <w:rPr/>
      <w:start w:val="1"/>
      <w:suff w:val="space"/>
    </w:lvl>
    <w:lvl w:ilvl="5">
      <w:isLgl w:val="false"/>
      <w:legacy w:legacy="true" w:legacyIndent="0" w:legacySpace="0"/>
      <w:lvlJc w:val="left"/>
      <w:lvlText w:val="%1.%2.%3.%4.%5.%6"/>
      <w:numFmt w:val="decimal"/>
      <w:pPr>
        <w:pBdr/>
        <w:spacing/>
        <w:ind/>
      </w:pPr>
      <w:rPr/>
      <w:start w:val="1"/>
      <w:suff w:val="space"/>
    </w:lvl>
    <w:lvl w:ilvl="6">
      <w:isLgl w:val="false"/>
      <w:legacy w:legacy="true" w:legacyIndent="0" w:legacySpace="0"/>
      <w:lvlJc w:val="left"/>
      <w:lvlText w:val="%1.%2.%3.%4.%5.%6.%7"/>
      <w:numFmt w:val="decimal"/>
      <w:pPr>
        <w:pBdr/>
        <w:spacing/>
        <w:ind/>
      </w:pPr>
      <w:rPr/>
      <w:start w:val="1"/>
      <w:suff w:val="space"/>
    </w:lvl>
    <w:lvl w:ilvl="7">
      <w:isLgl w:val="false"/>
      <w:legacy w:legacy="true" w:legacyIndent="0" w:legacySpace="0"/>
      <w:lvlJc w:val="left"/>
      <w:lvlText w:val="%1.%2.%3.%4.%5.%6.%7.%8"/>
      <w:numFmt w:val="decimal"/>
      <w:pPr>
        <w:pBdr/>
        <w:spacing/>
        <w:ind/>
      </w:pPr>
      <w:rPr/>
      <w:start w:val="1"/>
      <w:suff w:val="space"/>
    </w:lvl>
    <w:lvl w:ilvl="8">
      <w:isLgl w:val="false"/>
      <w:legacy w:legacy="true" w:legacyIndent="360" w:legacySpace="120"/>
      <w:lvlJc w:val="left"/>
      <w:lvlText w:val="%1.%2.%3.%4.%5.%6.%7.%8.%9"/>
      <w:numFmt w:val="decimal"/>
      <w:pPr>
        <w:pBdr/>
        <w:spacing/>
        <w:ind/>
      </w:pPr>
      <w:rPr/>
      <w:start w:val="1"/>
      <w:suff w:val="space"/>
    </w:lvl>
  </w:abstractNum>
  <w:abstractNum w:abstractNumId="12">
    <w:lvl w:ilvl="0">
      <w:isLgl w:val="false"/>
      <w:lvlJc w:val="left"/>
      <w:lvlText w:val=""/>
      <w:numFmt w:val="bullet"/>
      <w:pPr>
        <w:pBdr/>
        <w:tabs>
          <w:tab w:val="num" w:leader="none" w:pos="567"/>
        </w:tabs>
        <w:spacing/>
        <w:ind w:hanging="283" w:left="567"/>
      </w:pPr>
      <w:pStyle w:val="1282"/>
      <w:rPr>
        <w:rFonts w:hint="default" w:ascii="Wingdings" w:hAnsi="Wingdings"/>
      </w:rPr>
      <w:start w:val="1"/>
      <w:suff w:val="space"/>
    </w:lvl>
    <w:lvl w:ilvl="1">
      <w:isLgl w:val="false"/>
      <w:lvlJc w:val="left"/>
      <w:lvlText w:val=""/>
      <w:numFmt w:val="bullet"/>
      <w:pPr>
        <w:pBdr/>
        <w:tabs>
          <w:tab w:val="num" w:leader="none" w:pos="927"/>
        </w:tabs>
        <w:spacing/>
        <w:ind w:hanging="340" w:left="907"/>
      </w:pPr>
      <w:rPr>
        <w:rFonts w:hint="default" w:ascii="Wingdings" w:hAnsi="Wingdings"/>
      </w:rPr>
      <w:start w:val="1"/>
      <w:suff w:val="space"/>
    </w:lvl>
    <w:lvl w:ilvl="2">
      <w:isLgl w:val="false"/>
      <w:lvlJc w:val="left"/>
      <w:lvlText w:val=""/>
      <w:numFmt w:val="bullet"/>
      <w:pPr>
        <w:pBdr/>
        <w:tabs>
          <w:tab w:val="num" w:leader="none" w:pos="1191"/>
        </w:tabs>
        <w:spacing/>
        <w:ind w:hanging="340" w:left="1191"/>
      </w:pPr>
      <w:rPr>
        <w:rFonts w:hint="default" w:ascii="Wingdings" w:hAnsi="Wingdings"/>
      </w:rPr>
      <w:start w:val="1"/>
      <w:suff w:val="space"/>
    </w:lvl>
    <w:lvl w:ilvl="3">
      <w:isLgl w:val="false"/>
      <w:lvlJc w:val="left"/>
      <w:lvlText w:val=""/>
      <w:numFmt w:val="bullet"/>
      <w:pPr>
        <w:pBdr/>
        <w:tabs>
          <w:tab w:val="num" w:leader="none" w:pos="1758"/>
        </w:tabs>
        <w:spacing/>
        <w:ind w:hanging="340" w:left="1758"/>
      </w:pPr>
      <w:rPr>
        <w:rFonts w:hint="default" w:ascii="Wingdings" w:hAnsi="Wingdings"/>
      </w:rPr>
      <w:start w:val="1"/>
      <w:suff w:val="space"/>
    </w:lvl>
    <w:lvl w:ilvl="4">
      <w:isLgl w:val="false"/>
      <w:lvlJc w:val="left"/>
      <w:lvlText w:val=""/>
      <w:numFmt w:val="bullet"/>
      <w:pPr>
        <w:pBdr/>
        <w:tabs>
          <w:tab w:val="num" w:leader="none" w:pos="2325"/>
        </w:tabs>
        <w:spacing/>
        <w:ind w:hanging="340" w:left="2325"/>
      </w:pPr>
      <w:rPr>
        <w:rFonts w:hint="default" w:ascii="Symbol" w:hAnsi="Symbol"/>
      </w:rPr>
      <w:start w:val="1"/>
      <w:suff w:val="space"/>
    </w:lvl>
    <w:lvl w:ilvl="5">
      <w:isLgl w:val="false"/>
      <w:lvlJc w:val="left"/>
      <w:lvlText w:val=""/>
      <w:numFmt w:val="bullet"/>
      <w:pPr>
        <w:pBdr/>
        <w:tabs>
          <w:tab w:val="num" w:leader="none" w:pos="2160"/>
        </w:tabs>
        <w:spacing/>
        <w:ind w:hanging="360" w:left="2160"/>
      </w:pPr>
      <w:rPr>
        <w:rFonts w:hint="default" w:ascii="Wingdings" w:hAnsi="Wingdings"/>
      </w:rPr>
      <w:start w:val="1"/>
      <w:suff w:val="space"/>
    </w:lvl>
    <w:lvl w:ilvl="6">
      <w:isLgl w:val="false"/>
      <w:lvlJc w:val="left"/>
      <w:lvlText w:val=""/>
      <w:numFmt w:val="bullet"/>
      <w:pPr>
        <w:pBdr/>
        <w:tabs>
          <w:tab w:val="num" w:leader="none" w:pos="2520"/>
        </w:tabs>
        <w:spacing/>
        <w:ind w:hanging="360" w:left="2520"/>
      </w:pPr>
      <w:rPr>
        <w:rFonts w:hint="default" w:ascii="Wingdings" w:hAnsi="Wingdings"/>
      </w:rPr>
      <w:start w:val="1"/>
      <w:suff w:val="space"/>
    </w:lvl>
    <w:lvl w:ilvl="7">
      <w:isLgl w:val="false"/>
      <w:lvlJc w:val="left"/>
      <w:lvlText w:val=""/>
      <w:numFmt w:val="bullet"/>
      <w:pPr>
        <w:pBdr/>
        <w:tabs>
          <w:tab w:val="num" w:leader="none" w:pos="2880"/>
        </w:tabs>
        <w:spacing/>
        <w:ind w:hanging="360" w:left="2880"/>
      </w:pPr>
      <w:rPr>
        <w:rFonts w:hint="default" w:ascii="Symbol" w:hAnsi="Symbol"/>
      </w:rPr>
      <w:start w:val="1"/>
      <w:suff w:val="space"/>
    </w:lvl>
    <w:lvl w:ilvl="8">
      <w:isLgl w:val="false"/>
      <w:lvlJc w:val="left"/>
      <w:lvlText w:val=""/>
      <w:numFmt w:val="bullet"/>
      <w:pPr>
        <w:pBdr/>
        <w:tabs>
          <w:tab w:val="num" w:leader="none" w:pos="3240"/>
        </w:tabs>
        <w:spacing/>
        <w:ind w:hanging="360" w:left="3240"/>
      </w:pPr>
      <w:rPr>
        <w:rFonts w:hint="default" w:ascii="Symbol" w:hAnsi="Symbol"/>
      </w:rPr>
      <w:start w:val="1"/>
      <w:suff w:val="space"/>
    </w:lvl>
  </w:abstractNum>
  <w:abstractNum w:abstractNumId="13">
    <w:numStyleLink w:val="1236"/>
    <w:lvl w:ilvl="0">
      <w:isLgl w:val="false"/>
      <w:lvlJc w:val="left"/>
      <w:lvlText/>
      <w:numFmt w:val="bullet"/>
      <w:pPr>
        <w:pBdr/>
        <w:spacing/>
        <w:ind/>
      </w:pPr>
      <w:rPr/>
      <w:start w:val="0"/>
      <w:suff w:val="tab"/>
    </w:lvl>
    <w:lvl w:ilvl="1">
      <w:isLgl w:val="false"/>
      <w:lvlJc w:val="left"/>
      <w:lvlText/>
      <w:numFmt w:val="bullet"/>
      <w:pPr>
        <w:pBdr/>
        <w:spacing/>
        <w:ind/>
      </w:pPr>
      <w:rPr/>
      <w:start w:val="0"/>
      <w:suff w:val="tab"/>
    </w:lvl>
    <w:lvl w:ilvl="2">
      <w:isLgl w:val="false"/>
      <w:lvlJc w:val="left"/>
      <w:lvlText/>
      <w:numFmt w:val="bullet"/>
      <w:pPr>
        <w:pBdr/>
        <w:spacing/>
        <w:ind/>
      </w:pPr>
      <w:rPr/>
      <w:start w:val="0"/>
      <w:suff w:val="tab"/>
    </w:lvl>
    <w:lvl w:ilvl="3">
      <w:isLgl w:val="false"/>
      <w:lvlJc w:val="left"/>
      <w:lvlText/>
      <w:numFmt w:val="bullet"/>
      <w:pPr>
        <w:pBdr/>
        <w:spacing/>
        <w:ind/>
      </w:pPr>
      <w:rPr/>
      <w:start w:val="0"/>
      <w:suff w:val="tab"/>
    </w:lvl>
    <w:lvl w:ilvl="4">
      <w:isLgl w:val="false"/>
      <w:lvlJc w:val="left"/>
      <w:lvlText/>
      <w:numFmt w:val="bullet"/>
      <w:pPr>
        <w:pBdr/>
        <w:spacing/>
        <w:ind/>
      </w:pPr>
      <w:rPr/>
      <w:start w:val="0"/>
      <w:suff w:val="tab"/>
    </w:lvl>
    <w:lvl w:ilvl="5">
      <w:isLgl w:val="false"/>
      <w:lvlJc w:val="left"/>
      <w:lvlText/>
      <w:numFmt w:val="bullet"/>
      <w:pPr>
        <w:pBdr/>
        <w:spacing/>
        <w:ind/>
      </w:pPr>
      <w:rPr/>
      <w:start w:val="0"/>
      <w:suff w:val="tab"/>
    </w:lvl>
    <w:lvl w:ilvl="6">
      <w:isLgl w:val="false"/>
      <w:lvlJc w:val="left"/>
      <w:lvlText/>
      <w:numFmt w:val="bullet"/>
      <w:pPr>
        <w:pBdr/>
        <w:spacing/>
        <w:ind/>
      </w:pPr>
      <w:rPr/>
      <w:start w:val="0"/>
      <w:suff w:val="tab"/>
    </w:lvl>
    <w:lvl w:ilvl="7">
      <w:isLgl w:val="false"/>
      <w:lvlJc w:val="left"/>
      <w:lvlText/>
      <w:numFmt w:val="bullet"/>
      <w:pPr>
        <w:pBdr/>
        <w:spacing/>
        <w:ind/>
      </w:pPr>
      <w:rPr/>
      <w:start w:val="0"/>
      <w:suff w:val="tab"/>
    </w:lvl>
    <w:lvl w:ilvl="8">
      <w:isLgl w:val="false"/>
      <w:lvlJc w:val="left"/>
      <w:lvlText/>
      <w:numFmt w:val="bullet"/>
      <w:pPr>
        <w:pBdr/>
        <w:spacing/>
        <w:ind/>
      </w:pPr>
      <w:rPr/>
      <w:start w:val="0"/>
      <w:suff w:val="tab"/>
    </w:lvl>
  </w:abstractNum>
  <w:abstractNum w:abstractNumId="14">
    <w:lvl w:ilvl="0">
      <w:isLgl w:val="false"/>
      <w:lvlJc w:val="left"/>
      <w:lvlText w:val="%1."/>
      <w:numFmt w:val="decimal"/>
      <w:pPr>
        <w:pBdr/>
        <w:spacing/>
        <w:ind w:firstLine="0" w:left="0"/>
      </w:pPr>
      <w:rPr>
        <w:rFonts w:hint="default"/>
      </w:rPr>
      <w:start w:val="1"/>
      <w:suff w:val="tab"/>
    </w:lvl>
    <w:lvl w:ilvl="1">
      <w:isLgl w:val="false"/>
      <w:lvlJc w:val="left"/>
      <w:lvlText w:val="%1.%2."/>
      <w:numFmt w:val="decimal"/>
      <w:pPr>
        <w:pBdr/>
        <w:spacing/>
        <w:ind w:firstLine="0" w:left="9073"/>
      </w:pPr>
      <w:rPr>
        <w:rFonts w:hint="default"/>
      </w:rPr>
      <w:start w:val="1"/>
      <w:suff w:val="tab"/>
    </w:lvl>
    <w:lvl w:ilvl="2">
      <w:isLgl w:val="false"/>
      <w:lvlJc w:val="left"/>
      <w:lvlText w:val="%1.%2.%3."/>
      <w:numFmt w:val="decimal"/>
      <w:pPr>
        <w:pBdr/>
        <w:spacing/>
        <w:ind w:firstLine="0" w:left="0"/>
      </w:pPr>
      <w:rPr>
        <w:rFonts w:hint="default"/>
      </w:rPr>
      <w:start w:val="1"/>
      <w:suff w:val="tab"/>
    </w:lvl>
    <w:lvl w:ilvl="3">
      <w:isLgl w:val="false"/>
      <w:lvlJc w:val="left"/>
      <w:lvlText w:val="%1.%2.%3.%4."/>
      <w:numFmt w:val="decimal"/>
      <w:pPr>
        <w:pBdr/>
        <w:spacing/>
        <w:ind w:firstLine="0" w:left="0"/>
      </w:pPr>
      <w:rPr>
        <w:rFonts w:hint="default"/>
      </w:rPr>
      <w:start w:val="1"/>
      <w:suff w:val="tab"/>
    </w:lvl>
    <w:lvl w:ilvl="4">
      <w:isLgl w:val="false"/>
      <w:lvlJc w:val="left"/>
      <w:lvlText w:val="%1.%2.%3.%4.%5."/>
      <w:numFmt w:val="decimal"/>
      <w:pPr>
        <w:pBdr/>
        <w:tabs>
          <w:tab w:val="num" w:leader="none" w:pos="2520"/>
        </w:tabs>
        <w:spacing/>
        <w:ind w:hanging="792" w:left="2232"/>
      </w:pPr>
      <w:rPr>
        <w:rFonts w:hint="default"/>
      </w:rPr>
      <w:start w:val="1"/>
      <w:suff w:val="space"/>
    </w:lvl>
    <w:lvl w:ilvl="5">
      <w:isLgl w:val="false"/>
      <w:lvlJc w:val="left"/>
      <w:lvlText w:val="%1.%2.%3.%4.%5.%6."/>
      <w:numFmt w:val="decimal"/>
      <w:pPr>
        <w:pBdr/>
        <w:tabs>
          <w:tab w:val="num" w:leader="none" w:pos="2880"/>
        </w:tabs>
        <w:spacing/>
        <w:ind w:hanging="936" w:left="2736"/>
      </w:pPr>
      <w:rPr>
        <w:rFonts w:hint="default"/>
      </w:rPr>
      <w:start w:val="1"/>
      <w:suff w:val="space"/>
    </w:lvl>
    <w:lvl w:ilvl="6">
      <w:isLgl w:val="false"/>
      <w:lvlJc w:val="left"/>
      <w:lvlText w:val="%1.%2.%3.%4.%5.%6.%7."/>
      <w:numFmt w:val="decimal"/>
      <w:pPr>
        <w:pBdr/>
        <w:tabs>
          <w:tab w:val="num" w:leader="none" w:pos="3600"/>
        </w:tabs>
        <w:spacing/>
        <w:ind w:hanging="1080" w:left="3240"/>
      </w:pPr>
      <w:rPr>
        <w:rFonts w:hint="default"/>
      </w:rPr>
      <w:start w:val="1"/>
      <w:suff w:val="space"/>
    </w:lvl>
    <w:lvl w:ilvl="7">
      <w:isLgl w:val="false"/>
      <w:lvlJc w:val="left"/>
      <w:lvlText w:val="%1.%2.%3.%4.%5.%6.%7.%8."/>
      <w:numFmt w:val="decimal"/>
      <w:pPr>
        <w:pBdr/>
        <w:tabs>
          <w:tab w:val="num" w:leader="none" w:pos="3960"/>
        </w:tabs>
        <w:spacing/>
        <w:ind w:hanging="1224" w:left="3744"/>
      </w:pPr>
      <w:rPr>
        <w:rFonts w:hint="default"/>
      </w:rPr>
      <w:start w:val="1"/>
      <w:suff w:val="space"/>
    </w:lvl>
    <w:lvl w:ilvl="8">
      <w:isLgl w:val="false"/>
      <w:lvlJc w:val="left"/>
      <w:lvlText w:val="%1.%2.%3.%4.%5.%6.%7.%8.%9."/>
      <w:numFmt w:val="decimal"/>
      <w:pPr>
        <w:pBdr/>
        <w:tabs>
          <w:tab w:val="num" w:leader="none" w:pos="4680"/>
        </w:tabs>
        <w:spacing/>
        <w:ind w:hanging="1440" w:left="4320"/>
      </w:pPr>
      <w:rPr>
        <w:rFonts w:hint="default"/>
      </w:rPr>
      <w:start w:val="1"/>
      <w:suff w:val="space"/>
    </w:lvl>
  </w:abstractNum>
  <w:abstractNum w:abstractNumId="15">
    <w:lvl w:ilvl="0">
      <w:isLgl w:val="false"/>
      <w:lvlJc w:val="right"/>
      <w:lvlText w:val="%1."/>
      <w:numFmt w:val="decimal"/>
      <w:pPr>
        <w:pBdr/>
        <w:spacing/>
        <w:ind w:hanging="360" w:left="709"/>
      </w:pPr>
      <w:rPr/>
      <w:start w:val="1"/>
      <w:suff w:val="tab"/>
    </w:lvl>
    <w:lvl w:ilvl="1">
      <w:isLgl w:val="false"/>
      <w:lvlJc w:val="left"/>
      <w:lvlText w:val="o"/>
      <w:numFmt w:val="bullet"/>
      <w:pPr>
        <w:pBdr/>
        <w:spacing/>
        <w:ind w:hanging="360" w:left="1429"/>
      </w:pPr>
      <w:rPr>
        <w:rFonts w:hint="default" w:ascii="Courier New" w:hAnsi="Courier New" w:eastAsia="Courier New" w:cs="Courier New"/>
      </w:rPr>
      <w:start w:val="1"/>
      <w:suff w:val="tab"/>
    </w:lvl>
    <w:lvl w:ilvl="2">
      <w:isLgl w:val="false"/>
      <w:lvlJc w:val="left"/>
      <w:lvlText w:val="§"/>
      <w:numFmt w:val="bullet"/>
      <w:pPr>
        <w:pBdr/>
        <w:spacing/>
        <w:ind w:hanging="360" w:left="2149"/>
      </w:pPr>
      <w:rPr>
        <w:rFonts w:hint="default" w:ascii="Wingdings" w:hAnsi="Wingdings" w:eastAsia="Wingdings" w:cs="Wingdings"/>
      </w:rPr>
      <w:start w:val="1"/>
      <w:suff w:val="tab"/>
    </w:lvl>
    <w:lvl w:ilvl="3">
      <w:isLgl w:val="false"/>
      <w:lvlJc w:val="left"/>
      <w:lvlText w:val="·"/>
      <w:numFmt w:val="bullet"/>
      <w:pPr>
        <w:pBdr/>
        <w:spacing/>
        <w:ind w:hanging="360" w:left="2869"/>
      </w:pPr>
      <w:rPr>
        <w:rFonts w:hint="default" w:ascii="Symbol" w:hAnsi="Symbol" w:eastAsia="Symbol" w:cs="Symbol"/>
      </w:rPr>
      <w:start w:val="1"/>
      <w:suff w:val="tab"/>
    </w:lvl>
    <w:lvl w:ilvl="4">
      <w:isLgl w:val="false"/>
      <w:lvlJc w:val="left"/>
      <w:lvlText w:val="o"/>
      <w:numFmt w:val="bullet"/>
      <w:pPr>
        <w:pBdr/>
        <w:spacing/>
        <w:ind w:hanging="360" w:left="3589"/>
      </w:pPr>
      <w:rPr>
        <w:rFonts w:hint="default" w:ascii="Courier New" w:hAnsi="Courier New" w:eastAsia="Courier New" w:cs="Courier New"/>
      </w:rPr>
      <w:start w:val="1"/>
      <w:suff w:val="tab"/>
    </w:lvl>
    <w:lvl w:ilvl="5">
      <w:isLgl w:val="false"/>
      <w:lvlJc w:val="left"/>
      <w:lvlText w:val="§"/>
      <w:numFmt w:val="bullet"/>
      <w:pPr>
        <w:pBdr/>
        <w:spacing/>
        <w:ind w:hanging="360" w:left="4309"/>
      </w:pPr>
      <w:rPr>
        <w:rFonts w:hint="default" w:ascii="Wingdings" w:hAnsi="Wingdings" w:eastAsia="Wingdings" w:cs="Wingdings"/>
      </w:rPr>
      <w:start w:val="1"/>
      <w:suff w:val="tab"/>
    </w:lvl>
    <w:lvl w:ilvl="6">
      <w:isLgl w:val="false"/>
      <w:lvlJc w:val="left"/>
      <w:lvlText w:val="·"/>
      <w:numFmt w:val="bullet"/>
      <w:pPr>
        <w:pBdr/>
        <w:spacing/>
        <w:ind w:hanging="360" w:left="5029"/>
      </w:pPr>
      <w:rPr>
        <w:rFonts w:hint="default" w:ascii="Symbol" w:hAnsi="Symbol" w:eastAsia="Symbol" w:cs="Symbol"/>
      </w:rPr>
      <w:start w:val="1"/>
      <w:suff w:val="tab"/>
    </w:lvl>
    <w:lvl w:ilvl="7">
      <w:isLgl w:val="false"/>
      <w:lvlJc w:val="left"/>
      <w:lvlText w:val="o"/>
      <w:numFmt w:val="bullet"/>
      <w:pPr>
        <w:pBdr/>
        <w:spacing/>
        <w:ind w:hanging="360" w:left="5749"/>
      </w:pPr>
      <w:rPr>
        <w:rFonts w:hint="default" w:ascii="Courier New" w:hAnsi="Courier New" w:eastAsia="Courier New" w:cs="Courier New"/>
      </w:rPr>
      <w:start w:val="1"/>
      <w:suff w:val="tab"/>
    </w:lvl>
    <w:lvl w:ilvl="8">
      <w:isLgl w:val="false"/>
      <w:lvlJc w:val="left"/>
      <w:lvlText w:val="§"/>
      <w:numFmt w:val="bullet"/>
      <w:pPr>
        <w:pBdr/>
        <w:spacing/>
        <w:ind w:hanging="360" w:left="6469"/>
      </w:pPr>
      <w:rPr>
        <w:rFonts w:hint="default" w:ascii="Wingdings" w:hAnsi="Wingdings" w:eastAsia="Wingdings" w:cs="Wingdings"/>
      </w:rPr>
      <w:start w:val="1"/>
      <w:suff w:val="tab"/>
    </w:lvl>
  </w:abstractNum>
  <w:abstractNum w:abstractNumId="16">
    <w:lvl w:ilvl="0">
      <w:isLgl w:val="false"/>
      <w:lvlJc w:val="left"/>
      <w:lvlText w:val="%1."/>
      <w:numFmt w:val="decimal"/>
      <w:pPr>
        <w:pBdr/>
        <w:spacing/>
        <w:ind w:hanging="360" w:left="720"/>
      </w:pPr>
      <w:rPr>
        <w:i w:val="0"/>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17">
    <w:lvl w:ilvl="0">
      <w:isLgl w:val="false"/>
      <w:lvlJc w:val="left"/>
      <w:lvlText w:val="%1"/>
      <w:numFmt w:val="decimal"/>
      <w:pPr>
        <w:pBdr/>
        <w:spacing/>
        <w:ind w:hanging="405" w:left="405"/>
      </w:pPr>
      <w:rPr>
        <w:rFonts w:hint="default"/>
      </w:rPr>
      <w:start w:val="1"/>
      <w:suff w:val="space"/>
    </w:lvl>
    <w:lvl w:ilvl="1">
      <w:isLgl w:val="false"/>
      <w:lvlJc w:val="left"/>
      <w:lvlText w:val="%1.%2"/>
      <w:numFmt w:val="decimal"/>
      <w:pPr>
        <w:pBdr/>
        <w:spacing/>
        <w:ind w:hanging="405" w:left="677"/>
      </w:pPr>
      <w:rPr>
        <w:rFonts w:hint="default"/>
      </w:rPr>
      <w:start w:val="1"/>
      <w:suff w:val="space"/>
    </w:lvl>
    <w:lvl w:ilvl="2">
      <w:isLgl w:val="false"/>
      <w:lvlJc w:val="left"/>
      <w:lvlText w:val="%1.%2.%3"/>
      <w:numFmt w:val="decimal"/>
      <w:pPr>
        <w:pBdr/>
        <w:spacing/>
        <w:ind w:hanging="720" w:left="1264"/>
      </w:pPr>
      <w:rPr>
        <w:rFonts w:hint="default"/>
      </w:rPr>
      <w:start w:val="1"/>
      <w:suff w:val="space"/>
    </w:lvl>
    <w:lvl w:ilvl="3">
      <w:isLgl w:val="false"/>
      <w:lvlJc w:val="left"/>
      <w:lvlText w:val="%1.%2.%3.%4"/>
      <w:numFmt w:val="decimal"/>
      <w:pPr>
        <w:pBdr/>
        <w:spacing/>
        <w:ind w:hanging="1080" w:left="1896"/>
      </w:pPr>
      <w:rPr>
        <w:rFonts w:hint="default"/>
      </w:rPr>
      <w:start w:val="1"/>
      <w:suff w:val="space"/>
    </w:lvl>
    <w:lvl w:ilvl="4">
      <w:isLgl w:val="false"/>
      <w:lvlJc w:val="left"/>
      <w:lvlText w:val="%1.%2.%3.%4.%5"/>
      <w:numFmt w:val="decimal"/>
      <w:pPr>
        <w:pBdr/>
        <w:spacing/>
        <w:ind w:hanging="1080" w:left="2168"/>
      </w:pPr>
      <w:rPr>
        <w:rFonts w:hint="default"/>
      </w:rPr>
      <w:start w:val="1"/>
      <w:suff w:val="space"/>
    </w:lvl>
    <w:lvl w:ilvl="5">
      <w:isLgl w:val="false"/>
      <w:lvlJc w:val="left"/>
      <w:lvlText w:val="%1.%2.%3.%4.%5.%6"/>
      <w:numFmt w:val="decimal"/>
      <w:pPr>
        <w:pBdr/>
        <w:spacing/>
        <w:ind w:hanging="1440" w:left="2800"/>
      </w:pPr>
      <w:rPr>
        <w:rFonts w:hint="default"/>
      </w:rPr>
      <w:start w:val="1"/>
      <w:suff w:val="space"/>
    </w:lvl>
    <w:lvl w:ilvl="6">
      <w:isLgl w:val="false"/>
      <w:lvlJc w:val="left"/>
      <w:lvlText w:val="%1.%2.%3.%4.%5.%6.%7"/>
      <w:numFmt w:val="decimal"/>
      <w:pPr>
        <w:pBdr/>
        <w:spacing/>
        <w:ind w:hanging="1440" w:left="3072"/>
      </w:pPr>
      <w:rPr>
        <w:rFonts w:hint="default"/>
      </w:rPr>
      <w:start w:val="1"/>
      <w:suff w:val="space"/>
    </w:lvl>
    <w:lvl w:ilvl="7">
      <w:isLgl w:val="false"/>
      <w:lvlJc w:val="left"/>
      <w:lvlText w:val="%1.%2.%3.%4.%5.%6.%7.%8"/>
      <w:numFmt w:val="decimal"/>
      <w:pPr>
        <w:pBdr/>
        <w:spacing/>
        <w:ind w:hanging="1800" w:left="3704"/>
      </w:pPr>
      <w:rPr>
        <w:rFonts w:hint="default"/>
      </w:rPr>
      <w:start w:val="1"/>
      <w:suff w:val="space"/>
    </w:lvl>
    <w:lvl w:ilvl="8">
      <w:isLgl w:val="false"/>
      <w:lvlJc w:val="left"/>
      <w:lvlText w:val="%1.%2.%3.%4.%5.%6.%7.%8.%9"/>
      <w:numFmt w:val="decimal"/>
      <w:pPr>
        <w:pBdr/>
        <w:spacing/>
        <w:ind w:hanging="1800" w:left="3976"/>
      </w:pPr>
      <w:rPr>
        <w:rFonts w:hint="default"/>
      </w:rPr>
      <w:start w:val="1"/>
      <w:suff w:val="space"/>
    </w:lvl>
  </w:abstractNum>
  <w:abstractNum w:abstractNumId="18">
    <w:lvl w:ilvl="0">
      <w:isLgl w:val="false"/>
      <w:lvlJc w:val="left"/>
      <w:lvlText w:val="%1."/>
      <w:numFmt w:val="decimal"/>
      <w:pPr>
        <w:pBdr/>
        <w:spacing/>
        <w:ind w:firstLine="0" w:left="0"/>
      </w:pPr>
      <w:pStyle w:val="1254"/>
      <w:rPr>
        <w:rFonts w:hint="default"/>
      </w:rPr>
      <w:start w:val="1"/>
      <w:suff w:val="tab"/>
    </w:lvl>
    <w:lvl w:ilvl="1">
      <w:isLgl w:val="false"/>
      <w:lvlJc w:val="left"/>
      <w:lvlText w:val="%1.%2."/>
      <w:numFmt w:val="decimal"/>
      <w:pPr>
        <w:pBdr/>
        <w:spacing/>
        <w:ind w:firstLine="0" w:left="9073"/>
      </w:pPr>
      <w:pStyle w:val="1255"/>
      <w:rPr>
        <w:rFonts w:hint="default"/>
      </w:rPr>
      <w:start w:val="1"/>
      <w:suff w:val="tab"/>
    </w:lvl>
    <w:lvl w:ilvl="2">
      <w:isLgl w:val="false"/>
      <w:lvlJc w:val="left"/>
      <w:lvlText w:val="%1.%2.%3."/>
      <w:numFmt w:val="decimal"/>
      <w:pPr>
        <w:pBdr/>
        <w:spacing/>
        <w:ind w:firstLine="0" w:left="0"/>
      </w:pPr>
      <w:pStyle w:val="1253"/>
      <w:rPr>
        <w:rFonts w:hint="default"/>
      </w:rPr>
      <w:start w:val="1"/>
      <w:suff w:val="tab"/>
    </w:lvl>
    <w:lvl w:ilvl="3">
      <w:isLgl w:val="false"/>
      <w:lvlJc w:val="left"/>
      <w:lvlText w:val="%1.%2.%3.%4."/>
      <w:numFmt w:val="decimal"/>
      <w:pPr>
        <w:pBdr/>
        <w:spacing/>
        <w:ind w:firstLine="0" w:left="0"/>
      </w:pPr>
      <w:pStyle w:val="1256"/>
      <w:rPr>
        <w:rFonts w:hint="default"/>
      </w:rPr>
      <w:start w:val="1"/>
      <w:suff w:val="tab"/>
    </w:lvl>
    <w:lvl w:ilvl="4">
      <w:isLgl w:val="false"/>
      <w:lvlJc w:val="left"/>
      <w:lvlText w:val="%1.%2.%3.%4.%5."/>
      <w:numFmt w:val="decimal"/>
      <w:pPr>
        <w:pBdr/>
        <w:tabs>
          <w:tab w:val="num" w:leader="none" w:pos="2520"/>
        </w:tabs>
        <w:spacing/>
        <w:ind w:hanging="792" w:left="2232"/>
      </w:pPr>
      <w:pStyle w:val="1233"/>
      <w:rPr>
        <w:rFonts w:hint="default"/>
      </w:rPr>
      <w:start w:val="1"/>
      <w:suff w:val="space"/>
    </w:lvl>
    <w:lvl w:ilvl="5">
      <w:isLgl w:val="false"/>
      <w:lvlJc w:val="left"/>
      <w:lvlText w:val="%1.%2.%3.%4.%5.%6."/>
      <w:numFmt w:val="decimal"/>
      <w:pPr>
        <w:pBdr/>
        <w:tabs>
          <w:tab w:val="num" w:leader="none" w:pos="2880"/>
        </w:tabs>
        <w:spacing/>
        <w:ind w:hanging="936" w:left="2736"/>
      </w:pPr>
      <w:rPr>
        <w:rFonts w:hint="default"/>
      </w:rPr>
      <w:start w:val="1"/>
      <w:suff w:val="space"/>
    </w:lvl>
    <w:lvl w:ilvl="6">
      <w:isLgl w:val="false"/>
      <w:lvlJc w:val="left"/>
      <w:lvlText w:val="%1.%2.%3.%4.%5.%6.%7."/>
      <w:numFmt w:val="decimal"/>
      <w:pPr>
        <w:pBdr/>
        <w:tabs>
          <w:tab w:val="num" w:leader="none" w:pos="3600"/>
        </w:tabs>
        <w:spacing/>
        <w:ind w:hanging="1080" w:left="3240"/>
      </w:pPr>
      <w:rPr>
        <w:rFonts w:hint="default"/>
      </w:rPr>
      <w:start w:val="1"/>
      <w:suff w:val="space"/>
    </w:lvl>
    <w:lvl w:ilvl="7">
      <w:isLgl w:val="false"/>
      <w:lvlJc w:val="left"/>
      <w:lvlText w:val="%1.%2.%3.%4.%5.%6.%7.%8."/>
      <w:numFmt w:val="decimal"/>
      <w:pPr>
        <w:pBdr/>
        <w:tabs>
          <w:tab w:val="num" w:leader="none" w:pos="3960"/>
        </w:tabs>
        <w:spacing/>
        <w:ind w:hanging="1224" w:left="3744"/>
      </w:pPr>
      <w:rPr>
        <w:rFonts w:hint="default"/>
      </w:rPr>
      <w:start w:val="1"/>
      <w:suff w:val="space"/>
    </w:lvl>
    <w:lvl w:ilvl="8">
      <w:isLgl w:val="false"/>
      <w:lvlJc w:val="left"/>
      <w:lvlText w:val="%1.%2.%3.%4.%5.%6.%7.%8.%9."/>
      <w:numFmt w:val="decimal"/>
      <w:pPr>
        <w:pBdr/>
        <w:tabs>
          <w:tab w:val="num" w:leader="none" w:pos="4680"/>
        </w:tabs>
        <w:spacing/>
        <w:ind w:hanging="1440" w:left="4320"/>
      </w:pPr>
      <w:rPr>
        <w:rFonts w:hint="default"/>
      </w:rPr>
      <w:start w:val="1"/>
      <w:suff w:val="space"/>
    </w:lvl>
  </w:abstractNum>
  <w:abstractNum w:abstractNumId="19">
    <w:lvl w:ilvl="0">
      <w:isLgl w:val="false"/>
      <w:lvlJc w:val="left"/>
      <w:lvlText w:val="–"/>
      <w:numFmt w:val="bullet"/>
      <w:pPr>
        <w:pBdr/>
        <w:spacing/>
        <w:ind w:hanging="360" w:left="360"/>
      </w:pPr>
      <w:rPr>
        <w:rFonts w:hint="default" w:ascii="Trebuchet MS" w:hAnsi="Trebuchet MS"/>
      </w:rPr>
      <w:start w:val="1"/>
      <w:suff w:val="space"/>
    </w:lvl>
    <w:lvl w:ilvl="1">
      <w:isLgl w:val="false"/>
      <w:lvlJc w:val="left"/>
      <w:lvlText w:val="o"/>
      <w:numFmt w:val="bullet"/>
      <w:pPr>
        <w:pBdr/>
        <w:spacing/>
        <w:ind w:hanging="360" w:left="1080"/>
      </w:pPr>
      <w:rPr>
        <w:rFonts w:hint="default" w:ascii="Courier New" w:hAnsi="Courier New" w:cs="Courier New"/>
      </w:rPr>
      <w:start w:val="1"/>
      <w:suff w:val="space"/>
    </w:lvl>
    <w:lvl w:ilvl="2">
      <w:isLgl w:val="false"/>
      <w:lvlJc w:val="left"/>
      <w:lvlText w:val=""/>
      <w:numFmt w:val="bullet"/>
      <w:pPr>
        <w:pBdr/>
        <w:spacing/>
        <w:ind w:hanging="360" w:left="1800"/>
      </w:pPr>
      <w:rPr>
        <w:rFonts w:hint="default" w:ascii="Wingdings" w:hAnsi="Wingdings"/>
      </w:rPr>
      <w:start w:val="1"/>
      <w:suff w:val="space"/>
    </w:lvl>
    <w:lvl w:ilvl="3">
      <w:isLgl w:val="false"/>
      <w:lvlJc w:val="left"/>
      <w:lvlText w:val=""/>
      <w:numFmt w:val="bullet"/>
      <w:pPr>
        <w:pBdr/>
        <w:spacing/>
        <w:ind w:hanging="360" w:left="2520"/>
      </w:pPr>
      <w:rPr>
        <w:rFonts w:hint="default" w:ascii="Symbol" w:hAnsi="Symbol"/>
      </w:rPr>
      <w:start w:val="1"/>
      <w:suff w:val="space"/>
    </w:lvl>
    <w:lvl w:ilvl="4">
      <w:isLgl w:val="false"/>
      <w:lvlJc w:val="left"/>
      <w:lvlText w:val="o"/>
      <w:numFmt w:val="bullet"/>
      <w:pPr>
        <w:pBdr/>
        <w:spacing/>
        <w:ind w:hanging="360" w:left="3240"/>
      </w:pPr>
      <w:rPr>
        <w:rFonts w:hint="default" w:ascii="Courier New" w:hAnsi="Courier New" w:cs="Courier New"/>
      </w:rPr>
      <w:start w:val="1"/>
      <w:suff w:val="space"/>
    </w:lvl>
    <w:lvl w:ilvl="5">
      <w:isLgl w:val="false"/>
      <w:lvlJc w:val="left"/>
      <w:lvlText w:val=""/>
      <w:numFmt w:val="bullet"/>
      <w:pPr>
        <w:pBdr/>
        <w:spacing/>
        <w:ind w:hanging="360" w:left="3960"/>
      </w:pPr>
      <w:rPr>
        <w:rFonts w:hint="default" w:ascii="Wingdings" w:hAnsi="Wingdings"/>
      </w:rPr>
      <w:start w:val="1"/>
      <w:suff w:val="space"/>
    </w:lvl>
    <w:lvl w:ilvl="6">
      <w:isLgl w:val="false"/>
      <w:lvlJc w:val="left"/>
      <w:lvlText w:val=""/>
      <w:numFmt w:val="bullet"/>
      <w:pPr>
        <w:pBdr/>
        <w:spacing/>
        <w:ind w:hanging="360" w:left="4680"/>
      </w:pPr>
      <w:rPr>
        <w:rFonts w:hint="default" w:ascii="Symbol" w:hAnsi="Symbol"/>
      </w:rPr>
      <w:start w:val="1"/>
      <w:suff w:val="space"/>
    </w:lvl>
    <w:lvl w:ilvl="7">
      <w:isLgl w:val="false"/>
      <w:lvlJc w:val="left"/>
      <w:lvlText w:val="o"/>
      <w:numFmt w:val="bullet"/>
      <w:pPr>
        <w:pBdr/>
        <w:spacing/>
        <w:ind w:hanging="360" w:left="5400"/>
      </w:pPr>
      <w:rPr>
        <w:rFonts w:hint="default" w:ascii="Courier New" w:hAnsi="Courier New" w:cs="Courier New"/>
      </w:rPr>
      <w:start w:val="1"/>
      <w:suff w:val="space"/>
    </w:lvl>
    <w:lvl w:ilvl="8">
      <w:isLgl w:val="false"/>
      <w:lvlJc w:val="left"/>
      <w:lvlText w:val=""/>
      <w:numFmt w:val="bullet"/>
      <w:pPr>
        <w:pBdr/>
        <w:spacing/>
        <w:ind w:hanging="360" w:left="6120"/>
      </w:pPr>
      <w:rPr>
        <w:rFonts w:hint="default" w:ascii="Wingdings" w:hAnsi="Wingdings"/>
      </w:rPr>
      <w:start w:val="1"/>
      <w:suff w:val="space"/>
    </w:lvl>
  </w:abstractNum>
  <w:abstractNum w:abstractNumId="20">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21">
    <w:lvl w:ilvl="0">
      <w:isLgl w:val="false"/>
      <w:lvlJc w:val="left"/>
      <w:lvlText w:val="%1"/>
      <w:numFmt w:val="decimal"/>
      <w:pPr>
        <w:pBdr/>
        <w:spacing/>
        <w:ind w:hanging="433" w:left="545"/>
      </w:pPr>
      <w:rPr>
        <w:rFonts w:hint="default" w:ascii="Arial" w:hAnsi="Arial" w:eastAsia="Arial"/>
        <w:b/>
        <w:bCs/>
        <w:sz w:val="22"/>
        <w:szCs w:val="22"/>
      </w:rPr>
      <w:start w:val="1"/>
      <w:suff w:val="space"/>
    </w:lvl>
    <w:lvl w:ilvl="1">
      <w:isLgl w:val="false"/>
      <w:lvlJc w:val="left"/>
      <w:lvlText w:val="%1.%2"/>
      <w:numFmt w:val="decimal"/>
      <w:pPr>
        <w:pBdr/>
        <w:spacing/>
        <w:ind w:hanging="428" w:left="540"/>
      </w:pPr>
      <w:rPr>
        <w:rFonts w:hint="default" w:ascii="Arial" w:hAnsi="Arial" w:eastAsia="Arial"/>
        <w:spacing w:val="-1"/>
        <w:sz w:val="22"/>
        <w:szCs w:val="22"/>
      </w:rPr>
      <w:start w:val="1"/>
      <w:suff w:val="space"/>
    </w:lvl>
    <w:lvl w:ilvl="2">
      <w:isLgl w:val="false"/>
      <w:lvlJc w:val="left"/>
      <w:lvlText w:val="%3)"/>
      <w:numFmt w:val="lowerLetter"/>
      <w:pPr>
        <w:pBdr/>
        <w:spacing/>
        <w:ind w:hanging="281" w:left="821"/>
      </w:pPr>
      <w:rPr>
        <w:rFonts w:hint="default" w:ascii="Arial" w:hAnsi="Arial" w:eastAsia="Arial"/>
        <w:spacing w:val="-1"/>
        <w:sz w:val="22"/>
        <w:szCs w:val="22"/>
      </w:rPr>
      <w:start w:val="1"/>
      <w:suff w:val="space"/>
    </w:lvl>
    <w:lvl w:ilvl="3">
      <w:isLgl w:val="false"/>
      <w:lvlJc w:val="left"/>
      <w:lvlText w:val=""/>
      <w:numFmt w:val="bullet"/>
      <w:pPr>
        <w:pBdr/>
        <w:spacing/>
        <w:ind w:hanging="286" w:left="821"/>
      </w:pPr>
      <w:rPr>
        <w:rFonts w:hint="default" w:ascii="Symbol" w:hAnsi="Symbol" w:eastAsia="Symbol"/>
        <w:sz w:val="22"/>
        <w:szCs w:val="22"/>
      </w:rPr>
      <w:start w:val="1"/>
      <w:suff w:val="space"/>
    </w:lvl>
    <w:lvl w:ilvl="4">
      <w:isLgl w:val="false"/>
      <w:lvlJc w:val="left"/>
      <w:lvlText w:val="•"/>
      <w:numFmt w:val="bullet"/>
      <w:pPr>
        <w:pBdr/>
        <w:spacing/>
        <w:ind w:hanging="286" w:left="965"/>
      </w:pPr>
      <w:rPr>
        <w:rFonts w:hint="default"/>
      </w:rPr>
      <w:start w:val="1"/>
      <w:suff w:val="space"/>
    </w:lvl>
    <w:lvl w:ilvl="5">
      <w:isLgl w:val="false"/>
      <w:lvlJc w:val="left"/>
      <w:lvlText w:val="•"/>
      <w:numFmt w:val="bullet"/>
      <w:pPr>
        <w:pBdr/>
        <w:spacing/>
        <w:ind w:hanging="286" w:left="1106"/>
      </w:pPr>
      <w:rPr>
        <w:rFonts w:hint="default"/>
      </w:rPr>
      <w:start w:val="1"/>
      <w:suff w:val="space"/>
    </w:lvl>
    <w:lvl w:ilvl="6">
      <w:isLgl w:val="false"/>
      <w:lvlJc w:val="left"/>
      <w:lvlText w:val="•"/>
      <w:numFmt w:val="bullet"/>
      <w:pPr>
        <w:pBdr/>
        <w:spacing/>
        <w:ind w:hanging="286" w:left="2858"/>
      </w:pPr>
      <w:rPr>
        <w:rFonts w:hint="default"/>
      </w:rPr>
      <w:start w:val="1"/>
      <w:suff w:val="space"/>
    </w:lvl>
    <w:lvl w:ilvl="7">
      <w:isLgl w:val="false"/>
      <w:lvlJc w:val="left"/>
      <w:lvlText w:val="•"/>
      <w:numFmt w:val="bullet"/>
      <w:pPr>
        <w:pBdr/>
        <w:spacing/>
        <w:ind w:hanging="286" w:left="4610"/>
      </w:pPr>
      <w:rPr>
        <w:rFonts w:hint="default"/>
      </w:rPr>
      <w:start w:val="1"/>
      <w:suff w:val="space"/>
    </w:lvl>
    <w:lvl w:ilvl="8">
      <w:isLgl w:val="false"/>
      <w:lvlJc w:val="left"/>
      <w:lvlText w:val="•"/>
      <w:numFmt w:val="bullet"/>
      <w:pPr>
        <w:pBdr/>
        <w:spacing/>
        <w:ind w:hanging="286" w:left="6362"/>
      </w:pPr>
      <w:rPr>
        <w:rFonts w:hint="default"/>
      </w:rPr>
      <w:start w:val="1"/>
      <w:suff w:val="space"/>
    </w:lvl>
  </w:abstractNum>
  <w:abstractNum w:abstractNumId="22">
    <w:lvl w:ilvl="0">
      <w:isLgl w:val="false"/>
      <w:lvlJc w:val="left"/>
      <w:lvlText w:val="%1."/>
      <w:numFmt w:val="decimal"/>
      <w:pPr>
        <w:pBdr/>
        <w:spacing/>
        <w:ind w:firstLine="0" w:left="0"/>
      </w:pPr>
      <w:rPr>
        <w:rFonts w:hint="default"/>
      </w:rPr>
      <w:start w:val="1"/>
      <w:suff w:val="tab"/>
    </w:lvl>
    <w:lvl w:ilvl="1">
      <w:isLgl w:val="false"/>
      <w:lvlJc w:val="left"/>
      <w:lvlText w:val="%1.%2."/>
      <w:numFmt w:val="decimal"/>
      <w:pPr>
        <w:pBdr/>
        <w:spacing/>
        <w:ind w:firstLine="0" w:left="9073"/>
      </w:pPr>
      <w:rPr>
        <w:rFonts w:hint="default"/>
      </w:rPr>
      <w:start w:val="1"/>
      <w:suff w:val="tab"/>
    </w:lvl>
    <w:lvl w:ilvl="2">
      <w:isLgl w:val="false"/>
      <w:lvlJc w:val="left"/>
      <w:lvlText w:val="%1.%2.%3."/>
      <w:numFmt w:val="decimal"/>
      <w:pPr>
        <w:pBdr/>
        <w:spacing/>
        <w:ind w:firstLine="0" w:left="0"/>
      </w:pPr>
      <w:rPr>
        <w:rFonts w:hint="default"/>
      </w:rPr>
      <w:start w:val="1"/>
      <w:suff w:val="tab"/>
    </w:lvl>
    <w:lvl w:ilvl="3">
      <w:isLgl w:val="false"/>
      <w:lvlJc w:val="left"/>
      <w:lvlText w:val="%1.%2.%3.%4."/>
      <w:numFmt w:val="decimal"/>
      <w:pPr>
        <w:pBdr/>
        <w:spacing/>
        <w:ind w:firstLine="0" w:left="0"/>
      </w:pPr>
      <w:rPr>
        <w:rFonts w:hint="default"/>
      </w:rPr>
      <w:start w:val="1"/>
      <w:suff w:val="tab"/>
    </w:lvl>
    <w:lvl w:ilvl="4">
      <w:isLgl w:val="false"/>
      <w:lvlJc w:val="left"/>
      <w:lvlText w:val="%1.%2.%3.%4.%5."/>
      <w:numFmt w:val="decimal"/>
      <w:pPr>
        <w:pBdr/>
        <w:tabs>
          <w:tab w:val="num" w:leader="none" w:pos="2520"/>
        </w:tabs>
        <w:spacing/>
        <w:ind w:hanging="792" w:left="2232"/>
      </w:pPr>
      <w:rPr>
        <w:rFonts w:hint="default"/>
      </w:rPr>
      <w:start w:val="1"/>
      <w:suff w:val="space"/>
    </w:lvl>
    <w:lvl w:ilvl="5">
      <w:isLgl w:val="false"/>
      <w:lvlJc w:val="left"/>
      <w:lvlText w:val="%1.%2.%3.%4.%5.%6."/>
      <w:numFmt w:val="decimal"/>
      <w:pPr>
        <w:pBdr/>
        <w:tabs>
          <w:tab w:val="num" w:leader="none" w:pos="2880"/>
        </w:tabs>
        <w:spacing/>
        <w:ind w:hanging="936" w:left="2736"/>
      </w:pPr>
      <w:rPr>
        <w:rFonts w:hint="default"/>
      </w:rPr>
      <w:start w:val="1"/>
      <w:suff w:val="space"/>
    </w:lvl>
    <w:lvl w:ilvl="6">
      <w:isLgl w:val="false"/>
      <w:lvlJc w:val="left"/>
      <w:lvlText w:val="%1.%2.%3.%4.%5.%6.%7."/>
      <w:numFmt w:val="decimal"/>
      <w:pPr>
        <w:pBdr/>
        <w:tabs>
          <w:tab w:val="num" w:leader="none" w:pos="3600"/>
        </w:tabs>
        <w:spacing/>
        <w:ind w:hanging="1080" w:left="3240"/>
      </w:pPr>
      <w:rPr>
        <w:rFonts w:hint="default"/>
      </w:rPr>
      <w:start w:val="1"/>
      <w:suff w:val="space"/>
    </w:lvl>
    <w:lvl w:ilvl="7">
      <w:isLgl w:val="false"/>
      <w:lvlJc w:val="left"/>
      <w:lvlText w:val="%1.%2.%3.%4.%5.%6.%7.%8."/>
      <w:numFmt w:val="decimal"/>
      <w:pPr>
        <w:pBdr/>
        <w:tabs>
          <w:tab w:val="num" w:leader="none" w:pos="3960"/>
        </w:tabs>
        <w:spacing/>
        <w:ind w:hanging="1224" w:left="3744"/>
      </w:pPr>
      <w:rPr>
        <w:rFonts w:hint="default"/>
      </w:rPr>
      <w:start w:val="1"/>
      <w:suff w:val="space"/>
    </w:lvl>
    <w:lvl w:ilvl="8">
      <w:isLgl w:val="false"/>
      <w:lvlJc w:val="left"/>
      <w:lvlText w:val="%1.%2.%3.%4.%5.%6.%7.%8.%9."/>
      <w:numFmt w:val="decimal"/>
      <w:pPr>
        <w:pBdr/>
        <w:tabs>
          <w:tab w:val="num" w:leader="none" w:pos="4680"/>
        </w:tabs>
        <w:spacing/>
        <w:ind w:hanging="1440" w:left="4320"/>
      </w:pPr>
      <w:rPr>
        <w:rFonts w:hint="default"/>
      </w:rPr>
      <w:start w:val="1"/>
      <w:suff w:val="space"/>
    </w:lvl>
  </w:abstractNum>
  <w:abstractNum w:abstractNumId="23">
    <w:lvl w:ilvl="0">
      <w:isLgl w:val="false"/>
      <w:lvlJc w:val="left"/>
      <w:lvlText w:val="-"/>
      <w:numFmt w:val="bullet"/>
      <w:pPr>
        <w:pBdr/>
        <w:tabs>
          <w:tab w:val="num" w:leader="none" w:pos="360"/>
        </w:tabs>
        <w:spacing/>
        <w:ind w:hanging="357" w:left="357"/>
      </w:pPr>
      <w:rPr>
        <w:rFonts w:hint="default" w:ascii="Times New Roman" w:hAnsi="Times New Roman" w:cs="Times New Roman"/>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24">
    <w:lvl w:ilvl="0">
      <w:isLgl w:val="false"/>
      <w:lvlJc w:val="left"/>
      <w:lvlText w:val="%1."/>
      <w:numFmt w:val="decimal"/>
      <w:pPr>
        <w:pBdr/>
        <w:spacing/>
        <w:ind w:hanging="360" w:left="720"/>
      </w:pPr>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25">
    <w:lvl w:ilvl="0">
      <w:isLgl w:val="false"/>
      <w:legacy w:legacy="true" w:legacyIndent="360" w:legacySpace="120"/>
      <w:lvlJc w:val="left"/>
      <w:lvlText w:val="%1)"/>
      <w:numFmt w:val="lowerLetter"/>
      <w:pPr>
        <w:pBdr/>
        <w:spacing/>
        <w:ind w:hanging="360" w:left="360"/>
      </w:pPr>
      <w:rPr/>
      <w:start w:val="1"/>
      <w:suff w:val="space"/>
    </w:lvl>
    <w:lvl w:ilvl="1">
      <w:isLgl w:val="false"/>
      <w:lvlJc w:val="left"/>
      <w:lvlText w:val="o"/>
      <w:numFmt w:val="bullet"/>
      <w:pPr>
        <w:pBdr/>
        <w:spacing/>
        <w:ind w:hanging="360" w:left="1440"/>
      </w:pPr>
      <w:rPr>
        <w:rFonts w:hint="default" w:ascii="Courier New" w:hAnsi="Courier New" w:eastAsia="Courier New" w:cs="Courier New"/>
      </w:rPr>
      <w:start w:val="1"/>
      <w:suff w:val="space"/>
    </w:lvl>
    <w:lvl w:ilvl="2">
      <w:isLgl w:val="false"/>
      <w:lvlJc w:val="left"/>
      <w:lvlText w:val="§"/>
      <w:numFmt w:val="bullet"/>
      <w:pPr>
        <w:pBdr/>
        <w:spacing/>
        <w:ind w:hanging="360" w:left="2160"/>
      </w:pPr>
      <w:rPr>
        <w:rFonts w:hint="default" w:ascii="Wingdings" w:hAnsi="Wingdings" w:eastAsia="Wingdings" w:cs="Wingdings"/>
      </w:rPr>
      <w:start w:val="1"/>
      <w:suff w:val="space"/>
    </w:lvl>
    <w:lvl w:ilvl="3">
      <w:isLgl w:val="false"/>
      <w:lvlJc w:val="left"/>
      <w:lvlText w:val="·"/>
      <w:numFmt w:val="bullet"/>
      <w:pPr>
        <w:pBdr/>
        <w:spacing/>
        <w:ind w:hanging="360" w:left="2880"/>
      </w:pPr>
      <w:rPr>
        <w:rFonts w:hint="default" w:ascii="Symbol" w:hAnsi="Symbol" w:eastAsia="Symbol" w:cs="Symbol"/>
      </w:rPr>
      <w:start w:val="1"/>
      <w:suff w:val="space"/>
    </w:lvl>
    <w:lvl w:ilvl="4">
      <w:isLgl w:val="false"/>
      <w:lvlJc w:val="left"/>
      <w:lvlText w:val="o"/>
      <w:numFmt w:val="bullet"/>
      <w:pPr>
        <w:pBdr/>
        <w:spacing/>
        <w:ind w:hanging="360" w:left="3600"/>
      </w:pPr>
      <w:rPr>
        <w:rFonts w:hint="default" w:ascii="Courier New" w:hAnsi="Courier New" w:eastAsia="Courier New" w:cs="Courier New"/>
      </w:rPr>
      <w:start w:val="1"/>
      <w:suff w:val="space"/>
    </w:lvl>
    <w:lvl w:ilvl="5">
      <w:isLgl w:val="false"/>
      <w:lvlJc w:val="left"/>
      <w:lvlText w:val="§"/>
      <w:numFmt w:val="bullet"/>
      <w:pPr>
        <w:pBdr/>
        <w:spacing/>
        <w:ind w:hanging="360" w:left="4320"/>
      </w:pPr>
      <w:rPr>
        <w:rFonts w:hint="default" w:ascii="Wingdings" w:hAnsi="Wingdings" w:eastAsia="Wingdings" w:cs="Wingdings"/>
      </w:rPr>
      <w:start w:val="1"/>
      <w:suff w:val="space"/>
    </w:lvl>
    <w:lvl w:ilvl="6">
      <w:isLgl w:val="false"/>
      <w:lvlJc w:val="left"/>
      <w:lvlText w:val="·"/>
      <w:numFmt w:val="bullet"/>
      <w:pPr>
        <w:pBdr/>
        <w:spacing/>
        <w:ind w:hanging="360" w:left="5040"/>
      </w:pPr>
      <w:rPr>
        <w:rFonts w:hint="default" w:ascii="Symbol" w:hAnsi="Symbol" w:eastAsia="Symbol" w:cs="Symbol"/>
      </w:rPr>
      <w:start w:val="1"/>
      <w:suff w:val="space"/>
    </w:lvl>
    <w:lvl w:ilvl="7">
      <w:isLgl w:val="false"/>
      <w:lvlJc w:val="left"/>
      <w:lvlText w:val="o"/>
      <w:numFmt w:val="bullet"/>
      <w:pPr>
        <w:pBdr/>
        <w:spacing/>
        <w:ind w:hanging="360" w:left="5760"/>
      </w:pPr>
      <w:rPr>
        <w:rFonts w:hint="default" w:ascii="Courier New" w:hAnsi="Courier New" w:eastAsia="Courier New" w:cs="Courier New"/>
      </w:rPr>
      <w:start w:val="1"/>
      <w:suff w:val="space"/>
    </w:lvl>
    <w:lvl w:ilvl="8">
      <w:isLgl w:val="false"/>
      <w:lvlJc w:val="left"/>
      <w:lvlText w:val="§"/>
      <w:numFmt w:val="bullet"/>
      <w:pPr>
        <w:pBdr/>
        <w:spacing/>
        <w:ind w:hanging="360" w:left="6480"/>
      </w:pPr>
      <w:rPr>
        <w:rFonts w:hint="default" w:ascii="Wingdings" w:hAnsi="Wingdings" w:eastAsia="Wingdings" w:cs="Wingdings"/>
      </w:rPr>
      <w:start w:val="1"/>
      <w:suff w:val="space"/>
    </w:lvl>
  </w:abstractNum>
  <w:abstractNum w:abstractNumId="26">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27">
    <w:lvl w:ilvl="0">
      <w:isLgl w:val="false"/>
      <w:lvlJc w:val="left"/>
      <w:lvlText w:val="%1"/>
      <w:numFmt w:val="decimal"/>
      <w:pPr>
        <w:pBdr/>
        <w:spacing/>
        <w:ind w:hanging="433" w:left="545"/>
      </w:pPr>
      <w:rPr>
        <w:rFonts w:hint="default" w:ascii="Arial" w:hAnsi="Arial" w:eastAsia="Arial"/>
        <w:b/>
        <w:bCs/>
        <w:sz w:val="22"/>
        <w:szCs w:val="22"/>
      </w:rPr>
      <w:start w:val="1"/>
      <w:suff w:val="space"/>
    </w:lvl>
    <w:lvl w:ilvl="1">
      <w:isLgl w:val="false"/>
      <w:lvlJc w:val="left"/>
      <w:lvlText w:val="%1.%2"/>
      <w:numFmt w:val="decimal"/>
      <w:pPr>
        <w:pBdr/>
        <w:spacing/>
        <w:ind w:hanging="428" w:left="540"/>
      </w:pPr>
      <w:rPr>
        <w:rFonts w:hint="default" w:ascii="Arial" w:hAnsi="Arial" w:eastAsia="Arial"/>
        <w:spacing w:val="-1"/>
        <w:sz w:val="22"/>
        <w:szCs w:val="22"/>
      </w:rPr>
      <w:start w:val="1"/>
      <w:suff w:val="space"/>
    </w:lvl>
    <w:lvl w:ilvl="2">
      <w:isLgl w:val="false"/>
      <w:lvlJc w:val="left"/>
      <w:lvlText w:val="%3)"/>
      <w:numFmt w:val="lowerLetter"/>
      <w:pPr>
        <w:pBdr/>
        <w:spacing/>
        <w:ind w:hanging="281" w:left="821"/>
      </w:pPr>
      <w:rPr>
        <w:rFonts w:hint="default" w:ascii="Arial" w:hAnsi="Arial" w:eastAsia="Arial"/>
        <w:spacing w:val="-1"/>
        <w:sz w:val="22"/>
        <w:szCs w:val="22"/>
      </w:rPr>
      <w:start w:val="1"/>
      <w:suff w:val="space"/>
    </w:lvl>
    <w:lvl w:ilvl="3">
      <w:isLgl w:val="false"/>
      <w:lvlJc w:val="left"/>
      <w:lvlText w:val=""/>
      <w:numFmt w:val="bullet"/>
      <w:pPr>
        <w:pBdr/>
        <w:spacing/>
        <w:ind w:hanging="286" w:left="821"/>
      </w:pPr>
      <w:rPr>
        <w:rFonts w:hint="default" w:ascii="Symbol" w:hAnsi="Symbol" w:eastAsia="Symbol"/>
        <w:sz w:val="22"/>
        <w:szCs w:val="22"/>
      </w:rPr>
      <w:start w:val="1"/>
      <w:suff w:val="space"/>
    </w:lvl>
    <w:lvl w:ilvl="4">
      <w:isLgl w:val="false"/>
      <w:lvlJc w:val="left"/>
      <w:lvlText w:val="•"/>
      <w:numFmt w:val="bullet"/>
      <w:pPr>
        <w:pBdr/>
        <w:spacing/>
        <w:ind w:hanging="286" w:left="965"/>
      </w:pPr>
      <w:rPr>
        <w:rFonts w:hint="default"/>
      </w:rPr>
      <w:start w:val="1"/>
      <w:suff w:val="space"/>
    </w:lvl>
    <w:lvl w:ilvl="5">
      <w:isLgl w:val="false"/>
      <w:lvlJc w:val="left"/>
      <w:lvlText w:val="•"/>
      <w:numFmt w:val="bullet"/>
      <w:pPr>
        <w:pBdr/>
        <w:spacing/>
        <w:ind w:hanging="286" w:left="1106"/>
      </w:pPr>
      <w:rPr>
        <w:rFonts w:hint="default"/>
      </w:rPr>
      <w:start w:val="1"/>
      <w:suff w:val="space"/>
    </w:lvl>
    <w:lvl w:ilvl="6">
      <w:isLgl w:val="false"/>
      <w:lvlJc w:val="left"/>
      <w:lvlText w:val="•"/>
      <w:numFmt w:val="bullet"/>
      <w:pPr>
        <w:pBdr/>
        <w:spacing/>
        <w:ind w:hanging="286" w:left="2858"/>
      </w:pPr>
      <w:rPr>
        <w:rFonts w:hint="default"/>
      </w:rPr>
      <w:start w:val="1"/>
      <w:suff w:val="space"/>
    </w:lvl>
    <w:lvl w:ilvl="7">
      <w:isLgl w:val="false"/>
      <w:lvlJc w:val="left"/>
      <w:lvlText w:val="•"/>
      <w:numFmt w:val="bullet"/>
      <w:pPr>
        <w:pBdr/>
        <w:spacing/>
        <w:ind w:hanging="286" w:left="4610"/>
      </w:pPr>
      <w:rPr>
        <w:rFonts w:hint="default"/>
      </w:rPr>
      <w:start w:val="1"/>
      <w:suff w:val="space"/>
    </w:lvl>
    <w:lvl w:ilvl="8">
      <w:isLgl w:val="false"/>
      <w:lvlJc w:val="left"/>
      <w:lvlText w:val="•"/>
      <w:numFmt w:val="bullet"/>
      <w:pPr>
        <w:pBdr/>
        <w:spacing/>
        <w:ind w:hanging="286" w:left="6362"/>
      </w:pPr>
      <w:rPr>
        <w:rFonts w:hint="default"/>
      </w:rPr>
      <w:start w:val="1"/>
      <w:suff w:val="space"/>
    </w:lvl>
  </w:abstractNum>
  <w:abstractNum w:abstractNumId="28">
    <w:lvl w:ilvl="0">
      <w:isLgl w:val="false"/>
      <w:lvlJc w:val="left"/>
      <w:lvlText w:val="%1."/>
      <w:numFmt w:val="decimal"/>
      <w:pPr>
        <w:pBdr/>
        <w:spacing/>
        <w:ind w:hanging="360" w:left="360"/>
      </w:pPr>
      <w:rPr/>
      <w:start w:val="1"/>
      <w:suff w:val="space"/>
    </w:lvl>
    <w:lvl w:ilvl="1">
      <w:isLgl w:val="false"/>
      <w:lvlJc w:val="left"/>
      <w:lvlText w:val="%1.%2."/>
      <w:numFmt w:val="decimal"/>
      <w:pPr>
        <w:pBdr/>
        <w:spacing/>
        <w:ind w:hanging="432" w:left="792"/>
      </w:pPr>
      <w:rPr/>
      <w:start w:val="1"/>
      <w:suff w:val="space"/>
    </w:lvl>
    <w:lvl w:ilvl="2">
      <w:isLgl w:val="false"/>
      <w:lvlJc w:val="left"/>
      <w:lvlText w:val="%1.%2.%3."/>
      <w:numFmt w:val="decimal"/>
      <w:pPr>
        <w:pBdr/>
        <w:spacing/>
        <w:ind w:hanging="504" w:left="1224"/>
      </w:pPr>
      <w:rPr/>
      <w:start w:val="1"/>
      <w:suff w:val="space"/>
    </w:lvl>
    <w:lvl w:ilvl="3">
      <w:isLgl w:val="false"/>
      <w:lvlJc w:val="left"/>
      <w:lvlText w:val="%1.%2.%3.%4."/>
      <w:numFmt w:val="decimal"/>
      <w:pPr>
        <w:pBdr/>
        <w:spacing/>
        <w:ind w:hanging="648" w:left="1728"/>
      </w:pPr>
      <w:rPr/>
      <w:start w:val="1"/>
      <w:suff w:val="space"/>
    </w:lvl>
    <w:lvl w:ilvl="4">
      <w:isLgl w:val="false"/>
      <w:lvlJc w:val="left"/>
      <w:lvlText w:val="%1.%2.%3.%4.%5."/>
      <w:numFmt w:val="decimal"/>
      <w:pPr>
        <w:pBdr/>
        <w:spacing/>
        <w:ind w:hanging="792" w:left="2232"/>
      </w:pPr>
      <w:rPr/>
      <w:start w:val="1"/>
      <w:suff w:val="space"/>
    </w:lvl>
    <w:lvl w:ilvl="5">
      <w:isLgl w:val="false"/>
      <w:lvlJc w:val="left"/>
      <w:lvlText w:val="%1.%2.%3.%4.%5.%6."/>
      <w:numFmt w:val="decimal"/>
      <w:pPr>
        <w:pBdr/>
        <w:spacing/>
        <w:ind w:hanging="936" w:left="2736"/>
      </w:pPr>
      <w:rPr/>
      <w:start w:val="1"/>
      <w:suff w:val="space"/>
    </w:lvl>
    <w:lvl w:ilvl="6">
      <w:isLgl w:val="false"/>
      <w:lvlJc w:val="left"/>
      <w:lvlText w:val="%1.%2.%3.%4.%5.%6.%7."/>
      <w:numFmt w:val="decimal"/>
      <w:pPr>
        <w:pBdr/>
        <w:spacing/>
        <w:ind w:hanging="1080" w:left="3240"/>
      </w:pPr>
      <w:rPr/>
      <w:start w:val="1"/>
      <w:suff w:val="space"/>
    </w:lvl>
    <w:lvl w:ilvl="7">
      <w:isLgl w:val="false"/>
      <w:lvlJc w:val="left"/>
      <w:lvlText w:val="%1.%2.%3.%4.%5.%6.%7.%8."/>
      <w:numFmt w:val="decimal"/>
      <w:pPr>
        <w:pBdr/>
        <w:spacing/>
        <w:ind w:hanging="1224" w:left="3744"/>
      </w:pPr>
      <w:rPr/>
      <w:start w:val="1"/>
      <w:suff w:val="space"/>
    </w:lvl>
    <w:lvl w:ilvl="8">
      <w:isLgl w:val="false"/>
      <w:lvlJc w:val="left"/>
      <w:lvlText w:val="%1.%2.%3.%4.%5.%6.%7.%8.%9."/>
      <w:numFmt w:val="decimal"/>
      <w:pPr>
        <w:pBdr/>
        <w:spacing/>
        <w:ind w:hanging="1440" w:left="4320"/>
      </w:pPr>
      <w:rPr/>
      <w:start w:val="1"/>
      <w:suff w:val="space"/>
    </w:lvl>
  </w:abstractNum>
  <w:abstractNum w:abstractNumId="29">
    <w:lvl w:ilvl="0">
      <w:isLgl w:val="false"/>
      <w:legacy w:legacy="true" w:legacyIndent="0" w:legacySpace="0"/>
      <w:lvlJc w:val="left"/>
      <w:lvlText w:val="%1."/>
      <w:numFmt w:val="decimal"/>
      <w:pPr>
        <w:pBdr/>
        <w:spacing/>
        <w:ind/>
      </w:pPr>
      <w:rPr/>
      <w:start w:val="1"/>
      <w:suff w:val="space"/>
    </w:lvl>
    <w:lvl w:ilvl="1">
      <w:isLgl w:val="false"/>
      <w:legacy w:legacy="true" w:legacyIndent="0" w:legacySpace="0"/>
      <w:lvlJc w:val="left"/>
      <w:lvlText w:val="%1.%2"/>
      <w:numFmt w:val="decimal"/>
      <w:pPr>
        <w:pBdr/>
        <w:spacing/>
        <w:ind/>
      </w:pPr>
      <w:rPr>
        <w:b/>
      </w:rPr>
      <w:start w:val="1"/>
      <w:suff w:val="space"/>
    </w:lvl>
    <w:lvl w:ilvl="2">
      <w:isLgl w:val="false"/>
      <w:legacy w:legacy="true" w:legacyIndent="0" w:legacySpace="0"/>
      <w:lvlJc w:val="left"/>
      <w:lvlText w:val="%1.%2.%3"/>
      <w:numFmt w:val="decimal"/>
      <w:pPr>
        <w:pBdr/>
        <w:spacing/>
        <w:ind/>
      </w:pPr>
      <w:rPr/>
      <w:start w:val="1"/>
      <w:suff w:val="space"/>
    </w:lvl>
    <w:lvl w:ilvl="3">
      <w:isLgl w:val="false"/>
      <w:legacy w:legacy="true" w:legacyIndent="0" w:legacySpace="0"/>
      <w:lvlJc w:val="left"/>
      <w:lvlText w:val="%1.%2.%3.%4"/>
      <w:numFmt w:val="decimal"/>
      <w:pPr>
        <w:pBdr/>
        <w:spacing/>
        <w:ind/>
      </w:pPr>
      <w:rPr/>
      <w:start w:val="1"/>
      <w:suff w:val="space"/>
    </w:lvl>
    <w:lvl w:ilvl="4">
      <w:isLgl w:val="false"/>
      <w:legacy w:legacy="true" w:legacyIndent="0" w:legacySpace="0"/>
      <w:lvlJc w:val="left"/>
      <w:lvlText w:val="%1.%2.%3.%4.%5"/>
      <w:numFmt w:val="decimal"/>
      <w:pPr>
        <w:pBdr/>
        <w:spacing/>
        <w:ind/>
      </w:pPr>
      <w:rPr/>
      <w:start w:val="1"/>
      <w:suff w:val="space"/>
    </w:lvl>
    <w:lvl w:ilvl="5">
      <w:isLgl w:val="false"/>
      <w:legacy w:legacy="true" w:legacyIndent="0" w:legacySpace="0"/>
      <w:lvlJc w:val="left"/>
      <w:lvlText w:val="%1.%2.%3.%4.%5.%6"/>
      <w:numFmt w:val="decimal"/>
      <w:pPr>
        <w:pBdr/>
        <w:spacing/>
        <w:ind/>
      </w:pPr>
      <w:rPr/>
      <w:start w:val="1"/>
      <w:suff w:val="space"/>
    </w:lvl>
    <w:lvl w:ilvl="6">
      <w:isLgl w:val="false"/>
      <w:legacy w:legacy="true" w:legacyIndent="0" w:legacySpace="0"/>
      <w:lvlJc w:val="left"/>
      <w:lvlText w:val="%1.%2.%3.%4.%5.%6.%7"/>
      <w:numFmt w:val="decimal"/>
      <w:pPr>
        <w:pBdr/>
        <w:spacing/>
        <w:ind/>
      </w:pPr>
      <w:rPr/>
      <w:start w:val="1"/>
      <w:suff w:val="space"/>
    </w:lvl>
    <w:lvl w:ilvl="7">
      <w:isLgl w:val="false"/>
      <w:legacy w:legacy="true" w:legacyIndent="0" w:legacySpace="0"/>
      <w:lvlJc w:val="left"/>
      <w:lvlText w:val="%1.%2.%3.%4.%5.%6.%7.%8"/>
      <w:numFmt w:val="decimal"/>
      <w:pPr>
        <w:pBdr/>
        <w:spacing/>
        <w:ind/>
      </w:pPr>
      <w:rPr/>
      <w:start w:val="1"/>
      <w:suff w:val="space"/>
    </w:lvl>
    <w:lvl w:ilvl="8">
      <w:isLgl w:val="false"/>
      <w:legacy w:legacy="true" w:legacyIndent="360" w:legacySpace="120"/>
      <w:lvlJc w:val="left"/>
      <w:lvlText w:val="%1.%2.%3.%4.%5.%6.%7.%8.%9"/>
      <w:numFmt w:val="decimal"/>
      <w:pPr>
        <w:pBdr/>
        <w:spacing/>
        <w:ind/>
      </w:pPr>
      <w:rPr/>
      <w:start w:val="1"/>
      <w:suff w:val="space"/>
    </w:lvl>
  </w:abstractNum>
  <w:abstractNum w:abstractNumId="30">
    <w:lvl w:ilvl="0">
      <w:isLgl w:val="false"/>
      <w:lvlJc w:val="left"/>
      <w:lvlText w:val="·"/>
      <w:numFmt w:val="bullet"/>
      <w:pPr>
        <w:pBdr/>
        <w:spacing/>
        <w:ind w:hanging="360" w:left="709"/>
      </w:pPr>
      <w:rPr>
        <w:rFonts w:hint="default" w:ascii="Symbol" w:hAnsi="Symbol" w:eastAsia="Symbol" w:cs="Symbol"/>
      </w:rPr>
      <w:start w:val="1"/>
      <w:suff w:val="space"/>
    </w:lvl>
    <w:lvl w:ilvl="1">
      <w:isLgl w:val="false"/>
      <w:lvlJc w:val="left"/>
      <w:lvlText w:val="o"/>
      <w:numFmt w:val="bullet"/>
      <w:pPr>
        <w:pBdr/>
        <w:spacing/>
        <w:ind w:hanging="360" w:left="1429"/>
      </w:pPr>
      <w:rPr>
        <w:rFonts w:hint="default" w:ascii="Courier New" w:hAnsi="Courier New" w:eastAsia="Courier New" w:cs="Courier New"/>
      </w:rPr>
      <w:start w:val="1"/>
      <w:suff w:val="space"/>
    </w:lvl>
    <w:lvl w:ilvl="2">
      <w:isLgl w:val="false"/>
      <w:lvlJc w:val="left"/>
      <w:lvlText w:val="§"/>
      <w:numFmt w:val="bullet"/>
      <w:pPr>
        <w:pBdr/>
        <w:spacing/>
        <w:ind w:hanging="360" w:left="2149"/>
      </w:pPr>
      <w:rPr>
        <w:rFonts w:hint="default" w:ascii="Wingdings" w:hAnsi="Wingdings" w:eastAsia="Wingdings" w:cs="Wingdings"/>
      </w:rPr>
      <w:start w:val="1"/>
      <w:suff w:val="space"/>
    </w:lvl>
    <w:lvl w:ilvl="3">
      <w:isLgl w:val="false"/>
      <w:lvlJc w:val="left"/>
      <w:lvlText w:val="·"/>
      <w:numFmt w:val="bullet"/>
      <w:pPr>
        <w:pBdr/>
        <w:spacing/>
        <w:ind w:hanging="360" w:left="2869"/>
      </w:pPr>
      <w:rPr>
        <w:rFonts w:hint="default" w:ascii="Symbol" w:hAnsi="Symbol" w:eastAsia="Symbol" w:cs="Symbol"/>
      </w:rPr>
      <w:start w:val="1"/>
      <w:suff w:val="space"/>
    </w:lvl>
    <w:lvl w:ilvl="4">
      <w:isLgl w:val="false"/>
      <w:lvlJc w:val="left"/>
      <w:lvlText w:val="o"/>
      <w:numFmt w:val="bullet"/>
      <w:pPr>
        <w:pBdr/>
        <w:spacing/>
        <w:ind w:hanging="360" w:left="3589"/>
      </w:pPr>
      <w:rPr>
        <w:rFonts w:hint="default" w:ascii="Courier New" w:hAnsi="Courier New" w:eastAsia="Courier New" w:cs="Courier New"/>
      </w:rPr>
      <w:start w:val="1"/>
      <w:suff w:val="space"/>
    </w:lvl>
    <w:lvl w:ilvl="5">
      <w:isLgl w:val="false"/>
      <w:lvlJc w:val="left"/>
      <w:lvlText w:val="§"/>
      <w:numFmt w:val="bullet"/>
      <w:pPr>
        <w:pBdr/>
        <w:spacing/>
        <w:ind w:hanging="360" w:left="4309"/>
      </w:pPr>
      <w:rPr>
        <w:rFonts w:hint="default" w:ascii="Wingdings" w:hAnsi="Wingdings" w:eastAsia="Wingdings" w:cs="Wingdings"/>
      </w:rPr>
      <w:start w:val="1"/>
      <w:suff w:val="space"/>
    </w:lvl>
    <w:lvl w:ilvl="6">
      <w:isLgl w:val="false"/>
      <w:lvlJc w:val="left"/>
      <w:lvlText w:val="·"/>
      <w:numFmt w:val="bullet"/>
      <w:pPr>
        <w:pBdr/>
        <w:spacing/>
        <w:ind w:hanging="360" w:left="5029"/>
      </w:pPr>
      <w:rPr>
        <w:rFonts w:hint="default" w:ascii="Symbol" w:hAnsi="Symbol" w:eastAsia="Symbol" w:cs="Symbol"/>
      </w:rPr>
      <w:start w:val="1"/>
      <w:suff w:val="space"/>
    </w:lvl>
    <w:lvl w:ilvl="7">
      <w:isLgl w:val="false"/>
      <w:lvlJc w:val="left"/>
      <w:lvlText w:val="o"/>
      <w:numFmt w:val="bullet"/>
      <w:pPr>
        <w:pBdr/>
        <w:spacing/>
        <w:ind w:hanging="360" w:left="5749"/>
      </w:pPr>
      <w:rPr>
        <w:rFonts w:hint="default" w:ascii="Courier New" w:hAnsi="Courier New" w:eastAsia="Courier New" w:cs="Courier New"/>
      </w:rPr>
      <w:start w:val="1"/>
      <w:suff w:val="space"/>
    </w:lvl>
    <w:lvl w:ilvl="8">
      <w:isLgl w:val="false"/>
      <w:lvlJc w:val="left"/>
      <w:lvlText w:val="§"/>
      <w:numFmt w:val="bullet"/>
      <w:pPr>
        <w:pBdr/>
        <w:spacing/>
        <w:ind w:hanging="360" w:left="6469"/>
      </w:pPr>
      <w:rPr>
        <w:rFonts w:hint="default" w:ascii="Wingdings" w:hAnsi="Wingdings" w:eastAsia="Wingdings" w:cs="Wingdings"/>
      </w:rPr>
      <w:start w:val="1"/>
      <w:suff w:val="space"/>
    </w:lvl>
  </w:abstractNum>
  <w:abstractNum w:abstractNumId="31">
    <w:lvl w:ilvl="0">
      <w:isLgl w:val="false"/>
      <w:lvlJc w:val="left"/>
      <w:lvlText w:val="%1)"/>
      <w:numFmt w:val="lowerLetter"/>
      <w:pPr>
        <w:pBdr/>
        <w:spacing/>
        <w:ind w:hanging="360" w:left="720"/>
      </w:pPr>
      <w:rPr/>
      <w:start w:val="1"/>
      <w:suff w:val="space"/>
    </w:lvl>
    <w:lvl w:ilvl="1">
      <w:isLgl w:val="false"/>
      <w:lvlJc w:val="left"/>
      <w:lvlText w:val="%2."/>
      <w:numFmt w:val="lowerLetter"/>
      <w:pPr>
        <w:pBdr/>
        <w:spacing/>
        <w:ind w:hanging="360" w:left="1440"/>
      </w:pPr>
      <w:rPr/>
      <w:start w:val="1"/>
      <w:suff w:val="space"/>
    </w:lvl>
    <w:lvl w:ilvl="2">
      <w:isLgl w:val="false"/>
      <w:lvlJc w:val="right"/>
      <w:lvlText w:val="%3."/>
      <w:numFmt w:val="lowerRoman"/>
      <w:pPr>
        <w:pBdr/>
        <w:spacing/>
        <w:ind w:hanging="180" w:left="2160"/>
      </w:pPr>
      <w:rPr/>
      <w:start w:val="1"/>
      <w:suff w:val="space"/>
    </w:lvl>
    <w:lvl w:ilvl="3">
      <w:isLgl w:val="false"/>
      <w:lvlJc w:val="left"/>
      <w:lvlText w:val="%4."/>
      <w:numFmt w:val="decimal"/>
      <w:pPr>
        <w:pBdr/>
        <w:spacing/>
        <w:ind w:hanging="360" w:left="2880"/>
      </w:pPr>
      <w:rPr/>
      <w:start w:val="1"/>
      <w:suff w:val="space"/>
    </w:lvl>
    <w:lvl w:ilvl="4">
      <w:isLgl w:val="false"/>
      <w:lvlJc w:val="left"/>
      <w:lvlText w:val="%5."/>
      <w:numFmt w:val="lowerLetter"/>
      <w:pPr>
        <w:pBdr/>
        <w:spacing/>
        <w:ind w:hanging="360" w:left="3600"/>
      </w:pPr>
      <w:rPr/>
      <w:start w:val="1"/>
      <w:suff w:val="space"/>
    </w:lvl>
    <w:lvl w:ilvl="5">
      <w:isLgl w:val="false"/>
      <w:lvlJc w:val="right"/>
      <w:lvlText w:val="%6."/>
      <w:numFmt w:val="lowerRoman"/>
      <w:pPr>
        <w:pBdr/>
        <w:spacing/>
        <w:ind w:hanging="180" w:left="4320"/>
      </w:pPr>
      <w:rPr/>
      <w:start w:val="1"/>
      <w:suff w:val="space"/>
    </w:lvl>
    <w:lvl w:ilvl="6">
      <w:isLgl w:val="false"/>
      <w:lvlJc w:val="left"/>
      <w:lvlText w:val="%7."/>
      <w:numFmt w:val="decimal"/>
      <w:pPr>
        <w:pBdr/>
        <w:spacing/>
        <w:ind w:hanging="360" w:left="5040"/>
      </w:pPr>
      <w:rPr/>
      <w:start w:val="1"/>
      <w:suff w:val="space"/>
    </w:lvl>
    <w:lvl w:ilvl="7">
      <w:isLgl w:val="false"/>
      <w:lvlJc w:val="left"/>
      <w:lvlText w:val="%8."/>
      <w:numFmt w:val="lowerLetter"/>
      <w:pPr>
        <w:pBdr/>
        <w:spacing/>
        <w:ind w:hanging="360" w:left="5760"/>
      </w:pPr>
      <w:rPr/>
      <w:start w:val="1"/>
      <w:suff w:val="space"/>
    </w:lvl>
    <w:lvl w:ilvl="8">
      <w:isLgl w:val="false"/>
      <w:lvlJc w:val="right"/>
      <w:lvlText w:val="%9."/>
      <w:numFmt w:val="lowerRoman"/>
      <w:pPr>
        <w:pBdr/>
        <w:spacing/>
        <w:ind w:hanging="180" w:left="6480"/>
      </w:pPr>
      <w:rPr/>
      <w:start w:val="1"/>
      <w:suff w:val="space"/>
    </w:lvl>
  </w:abstractNum>
  <w:abstractNum w:abstractNumId="32">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33">
    <w:lvl w:ilvl="0">
      <w:isLgl w:val="false"/>
      <w:lvlJc w:val="left"/>
      <w:lvlText w:val=""/>
      <w:numFmt w:val="bullet"/>
      <w:pPr>
        <w:pBdr/>
        <w:tabs>
          <w:tab w:val="num" w:leader="none" w:pos="360"/>
        </w:tabs>
        <w:spacing/>
        <w:ind w:hanging="357" w:left="357"/>
      </w:pPr>
      <w:rPr>
        <w:rFonts w:hint="default" w:ascii="Symbol" w:hAnsi="Symbol"/>
      </w:rPr>
      <w:start w:val="1"/>
      <w:suff w:val="space"/>
    </w:lvl>
    <w:lvl w:ilvl="1">
      <w:isLgl w:val="false"/>
      <w:lvlJc w:val="left"/>
      <w:lvlText w:val="o"/>
      <w:numFmt w:val="bullet"/>
      <w:pPr>
        <w:pBdr/>
        <w:tabs>
          <w:tab w:val="num" w:leader="none" w:pos="1440"/>
        </w:tabs>
        <w:spacing/>
        <w:ind w:hanging="360" w:left="1440"/>
      </w:pPr>
      <w:rPr>
        <w:rFonts w:hint="default" w:ascii="Courier New" w:hAnsi="Courier New"/>
      </w:rPr>
      <w:start w:val="1"/>
      <w:suff w:val="space"/>
    </w:lvl>
    <w:lvl w:ilvl="2">
      <w:isLgl w:val="false"/>
      <w:lvlJc w:val="left"/>
      <w:lvlText w:val=""/>
      <w:numFmt w:val="bullet"/>
      <w:pPr>
        <w:pBdr/>
        <w:tabs>
          <w:tab w:val="num" w:leader="none" w:pos="2160"/>
        </w:tabs>
        <w:spacing/>
        <w:ind w:hanging="360" w:left="2160"/>
      </w:pPr>
      <w:rPr>
        <w:rFonts w:hint="default" w:ascii="Wingdings" w:hAnsi="Wingdings"/>
      </w:rPr>
      <w:start w:val="1"/>
      <w:suff w:val="space"/>
    </w:lvl>
    <w:lvl w:ilvl="3">
      <w:isLgl w:val="false"/>
      <w:lvlJc w:val="left"/>
      <w:lvlText w:val=""/>
      <w:numFmt w:val="bullet"/>
      <w:pPr>
        <w:pBdr/>
        <w:tabs>
          <w:tab w:val="num" w:leader="none" w:pos="2880"/>
        </w:tabs>
        <w:spacing/>
        <w:ind w:hanging="360" w:left="2880"/>
      </w:pPr>
      <w:rPr>
        <w:rFonts w:hint="default" w:ascii="Symbol" w:hAnsi="Symbol"/>
      </w:rPr>
      <w:start w:val="1"/>
      <w:suff w:val="space"/>
    </w:lvl>
    <w:lvl w:ilvl="4">
      <w:isLgl w:val="false"/>
      <w:lvlJc w:val="left"/>
      <w:lvlText w:val="o"/>
      <w:numFmt w:val="bullet"/>
      <w:pPr>
        <w:pBdr/>
        <w:tabs>
          <w:tab w:val="num" w:leader="none" w:pos="3600"/>
        </w:tabs>
        <w:spacing/>
        <w:ind w:hanging="360" w:left="3600"/>
      </w:pPr>
      <w:rPr>
        <w:rFonts w:hint="default" w:ascii="Courier New" w:hAnsi="Courier New"/>
      </w:rPr>
      <w:start w:val="1"/>
      <w:suff w:val="space"/>
    </w:lvl>
    <w:lvl w:ilvl="5">
      <w:isLgl w:val="false"/>
      <w:lvlJc w:val="left"/>
      <w:lvlText w:val=""/>
      <w:numFmt w:val="bullet"/>
      <w:pPr>
        <w:pBdr/>
        <w:tabs>
          <w:tab w:val="num" w:leader="none" w:pos="4320"/>
        </w:tabs>
        <w:spacing/>
        <w:ind w:hanging="360" w:left="4320"/>
      </w:pPr>
      <w:rPr>
        <w:rFonts w:hint="default" w:ascii="Wingdings" w:hAnsi="Wingdings"/>
      </w:rPr>
      <w:start w:val="1"/>
      <w:suff w:val="space"/>
    </w:lvl>
    <w:lvl w:ilvl="6">
      <w:isLgl w:val="false"/>
      <w:lvlJc w:val="left"/>
      <w:lvlText w:val=""/>
      <w:numFmt w:val="bullet"/>
      <w:pPr>
        <w:pBdr/>
        <w:tabs>
          <w:tab w:val="num" w:leader="none" w:pos="5040"/>
        </w:tabs>
        <w:spacing/>
        <w:ind w:hanging="360" w:left="5040"/>
      </w:pPr>
      <w:rPr>
        <w:rFonts w:hint="default" w:ascii="Symbol" w:hAnsi="Symbol"/>
      </w:rPr>
      <w:start w:val="1"/>
      <w:suff w:val="space"/>
    </w:lvl>
    <w:lvl w:ilvl="7">
      <w:isLgl w:val="false"/>
      <w:lvlJc w:val="left"/>
      <w:lvlText w:val="o"/>
      <w:numFmt w:val="bullet"/>
      <w:pPr>
        <w:pBdr/>
        <w:tabs>
          <w:tab w:val="num" w:leader="none" w:pos="5760"/>
        </w:tabs>
        <w:spacing/>
        <w:ind w:hanging="360" w:left="5760"/>
      </w:pPr>
      <w:rPr>
        <w:rFonts w:hint="default" w:ascii="Courier New" w:hAnsi="Courier New"/>
      </w:rPr>
      <w:start w:val="1"/>
      <w:suff w:val="space"/>
    </w:lvl>
    <w:lvl w:ilvl="8">
      <w:isLgl w:val="false"/>
      <w:lvlJc w:val="left"/>
      <w:lvlText w:val=""/>
      <w:numFmt w:val="bullet"/>
      <w:pPr>
        <w:pBdr/>
        <w:tabs>
          <w:tab w:val="num" w:leader="none" w:pos="6480"/>
        </w:tabs>
        <w:spacing/>
        <w:ind w:hanging="360" w:left="6480"/>
      </w:pPr>
      <w:rPr>
        <w:rFonts w:hint="default" w:ascii="Wingdings" w:hAnsi="Wingdings"/>
      </w:rPr>
      <w:start w:val="1"/>
      <w:suff w:val="space"/>
    </w:lvl>
  </w:abstractNum>
  <w:abstractNum w:abstractNumId="34">
    <w:lvl w:ilvl="0">
      <w:isLgl w:val="false"/>
      <w:lvlJc w:val="left"/>
      <w:lvlText w:val=""/>
      <w:numFmt w:val="bullet"/>
      <w:pPr>
        <w:pBdr/>
        <w:spacing/>
        <w:ind w:hanging="360" w:left="360"/>
      </w:pPr>
      <w:rPr>
        <w:rFonts w:hint="default" w:ascii="Wingdings" w:hAnsi="Wingdings"/>
        <w:sz w:val="28"/>
      </w:rPr>
      <w:start w:val="1"/>
      <w:suff w:val="space"/>
    </w:lvl>
    <w:lvl w:ilvl="1">
      <w:isLgl w:val="false"/>
      <w:lvlJc w:val="left"/>
      <w:lvlText w:val="o"/>
      <w:numFmt w:val="bullet"/>
      <w:pPr>
        <w:pBdr/>
        <w:spacing/>
        <w:ind w:hanging="360" w:left="1080"/>
      </w:pPr>
      <w:rPr>
        <w:rFonts w:hint="default" w:ascii="Courier New" w:hAnsi="Courier New" w:cs="Courier New"/>
      </w:rPr>
      <w:start w:val="1"/>
      <w:suff w:val="space"/>
    </w:lvl>
    <w:lvl w:ilvl="2">
      <w:isLgl w:val="false"/>
      <w:lvlJc w:val="left"/>
      <w:lvlText w:val=""/>
      <w:numFmt w:val="bullet"/>
      <w:pPr>
        <w:pBdr/>
        <w:spacing/>
        <w:ind w:hanging="360" w:left="1800"/>
      </w:pPr>
      <w:rPr>
        <w:rFonts w:hint="default" w:ascii="Wingdings" w:hAnsi="Wingdings"/>
      </w:rPr>
      <w:start w:val="1"/>
      <w:suff w:val="space"/>
    </w:lvl>
    <w:lvl w:ilvl="3">
      <w:isLgl w:val="false"/>
      <w:lvlJc w:val="left"/>
      <w:lvlText w:val=""/>
      <w:numFmt w:val="bullet"/>
      <w:pPr>
        <w:pBdr/>
        <w:spacing/>
        <w:ind w:hanging="360" w:left="2520"/>
      </w:pPr>
      <w:rPr>
        <w:rFonts w:hint="default" w:ascii="Symbol" w:hAnsi="Symbol"/>
      </w:rPr>
      <w:start w:val="1"/>
      <w:suff w:val="space"/>
    </w:lvl>
    <w:lvl w:ilvl="4">
      <w:isLgl w:val="false"/>
      <w:lvlJc w:val="left"/>
      <w:lvlText w:val="o"/>
      <w:numFmt w:val="bullet"/>
      <w:pPr>
        <w:pBdr/>
        <w:spacing/>
        <w:ind w:hanging="360" w:left="3240"/>
      </w:pPr>
      <w:rPr>
        <w:rFonts w:hint="default" w:ascii="Courier New" w:hAnsi="Courier New" w:cs="Courier New"/>
      </w:rPr>
      <w:start w:val="1"/>
      <w:suff w:val="space"/>
    </w:lvl>
    <w:lvl w:ilvl="5">
      <w:isLgl w:val="false"/>
      <w:lvlJc w:val="left"/>
      <w:lvlText w:val=""/>
      <w:numFmt w:val="bullet"/>
      <w:pPr>
        <w:pBdr/>
        <w:spacing/>
        <w:ind w:hanging="360" w:left="3960"/>
      </w:pPr>
      <w:rPr>
        <w:rFonts w:hint="default" w:ascii="Wingdings" w:hAnsi="Wingdings"/>
      </w:rPr>
      <w:start w:val="1"/>
      <w:suff w:val="space"/>
    </w:lvl>
    <w:lvl w:ilvl="6">
      <w:isLgl w:val="false"/>
      <w:lvlJc w:val="left"/>
      <w:lvlText w:val=""/>
      <w:numFmt w:val="bullet"/>
      <w:pPr>
        <w:pBdr/>
        <w:spacing/>
        <w:ind w:hanging="360" w:left="4680"/>
      </w:pPr>
      <w:rPr>
        <w:rFonts w:hint="default" w:ascii="Symbol" w:hAnsi="Symbol"/>
      </w:rPr>
      <w:start w:val="1"/>
      <w:suff w:val="space"/>
    </w:lvl>
    <w:lvl w:ilvl="7">
      <w:isLgl w:val="false"/>
      <w:lvlJc w:val="left"/>
      <w:lvlText w:val="o"/>
      <w:numFmt w:val="bullet"/>
      <w:pPr>
        <w:pBdr/>
        <w:spacing/>
        <w:ind w:hanging="360" w:left="5400"/>
      </w:pPr>
      <w:rPr>
        <w:rFonts w:hint="default" w:ascii="Courier New" w:hAnsi="Courier New" w:cs="Courier New"/>
      </w:rPr>
      <w:start w:val="1"/>
      <w:suff w:val="space"/>
    </w:lvl>
    <w:lvl w:ilvl="8">
      <w:isLgl w:val="false"/>
      <w:lvlJc w:val="left"/>
      <w:lvlText w:val=""/>
      <w:numFmt w:val="bullet"/>
      <w:pPr>
        <w:pBdr/>
        <w:spacing/>
        <w:ind w:hanging="360" w:left="6120"/>
      </w:pPr>
      <w:rPr>
        <w:rFonts w:hint="default" w:ascii="Wingdings" w:hAnsi="Wingdings"/>
      </w:rPr>
      <w:start w:val="1"/>
      <w:suff w:val="space"/>
    </w:lvl>
  </w:abstractNum>
  <w:abstractNum w:abstractNumId="35">
    <w:styleLink w:val="1236"/>
    <w:lvl w:ilvl="0">
      <w:isLgl w:val="false"/>
      <w:lvlJc w:val="left"/>
      <w:lvlText w:val="%1."/>
      <w:numFmt w:val="decimal"/>
      <w:pPr>
        <w:pBdr/>
        <w:tabs>
          <w:tab w:val="num" w:leader="none" w:pos="567"/>
        </w:tabs>
        <w:spacing/>
        <w:ind w:hanging="283" w:left="567"/>
      </w:pPr>
      <w:pStyle w:val="1239"/>
      <w:rPr>
        <w:rFonts w:hint="default" w:ascii="Arial" w:hAnsi="Arial"/>
        <w:b/>
        <w:i w:val="0"/>
      </w:rPr>
      <w:start w:val="1"/>
      <w:suff w:val="space"/>
    </w:lvl>
    <w:lvl w:ilvl="1">
      <w:isLgl w:val="false"/>
      <w:lvlJc w:val="left"/>
      <w:lvlText w:val="%1.%2."/>
      <w:numFmt w:val="decimal"/>
      <w:pPr>
        <w:pBdr/>
        <w:tabs>
          <w:tab w:val="num" w:leader="none" w:pos="1134"/>
        </w:tabs>
        <w:spacing/>
        <w:ind w:hanging="567" w:left="1134"/>
      </w:pPr>
      <w:rPr>
        <w:rFonts w:hint="default" w:ascii="Arial" w:hAnsi="Arial"/>
        <w:b/>
        <w:i w:val="0"/>
      </w:rPr>
      <w:start w:val="1"/>
      <w:suff w:val="space"/>
    </w:lvl>
    <w:lvl w:ilvl="2">
      <w:isLgl w:val="false"/>
      <w:lvlJc w:val="left"/>
      <w:lvlText w:val="%1.%2.%3."/>
      <w:numFmt w:val="decimal"/>
      <w:pPr>
        <w:pBdr/>
        <w:tabs>
          <w:tab w:val="num" w:leader="none" w:pos="1588"/>
        </w:tabs>
        <w:spacing/>
        <w:ind w:hanging="737" w:left="1588"/>
      </w:pPr>
      <w:rPr>
        <w:rFonts w:hint="default" w:ascii="Arial" w:hAnsi="Arial"/>
        <w:b/>
        <w:i w:val="0"/>
      </w:rPr>
      <w:start w:val="1"/>
      <w:suff w:val="space"/>
    </w:lvl>
    <w:lvl w:ilvl="3">
      <w:isLgl w:val="false"/>
      <w:lvlJc w:val="left"/>
      <w:lvlText w:val="%1.%2.%3.%4."/>
      <w:numFmt w:val="decimal"/>
      <w:pPr>
        <w:pBdr/>
        <w:tabs>
          <w:tab w:val="num" w:leader="none" w:pos="2041"/>
        </w:tabs>
        <w:spacing/>
        <w:ind w:hanging="907" w:left="2041"/>
      </w:pPr>
      <w:rPr>
        <w:rFonts w:hint="default" w:ascii="Arial" w:hAnsi="Arial"/>
        <w:b/>
        <w:i w:val="0"/>
      </w:rPr>
      <w:start w:val="1"/>
      <w:suff w:val="space"/>
    </w:lvl>
    <w:lvl w:ilvl="4">
      <w:isLgl w:val="false"/>
      <w:lvlJc w:val="left"/>
      <w:lvlText w:val="%1.%2.%3.%4.%5."/>
      <w:numFmt w:val="decimal"/>
      <w:pPr>
        <w:pBdr/>
        <w:tabs>
          <w:tab w:val="num" w:leader="none" w:pos="2722"/>
        </w:tabs>
        <w:spacing/>
        <w:ind w:hanging="1304" w:left="2722"/>
      </w:pPr>
      <w:rPr>
        <w:rFonts w:ascii="Arial" w:hAnsi="Arial"/>
        <w:b/>
        <w:bCs/>
        <w:i w:val="0"/>
        <w:iCs w:val="0"/>
      </w:rPr>
      <w:start w:val="1"/>
      <w:suff w:val="space"/>
    </w:lvl>
    <w:lvl w:ilvl="5">
      <w:isLgl w:val="false"/>
      <w:lvlJc w:val="left"/>
      <w:lvlText w:val="%1.%2.%3.%4.%5.%6."/>
      <w:numFmt w:val="decimal"/>
      <w:pPr>
        <w:pBdr/>
        <w:tabs>
          <w:tab w:val="num" w:leader="none" w:pos="2880"/>
        </w:tabs>
        <w:spacing/>
        <w:ind w:hanging="936" w:left="3816"/>
      </w:pPr>
      <w:rPr>
        <w:rFonts w:hint="default"/>
      </w:rPr>
      <w:start w:val="1"/>
      <w:suff w:val="space"/>
    </w:lvl>
    <w:lvl w:ilvl="6">
      <w:isLgl w:val="false"/>
      <w:lvlJc w:val="left"/>
      <w:lvlText w:val="%1.%2.%3.%4.%5.%6.%7."/>
      <w:numFmt w:val="decimal"/>
      <w:pPr>
        <w:pBdr/>
        <w:tabs>
          <w:tab w:val="num" w:leader="none" w:pos="0"/>
        </w:tabs>
        <w:spacing/>
        <w:ind w:hanging="1080" w:left="4320"/>
      </w:pPr>
      <w:rPr>
        <w:rFonts w:hint="default"/>
      </w:rPr>
      <w:start w:val="1"/>
      <w:suff w:val="space"/>
    </w:lvl>
    <w:lvl w:ilvl="7">
      <w:isLgl w:val="false"/>
      <w:lvlJc w:val="left"/>
      <w:lvlText w:val="%1.%2.%3.%4.%5.%6.%7.%8."/>
      <w:numFmt w:val="decimal"/>
      <w:pPr>
        <w:pBdr/>
        <w:tabs>
          <w:tab w:val="num" w:leader="none" w:pos="0"/>
        </w:tabs>
        <w:spacing/>
        <w:ind w:hanging="1224" w:left="4824"/>
      </w:pPr>
      <w:rPr>
        <w:rFonts w:hint="default"/>
      </w:rPr>
      <w:start w:val="1"/>
      <w:suff w:val="space"/>
    </w:lvl>
    <w:lvl w:ilvl="8">
      <w:isLgl w:val="false"/>
      <w:lvlJc w:val="left"/>
      <w:lvlText w:val="%1.%2.%3.%4.%5.%6.%7.%8.%9."/>
      <w:numFmt w:val="decimal"/>
      <w:pPr>
        <w:pBdr/>
        <w:tabs>
          <w:tab w:val="num" w:leader="none" w:pos="0"/>
        </w:tabs>
        <w:spacing/>
        <w:ind w:hanging="1440" w:left="5400"/>
      </w:pPr>
      <w:rPr>
        <w:rFonts w:hint="default"/>
      </w:rPr>
      <w:start w:val="1"/>
      <w:suff w:val="space"/>
    </w:lvl>
  </w:abstractNum>
  <w:abstractNum w:abstractNumId="36">
    <w:lvl w:ilvl="0">
      <w:isLgl w:val="false"/>
      <w:lvlJc w:val="left"/>
      <w:lvlText w:val="-"/>
      <w:numFmt w:val="bullet"/>
      <w:pPr>
        <w:pBdr/>
        <w:spacing/>
        <w:ind w:hanging="360" w:left="720"/>
      </w:pPr>
      <w:rPr>
        <w:rFonts w:hint="default" w:ascii="Times New Roman" w:hAnsi="Times New Roman" w:cs="Times New Roman"/>
      </w:rPr>
      <w:start w:val="1"/>
      <w:suff w:val="space"/>
    </w:lvl>
    <w:lvl w:ilvl="1">
      <w:isLgl w:val="false"/>
      <w:lvlJc w:val="left"/>
      <w:lvlText w:val="o"/>
      <w:numFmt w:val="bullet"/>
      <w:pPr>
        <w:pBdr/>
        <w:spacing/>
        <w:ind w:hanging="360" w:left="1440"/>
      </w:pPr>
      <w:rPr>
        <w:rFonts w:hint="default" w:ascii="Courier New" w:hAnsi="Courier New" w:cs="Courier New"/>
      </w:rPr>
      <w:start w:val="1"/>
      <w:suff w:val="space"/>
    </w:lvl>
    <w:lvl w:ilvl="2">
      <w:isLgl w:val="false"/>
      <w:lvlJc w:val="left"/>
      <w:lvlText w:val=""/>
      <w:numFmt w:val="bullet"/>
      <w:pPr>
        <w:pBdr/>
        <w:spacing/>
        <w:ind w:hanging="360" w:left="2160"/>
      </w:pPr>
      <w:rPr>
        <w:rFonts w:hint="default" w:ascii="Wingdings" w:hAnsi="Wingdings"/>
      </w:rPr>
      <w:start w:val="1"/>
      <w:suff w:val="space"/>
    </w:lvl>
    <w:lvl w:ilvl="3">
      <w:isLgl w:val="false"/>
      <w:lvlJc w:val="left"/>
      <w:lvlText w:val=""/>
      <w:numFmt w:val="bullet"/>
      <w:pPr>
        <w:pBdr/>
        <w:spacing/>
        <w:ind w:hanging="360" w:left="2880"/>
      </w:pPr>
      <w:rPr>
        <w:rFonts w:hint="default" w:ascii="Symbol" w:hAnsi="Symbol"/>
      </w:rPr>
      <w:start w:val="1"/>
      <w:suff w:val="space"/>
    </w:lvl>
    <w:lvl w:ilvl="4">
      <w:isLgl w:val="false"/>
      <w:lvlJc w:val="left"/>
      <w:lvlText w:val="o"/>
      <w:numFmt w:val="bullet"/>
      <w:pPr>
        <w:pBdr/>
        <w:spacing/>
        <w:ind w:hanging="360" w:left="3600"/>
      </w:pPr>
      <w:rPr>
        <w:rFonts w:hint="default" w:ascii="Courier New" w:hAnsi="Courier New" w:cs="Courier New"/>
      </w:rPr>
      <w:start w:val="1"/>
      <w:suff w:val="space"/>
    </w:lvl>
    <w:lvl w:ilvl="5">
      <w:isLgl w:val="false"/>
      <w:lvlJc w:val="left"/>
      <w:lvlText w:val=""/>
      <w:numFmt w:val="bullet"/>
      <w:pPr>
        <w:pBdr/>
        <w:spacing/>
        <w:ind w:hanging="360" w:left="4320"/>
      </w:pPr>
      <w:rPr>
        <w:rFonts w:hint="default" w:ascii="Wingdings" w:hAnsi="Wingdings"/>
      </w:rPr>
      <w:start w:val="1"/>
      <w:suff w:val="space"/>
    </w:lvl>
    <w:lvl w:ilvl="6">
      <w:isLgl w:val="false"/>
      <w:lvlJc w:val="left"/>
      <w:lvlText w:val=""/>
      <w:numFmt w:val="bullet"/>
      <w:pPr>
        <w:pBdr/>
        <w:spacing/>
        <w:ind w:hanging="360" w:left="5040"/>
      </w:pPr>
      <w:rPr>
        <w:rFonts w:hint="default" w:ascii="Symbol" w:hAnsi="Symbol"/>
      </w:rPr>
      <w:start w:val="1"/>
      <w:suff w:val="space"/>
    </w:lvl>
    <w:lvl w:ilvl="7">
      <w:isLgl w:val="false"/>
      <w:lvlJc w:val="left"/>
      <w:lvlText w:val="o"/>
      <w:numFmt w:val="bullet"/>
      <w:pPr>
        <w:pBdr/>
        <w:spacing/>
        <w:ind w:hanging="360" w:left="5760"/>
      </w:pPr>
      <w:rPr>
        <w:rFonts w:hint="default" w:ascii="Courier New" w:hAnsi="Courier New" w:cs="Courier New"/>
      </w:rPr>
      <w:start w:val="1"/>
      <w:suff w:val="space"/>
    </w:lvl>
    <w:lvl w:ilvl="8">
      <w:isLgl w:val="false"/>
      <w:lvlJc w:val="left"/>
      <w:lvlText w:val=""/>
      <w:numFmt w:val="bullet"/>
      <w:pPr>
        <w:pBdr/>
        <w:spacing/>
        <w:ind w:hanging="360" w:left="6480"/>
      </w:pPr>
      <w:rPr>
        <w:rFonts w:hint="default" w:ascii="Wingdings" w:hAnsi="Wingdings"/>
      </w:rPr>
      <w:start w:val="1"/>
      <w:suff w:val="space"/>
    </w:lvl>
  </w:abstractNum>
  <w:abstractNum w:abstractNumId="37">
    <w:lvl w:ilvl="0">
      <w:isLgl w:val="false"/>
      <w:lvlJc w:val="left"/>
      <w:lvlText w:val="%1"/>
      <w:numFmt w:val="decimal"/>
      <w:pPr>
        <w:pBdr/>
        <w:spacing/>
        <w:ind w:hanging="405" w:left="405"/>
      </w:pPr>
      <w:rPr>
        <w:rFonts w:hint="default"/>
      </w:rPr>
      <w:start w:val="1"/>
      <w:suff w:val="space"/>
    </w:lvl>
    <w:lvl w:ilvl="1">
      <w:isLgl w:val="false"/>
      <w:lvlJc w:val="left"/>
      <w:lvlText w:val="%1.%2"/>
      <w:numFmt w:val="decimal"/>
      <w:pPr>
        <w:pBdr/>
        <w:spacing/>
        <w:ind w:hanging="405" w:left="677"/>
      </w:pPr>
      <w:rPr>
        <w:rFonts w:hint="default"/>
      </w:rPr>
      <w:start w:val="1"/>
      <w:suff w:val="space"/>
    </w:lvl>
    <w:lvl w:ilvl="2">
      <w:isLgl w:val="false"/>
      <w:lvlJc w:val="left"/>
      <w:lvlText w:val="%1.%2.%3"/>
      <w:numFmt w:val="decimal"/>
      <w:pPr>
        <w:pBdr/>
        <w:spacing/>
        <w:ind w:hanging="720" w:left="1264"/>
      </w:pPr>
      <w:rPr>
        <w:rFonts w:hint="default"/>
      </w:rPr>
      <w:start w:val="1"/>
      <w:suff w:val="space"/>
    </w:lvl>
    <w:lvl w:ilvl="3">
      <w:isLgl w:val="false"/>
      <w:lvlJc w:val="left"/>
      <w:lvlText w:val="%1.%2.%3.%4"/>
      <w:numFmt w:val="decimal"/>
      <w:pPr>
        <w:pBdr/>
        <w:spacing/>
        <w:ind w:hanging="1080" w:left="1896"/>
      </w:pPr>
      <w:rPr>
        <w:rFonts w:hint="default"/>
      </w:rPr>
      <w:start w:val="1"/>
      <w:suff w:val="space"/>
    </w:lvl>
    <w:lvl w:ilvl="4">
      <w:isLgl w:val="false"/>
      <w:lvlJc w:val="left"/>
      <w:lvlText w:val="%1.%2.%3.%4.%5"/>
      <w:numFmt w:val="decimal"/>
      <w:pPr>
        <w:pBdr/>
        <w:spacing/>
        <w:ind w:hanging="1080" w:left="2168"/>
      </w:pPr>
      <w:rPr>
        <w:rFonts w:hint="default"/>
      </w:rPr>
      <w:start w:val="1"/>
      <w:suff w:val="space"/>
    </w:lvl>
    <w:lvl w:ilvl="5">
      <w:isLgl w:val="false"/>
      <w:lvlJc w:val="left"/>
      <w:lvlText w:val="%1.%2.%3.%4.%5.%6"/>
      <w:numFmt w:val="decimal"/>
      <w:pPr>
        <w:pBdr/>
        <w:spacing/>
        <w:ind w:hanging="1440" w:left="2800"/>
      </w:pPr>
      <w:rPr>
        <w:rFonts w:hint="default"/>
      </w:rPr>
      <w:start w:val="1"/>
      <w:suff w:val="space"/>
    </w:lvl>
    <w:lvl w:ilvl="6">
      <w:isLgl w:val="false"/>
      <w:lvlJc w:val="left"/>
      <w:lvlText w:val="%1.%2.%3.%4.%5.%6.%7"/>
      <w:numFmt w:val="decimal"/>
      <w:pPr>
        <w:pBdr/>
        <w:spacing/>
        <w:ind w:hanging="1440" w:left="3072"/>
      </w:pPr>
      <w:rPr>
        <w:rFonts w:hint="default"/>
      </w:rPr>
      <w:start w:val="1"/>
      <w:suff w:val="space"/>
    </w:lvl>
    <w:lvl w:ilvl="7">
      <w:isLgl w:val="false"/>
      <w:lvlJc w:val="left"/>
      <w:lvlText w:val="%1.%2.%3.%4.%5.%6.%7.%8"/>
      <w:numFmt w:val="decimal"/>
      <w:pPr>
        <w:pBdr/>
        <w:spacing/>
        <w:ind w:hanging="1800" w:left="3704"/>
      </w:pPr>
      <w:rPr>
        <w:rFonts w:hint="default"/>
      </w:rPr>
      <w:start w:val="1"/>
      <w:suff w:val="space"/>
    </w:lvl>
    <w:lvl w:ilvl="8">
      <w:isLgl w:val="false"/>
      <w:lvlJc w:val="left"/>
      <w:lvlText w:val="%1.%2.%3.%4.%5.%6.%7.%8.%9"/>
      <w:numFmt w:val="decimal"/>
      <w:pPr>
        <w:pBdr/>
        <w:spacing/>
        <w:ind w:hanging="1800" w:left="3976"/>
      </w:pPr>
      <w:rPr>
        <w:rFonts w:hint="default"/>
      </w:rPr>
      <w:start w:val="1"/>
      <w:suff w:val="space"/>
    </w:lvl>
  </w:abstractNum>
  <w:abstractNum w:abstractNumId="38">
    <w:styleLink w:val="1231"/>
    <w:lvl w:ilvl="0">
      <w:isLgl w:val="false"/>
      <w:lvlJc w:val="left"/>
      <w:lvlText w:val=""/>
      <w:numFmt w:val="bullet"/>
      <w:pPr>
        <w:pBdr/>
        <w:tabs>
          <w:tab w:val="num" w:leader="none" w:pos="283"/>
        </w:tabs>
        <w:spacing/>
        <w:ind w:hanging="283" w:left="283"/>
      </w:pPr>
      <w:pStyle w:val="1231"/>
      <w:rPr>
        <w:rFonts w:hint="default" w:ascii="Wingdings" w:hAnsi="Wingdings"/>
      </w:rPr>
      <w:start w:val="1"/>
      <w:suff w:val="space"/>
    </w:lvl>
    <w:lvl w:ilvl="1">
      <w:isLgl w:val="false"/>
      <w:lvlJc w:val="left"/>
      <w:lvlText w:val=""/>
      <w:numFmt w:val="bullet"/>
      <w:pPr>
        <w:pBdr/>
        <w:tabs>
          <w:tab w:val="num" w:leader="none" w:pos="643"/>
        </w:tabs>
        <w:spacing/>
        <w:ind w:hanging="340" w:left="623"/>
      </w:pPr>
      <w:rPr>
        <w:rFonts w:hint="default" w:ascii="Wingdings" w:hAnsi="Wingdings"/>
      </w:rPr>
      <w:start w:val="1"/>
      <w:suff w:val="space"/>
    </w:lvl>
    <w:lvl w:ilvl="2">
      <w:isLgl w:val="false"/>
      <w:lvlJc w:val="left"/>
      <w:lvlText w:val=""/>
      <w:numFmt w:val="bullet"/>
      <w:pPr>
        <w:pBdr/>
        <w:tabs>
          <w:tab w:val="num" w:leader="none" w:pos="907"/>
        </w:tabs>
        <w:spacing/>
        <w:ind w:hanging="340" w:left="907"/>
      </w:pPr>
      <w:rPr>
        <w:rFonts w:hint="default" w:ascii="Wingdings" w:hAnsi="Wingdings"/>
      </w:rPr>
      <w:start w:val="1"/>
      <w:suff w:val="space"/>
    </w:lvl>
    <w:lvl w:ilvl="3">
      <w:isLgl w:val="false"/>
      <w:lvlJc w:val="left"/>
      <w:lvlText w:val=""/>
      <w:numFmt w:val="bullet"/>
      <w:pPr>
        <w:pBdr/>
        <w:tabs>
          <w:tab w:val="num" w:leader="none" w:pos="1474"/>
        </w:tabs>
        <w:spacing/>
        <w:ind w:hanging="340" w:left="1474"/>
      </w:pPr>
      <w:rPr>
        <w:rFonts w:hint="default" w:ascii="Wingdings" w:hAnsi="Wingdings"/>
      </w:rPr>
      <w:start w:val="1"/>
      <w:suff w:val="space"/>
    </w:lvl>
    <w:lvl w:ilvl="4">
      <w:isLgl w:val="false"/>
      <w:lvlJc w:val="left"/>
      <w:lvlText w:val=""/>
      <w:numFmt w:val="bullet"/>
      <w:pPr>
        <w:pBdr/>
        <w:tabs>
          <w:tab w:val="num" w:leader="none" w:pos="2041"/>
        </w:tabs>
        <w:spacing/>
        <w:ind w:hanging="340" w:left="2041"/>
      </w:pPr>
      <w:rPr>
        <w:rFonts w:hint="default" w:ascii="Symbol" w:hAnsi="Symbol"/>
      </w:rPr>
      <w:start w:val="1"/>
      <w:suff w:val="space"/>
    </w:lvl>
    <w:lvl w:ilvl="5">
      <w:isLgl w:val="false"/>
      <w:lvlJc w:val="left"/>
      <w:lvlText w:val=""/>
      <w:numFmt w:val="bullet"/>
      <w:pPr>
        <w:pBdr/>
        <w:tabs>
          <w:tab w:val="num" w:leader="none" w:pos="1876"/>
        </w:tabs>
        <w:spacing/>
        <w:ind w:hanging="360" w:left="1876"/>
      </w:pPr>
      <w:rPr>
        <w:rFonts w:hint="default" w:ascii="Wingdings" w:hAnsi="Wingdings"/>
      </w:rPr>
      <w:start w:val="1"/>
      <w:suff w:val="space"/>
    </w:lvl>
    <w:lvl w:ilvl="6">
      <w:isLgl w:val="false"/>
      <w:lvlJc w:val="left"/>
      <w:lvlText w:val=""/>
      <w:numFmt w:val="bullet"/>
      <w:pPr>
        <w:pBdr/>
        <w:tabs>
          <w:tab w:val="num" w:leader="none" w:pos="2236"/>
        </w:tabs>
        <w:spacing/>
        <w:ind w:hanging="360" w:left="2236"/>
      </w:pPr>
      <w:rPr>
        <w:rFonts w:hint="default" w:ascii="Wingdings" w:hAnsi="Wingdings"/>
      </w:rPr>
      <w:start w:val="1"/>
      <w:suff w:val="space"/>
    </w:lvl>
    <w:lvl w:ilvl="7">
      <w:isLgl w:val="false"/>
      <w:lvlJc w:val="left"/>
      <w:lvlText w:val=""/>
      <w:numFmt w:val="bullet"/>
      <w:pPr>
        <w:pBdr/>
        <w:tabs>
          <w:tab w:val="num" w:leader="none" w:pos="2596"/>
        </w:tabs>
        <w:spacing/>
        <w:ind w:hanging="360" w:left="2596"/>
      </w:pPr>
      <w:rPr>
        <w:rFonts w:hint="default" w:ascii="Symbol" w:hAnsi="Symbol"/>
      </w:rPr>
      <w:start w:val="1"/>
      <w:suff w:val="space"/>
    </w:lvl>
    <w:lvl w:ilvl="8">
      <w:isLgl w:val="false"/>
      <w:lvlJc w:val="left"/>
      <w:lvlText w:val=""/>
      <w:numFmt w:val="bullet"/>
      <w:pPr>
        <w:pBdr/>
        <w:tabs>
          <w:tab w:val="num" w:leader="none" w:pos="2956"/>
        </w:tabs>
        <w:spacing/>
        <w:ind w:hanging="360" w:left="2956"/>
      </w:pPr>
      <w:rPr>
        <w:rFonts w:hint="default" w:ascii="Symbol" w:hAnsi="Symbol"/>
      </w:rPr>
      <w:start w:val="1"/>
      <w:suff w:val="space"/>
    </w:lvl>
  </w:abstractNum>
  <w:num w:numId="1">
    <w:abstractNumId w:val="18"/>
  </w:num>
  <w:num w:numId="2">
    <w:abstractNumId w:val="12"/>
  </w:num>
  <w:num w:numId="3">
    <w:abstractNumId w:val="38"/>
  </w:num>
  <w:num w:numId="4">
    <w:abstractNumId w:val="3"/>
  </w:num>
  <w:num w:numId="5">
    <w:abstractNumId w:val="35"/>
  </w:num>
  <w:num w:numId="6">
    <w:abstractNumId w:val="2"/>
  </w:num>
  <w:num w:numId="7">
    <w:abstractNumId w:val="5"/>
  </w:num>
  <w:num w:numId="8">
    <w:abstractNumId w:val="34"/>
  </w:num>
  <w:num w:numId="9">
    <w:abstractNumId w:val="16"/>
  </w:num>
  <w:num w:numId="10">
    <w:abstractNumId w:val="10"/>
  </w:num>
  <w:num w:numId="11">
    <w:abstractNumId w:val="33"/>
  </w:num>
  <w:num w:numId="12">
    <w:abstractNumId w:val="8"/>
  </w:num>
  <w:num w:numId="13">
    <w:abstractNumId w:val="23"/>
  </w:num>
  <w:num w:numId="14">
    <w:abstractNumId w:val="26"/>
  </w:num>
  <w:num w:numId="15">
    <w:abstractNumId w:val="20"/>
  </w:num>
  <w:num w:numId="16">
    <w:abstractNumId w:val="32"/>
  </w:num>
  <w:num w:numId="17">
    <w:abstractNumId w:val="7"/>
  </w:num>
  <w:num w:numId="18">
    <w:abstractNumId w:val="29"/>
  </w:num>
  <w:num w:numId="19">
    <w:abstractNumId w:val="25"/>
  </w:num>
  <w:num w:numId="20">
    <w:abstractNumId w:val="11"/>
  </w:num>
  <w:num w:numId="21">
    <w:abstractNumId w:val="1"/>
  </w:num>
  <w:num w:numId="22">
    <w:abstractNumId w:val="13"/>
  </w:num>
  <w:num w:numId="23">
    <w:abstractNumId w:val="21"/>
  </w:num>
  <w:num w:numId="24">
    <w:abstractNumId w:val="17"/>
  </w:num>
  <w:num w:numId="25">
    <w:abstractNumId w:val="27"/>
  </w:num>
  <w:num w:numId="26">
    <w:abstractNumId w:val="9"/>
  </w:num>
  <w:num w:numId="27">
    <w:abstractNumId w:val="36"/>
  </w:num>
  <w:num w:numId="28">
    <w:abstractNumId w:val="37"/>
  </w:num>
  <w:num w:numId="29">
    <w:abstractNumId w:val="31"/>
  </w:num>
  <w:num w:numId="30">
    <w:abstractNumId w:val="6"/>
  </w:num>
  <w:num w:numId="31">
    <w:abstractNumId w:val="19"/>
  </w:num>
  <w:num w:numId="32">
    <w:abstractNumId w:val="24"/>
  </w:num>
  <w:num w:numId="33">
    <w:abstractNumId w:val="4"/>
  </w:num>
  <w:num w:numId="34">
    <w:abstractNumId w:val="28"/>
  </w:num>
  <w:num w:numId="35">
    <w:abstractNumId w:val="18"/>
  </w:num>
  <w:num w:numId="36">
    <w:abstractNumId w:val="30"/>
  </w:num>
  <w:num w:numId="37">
    <w:abstractNumId w:val="0"/>
  </w:num>
  <w:num w:numId="38">
    <w:abstractNumId w:val="14"/>
  </w:num>
  <w:num w:numId="39">
    <w:abstractNumId w:val="22"/>
  </w:num>
  <w:num w:numId="40">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rco">
    <w15:presenceInfo w15:providerId="Teamlab" w15:userId="marco"/>
  </w15:person>
  <w15:person w15:author="Braden Smith">
    <w15:presenceInfo w15:providerId="Teamlab" w15:userId="S::bsmith4@sandia.gov::9e9df82a-8958-44ec-ac21-3b0db1a34b0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9"/>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useFELayout w:val="tru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Cambria" w:hAnsi="Cambria" w:eastAsia="MS Mincho" w:cs="Times New Roman"/>
        <w:lang w:val="en-GB" w:eastAsia="en-GB" w:bidi="ar-SA"/>
      </w:rPr>
    </w:rPrDefault>
    <w:pPrDefault>
      <w:pPr>
        <w:pBdr/>
        <w:spacing/>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table" w:styleId="978">
    <w:name w:val="Table Grid Light"/>
    <w:basedOn w:val="1072"/>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1 Light - Accent 1"/>
    <w:basedOn w:val="1072"/>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Grid Table 1 Light - Accent 2"/>
    <w:basedOn w:val="1072"/>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1 Light - Accent 3"/>
    <w:basedOn w:val="1072"/>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1 Light - Accent 4"/>
    <w:basedOn w:val="1072"/>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1 Light - Accent 5"/>
    <w:basedOn w:val="1072"/>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1 Light - Accent 6"/>
    <w:basedOn w:val="1072"/>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2 - Accent 1"/>
    <w:basedOn w:val="107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2 - Accent 2"/>
    <w:basedOn w:val="107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Grid Table 2 - Accent 3"/>
    <w:basedOn w:val="107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2 - Accent 4"/>
    <w:basedOn w:val="107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Grid Table 2 - Accent 5"/>
    <w:basedOn w:val="107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Grid Table 2 - Accent 6"/>
    <w:basedOn w:val="107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Grid Table 3 - Accent 1"/>
    <w:basedOn w:val="1072"/>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be5f2"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Grid Table 3 - Accent 2"/>
    <w:basedOn w:val="1072"/>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Grid Table 3 - Accent 3"/>
    <w:basedOn w:val="1072"/>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Grid Table 3 - Accent 4"/>
    <w:basedOn w:val="1072"/>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Grid Table 3 - Accent 5"/>
    <w:basedOn w:val="1072"/>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Grid Table 3 - Accent 6"/>
    <w:basedOn w:val="1072"/>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Grid Table 4 - Accent 1"/>
    <w:basedOn w:val="1072"/>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5d8bc2"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Grid Table 4 - Accent 2"/>
    <w:basedOn w:val="1072"/>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3dd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Grid Table 4 - Accent 3"/>
    <w:basedOn w:val="1072"/>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bf1d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9bbb5a"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Grid Table 4 - Accent 4"/>
    <w:basedOn w:val="1072"/>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Grid Table 4 - Accent 5"/>
    <w:basedOn w:val="1072"/>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Grid Table 4 - Accent 6"/>
    <w:basedOn w:val="1072"/>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fdea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Grid Table 5 Dark - Accent 2"/>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3dddc" w:themeFill="accent2" w:themeFillTint="32"/>
    </w:tblPr>
    <w:tcPr>
      <w:tcBorders/>
    </w:tcPr>
    <w:tblStylePr w:type="band1Horz">
      <w:pPr>
        <w:pBdr/>
        <w:spacing/>
        <w:ind/>
      </w:pPr>
      <w:tblPr>
        <w:tblBorders/>
      </w:tblPr>
      <w:tcPr>
        <w:shd w:val="clear" w:color="ffffff" w:themeColor="accent2" w:themeTint="75" w:fill="e2afad" w:themeFill="accent2" w:themeFillTint="75"/>
        <w:tcBorders/>
      </w:tcPr>
    </w:tblStylePr>
    <w:tblStylePr w:type="band1Vert">
      <w:pPr>
        <w:pBdr/>
        <w:spacing/>
        <w:ind/>
      </w:pPr>
      <w:tblPr>
        <w:tblBorders/>
      </w:tblPr>
      <w:tcPr>
        <w:shd w:val="clear" w:color="ffffff" w:themeColor="accent2" w:themeTint="75" w:fill="e2af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c0504d" w:themeFill="accent2"/>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rFonts w:ascii="Arial" w:hAnsi="Arial"/>
        <w:b/>
        <w:color w:val="ffffff"/>
        <w:sz w:val="22"/>
      </w:rPr>
      <w:pPr>
        <w:pBdr/>
        <w:spacing/>
        <w:ind/>
      </w:pPr>
      <w:tblPr>
        <w:tblBorders/>
      </w:tblPr>
      <w:tcPr>
        <w:shd w:val="clear" w:color="ffffff" w:themeColor="accent2" w:fill="c0504d" w:themeFill="accent2"/>
        <w:tcBorders/>
      </w:tcPr>
    </w:tblStylePr>
    <w:tblStylePr w:type="lastRow">
      <w:rPr>
        <w:rFonts w:ascii="Arial" w:hAnsi="Arial"/>
        <w:b/>
        <w:color w:val="ffffff"/>
        <w:sz w:val="22"/>
      </w:rPr>
      <w:pPr>
        <w:pBdr/>
        <w:spacing/>
        <w:ind/>
      </w:pPr>
      <w:tblPr>
        <w:tblBorders/>
      </w:tblPr>
      <w:tcPr>
        <w:shd w:val="clear" w:color="ffffff" w:themeColor="accent2" w:fill="c0504d"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Grid Table 5 Dark - Accent 3"/>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bf1dd" w:themeFill="accent3" w:themeFillTint="34"/>
    </w:tblPr>
    <w:tcPr>
      <w:tcBorders/>
    </w:tcPr>
    <w:tblStylePr w:type="band1Horz">
      <w:pPr>
        <w:pBdr/>
        <w:spacing/>
        <w:ind/>
      </w:pPr>
      <w:tblPr>
        <w:tblBorders/>
      </w:tblPr>
      <w:tcPr>
        <w:shd w:val="clear" w:color="ffffff" w:themeColor="accent3" w:themeTint="75" w:fill="d1e0b3" w:themeFill="accent3" w:themeFillTint="75"/>
        <w:tcBorders/>
      </w:tcPr>
    </w:tblStylePr>
    <w:tblStylePr w:type="band1Vert">
      <w:pPr>
        <w:pBdr/>
        <w:spacing/>
        <w:ind/>
      </w:pPr>
      <w:tblPr>
        <w:tblBorders/>
      </w:tblPr>
      <w:tcPr>
        <w:shd w:val="clear" w:color="ffffff" w:themeColor="accent3" w:themeTint="75" w:fill="d1e0b3"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9bbb59" w:themeFill="accent3"/>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rFonts w:ascii="Arial" w:hAnsi="Arial"/>
        <w:b/>
        <w:color w:val="ffffff"/>
        <w:sz w:val="22"/>
      </w:rPr>
      <w:pPr>
        <w:pBdr/>
        <w:spacing/>
        <w:ind/>
      </w:pPr>
      <w:tblPr>
        <w:tblBorders/>
      </w:tblPr>
      <w:tcPr>
        <w:shd w:val="clear" w:color="ffffff" w:themeColor="accent3" w:fill="9bbb59" w:themeFill="accent3"/>
        <w:tcBorders/>
      </w:tcPr>
    </w:tblStylePr>
    <w:tblStylePr w:type="lastRow">
      <w:rPr>
        <w:rFonts w:ascii="Arial" w:hAnsi="Arial"/>
        <w:b/>
        <w:color w:val="ffffff"/>
        <w:sz w:val="22"/>
      </w:rPr>
      <w:pPr>
        <w:pBdr/>
        <w:spacing/>
        <w:ind/>
      </w:pPr>
      <w:tblPr>
        <w:tblBorders/>
      </w:tblPr>
      <w:tcPr>
        <w:shd w:val="clear" w:color="ffffff" w:themeColor="accent3" w:fill="9bbb59"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Grid Table 5 Dark - Accent 5"/>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aeef3" w:themeFill="accent5" w:themeFillTint="34"/>
    </w:tblPr>
    <w:tcPr>
      <w:tcBorders/>
    </w:tcPr>
    <w:tblStylePr w:type="band1Horz">
      <w:pPr>
        <w:pBdr/>
        <w:spacing/>
        <w:ind/>
      </w:pPr>
      <w:tblPr>
        <w:tblBorders/>
      </w:tblPr>
      <w:tcPr>
        <w:shd w:val="clear" w:color="ffffff" w:themeColor="accent5" w:themeTint="75" w:fill="acd9e5" w:themeFill="accent5" w:themeFillTint="75"/>
        <w:tcBorders/>
      </w:tcPr>
    </w:tblStylePr>
    <w:tblStylePr w:type="band1Vert">
      <w:pPr>
        <w:pBdr/>
        <w:spacing/>
        <w:ind/>
      </w:pPr>
      <w:tblPr>
        <w:tblBorders/>
      </w:tblPr>
      <w:tcPr>
        <w:shd w:val="clear" w:color="ffffff" w:themeColor="accent5" w:themeTint="75" w:fill="acd9e5"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bacc6" w:themeFill="accent5"/>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rFonts w:ascii="Arial" w:hAnsi="Arial"/>
        <w:b/>
        <w:color w:val="ffffff"/>
        <w:sz w:val="22"/>
      </w:rPr>
      <w:pPr>
        <w:pBdr/>
        <w:spacing/>
        <w:ind/>
      </w:pPr>
      <w:tblPr>
        <w:tblBorders/>
      </w:tblPr>
      <w:tcPr>
        <w:shd w:val="clear" w:color="ffffff" w:themeColor="accent5" w:fill="4bacc6" w:themeFill="accent5"/>
        <w:tcBorders/>
      </w:tcPr>
    </w:tblStylePr>
    <w:tblStylePr w:type="lastRow">
      <w:rPr>
        <w:rFonts w:ascii="Arial" w:hAnsi="Arial"/>
        <w:b/>
        <w:color w:val="ffffff"/>
        <w:sz w:val="22"/>
      </w:rPr>
      <w:pPr>
        <w:pBdr/>
        <w:spacing/>
        <w:ind/>
      </w:pPr>
      <w:tblPr>
        <w:tblBorders/>
      </w:tblPr>
      <w:tcPr>
        <w:shd w:val="clear" w:color="ffffff" w:themeColor="accent5" w:fill="4bacc6"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Grid Table 5 Dark - Accent 6"/>
    <w:basedOn w:val="1072"/>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fdead9" w:themeFill="accent6" w:themeFillTint="34"/>
    </w:tblPr>
    <w:tcPr>
      <w:tcBorders/>
    </w:tcPr>
    <w:tblStylePr w:type="band1Horz">
      <w:pPr>
        <w:pBdr/>
        <w:spacing/>
        <w:ind/>
      </w:pPr>
      <w:tblPr>
        <w:tblBorders/>
      </w:tblPr>
      <w:tcPr>
        <w:shd w:val="clear" w:color="ffffff" w:themeColor="accent6" w:themeTint="75" w:fill="fbcfaa" w:themeFill="accent6" w:themeFillTint="75"/>
        <w:tcBorders/>
      </w:tcPr>
    </w:tblStylePr>
    <w:tblStylePr w:type="band1Vert">
      <w:pPr>
        <w:pBdr/>
        <w:spacing/>
        <w:ind/>
      </w:pPr>
      <w:tblPr>
        <w:tblBorders/>
      </w:tblPr>
      <w:tcPr>
        <w:shd w:val="clear" w:color="ffffff" w:themeColor="accent6" w:themeTint="75" w:fill="fbcf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f79646" w:themeFill="accent6"/>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rFonts w:ascii="Arial" w:hAnsi="Arial"/>
        <w:b/>
        <w:color w:val="ffffff"/>
        <w:sz w:val="22"/>
      </w:rPr>
      <w:pPr>
        <w:pBdr/>
        <w:spacing/>
        <w:ind/>
      </w:pPr>
      <w:tblPr>
        <w:tblBorders/>
      </w:tblPr>
      <w:tcPr>
        <w:shd w:val="clear" w:color="ffffff" w:themeColor="accent6" w:fill="f79646" w:themeFill="accent6"/>
        <w:tcBorders/>
      </w:tcPr>
    </w:tblStylePr>
    <w:tblStylePr w:type="lastRow">
      <w:rPr>
        <w:rFonts w:ascii="Arial" w:hAnsi="Arial"/>
        <w:b/>
        <w:color w:val="ffffff"/>
        <w:sz w:val="22"/>
      </w:rPr>
      <w:pPr>
        <w:pBdr/>
        <w:spacing/>
        <w:ind/>
      </w:pPr>
      <w:tblPr>
        <w:tblBorders/>
      </w:tblPr>
      <w:tcPr>
        <w:shd w:val="clear" w:color="ffffff" w:themeColor="accent6" w:fill="f79646"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Grid Table 6 Colorful - Accent 1"/>
    <w:basedOn w:val="1072"/>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e6da5" w:themeColor="accent1" w:themeTint="80" w:themeShade="95"/>
      </w:rPr>
      <w:pPr>
        <w:pBdr/>
        <w:spacing/>
        <w:ind/>
      </w:pPr>
      <w:tblPr>
        <w:tblBorders/>
      </w:tblPr>
      <w:tcPr>
        <w:tcBorders/>
      </w:tcPr>
    </w:tblStylePr>
    <w:tblStylePr w:type="firstRow">
      <w:rPr>
        <w:b/>
        <w:color w:val="3e6da5" w:themeColor="accent1" w:themeTint="80" w:themeShade="95"/>
      </w:rPr>
      <w:pPr>
        <w:pBdr/>
        <w:spacing/>
        <w:ind/>
      </w:pPr>
      <w:tblPr>
        <w:tblBorders/>
      </w:tblPr>
      <w:tcPr>
        <w:tcBorders>
          <w:bottom w:val="single" w:color="000000" w:themeColor="accent1" w:themeTint="80" w:sz="12" w:space="0"/>
        </w:tcBorders>
      </w:tcPr>
    </w:tblStylePr>
    <w:tblStylePr w:type="lastCol">
      <w:rPr>
        <w:b/>
        <w:color w:val="3e6da5" w:themeColor="accent1" w:themeTint="80" w:themeShade="95"/>
      </w:rPr>
      <w:pPr>
        <w:pBdr/>
        <w:spacing/>
        <w:ind/>
      </w:pPr>
      <w:tblPr>
        <w:tblBorders/>
      </w:tblPr>
      <w:tcPr>
        <w:tcBorders/>
      </w:tcPr>
    </w:tblStylePr>
    <w:tblStylePr w:type="lastRow">
      <w:rPr>
        <w:b/>
        <w:color w:val="3e6da5"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008">
    <w:name w:val="Grid Table 6 Colorful - Accent 2"/>
    <w:basedOn w:val="107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12"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009">
    <w:name w:val="Grid Table 6 Colorful - Accent 3"/>
    <w:basedOn w:val="1072"/>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c732f" w:themeColor="accent3" w:themeTint="FE" w:themeShade="95"/>
      </w:rPr>
      <w:pPr>
        <w:pBdr/>
        <w:spacing/>
        <w:ind/>
      </w:pPr>
      <w:tblPr>
        <w:tblBorders/>
      </w:tblPr>
      <w:tcPr>
        <w:tcBorders/>
      </w:tcPr>
    </w:tblStylePr>
    <w:tblStylePr w:type="firstRow">
      <w:rPr>
        <w:b/>
        <w:color w:val="5c732f" w:themeColor="accent3" w:themeTint="FE" w:themeShade="95"/>
      </w:rPr>
      <w:pPr>
        <w:pBdr/>
        <w:spacing/>
        <w:ind/>
      </w:pPr>
      <w:tblPr>
        <w:tblBorders/>
      </w:tblPr>
      <w:tcPr>
        <w:tcBorders>
          <w:bottom w:val="single" w:color="000000" w:themeColor="accent3" w:themeTint="FE" w:sz="12" w:space="0"/>
        </w:tcBorders>
      </w:tcPr>
    </w:tblStylePr>
    <w:tblStylePr w:type="lastCol">
      <w:rPr>
        <w:b/>
        <w:color w:val="5c732f" w:themeColor="accent3" w:themeTint="FE" w:themeShade="95"/>
      </w:rPr>
      <w:pPr>
        <w:pBdr/>
        <w:spacing/>
        <w:ind/>
      </w:pPr>
      <w:tblPr>
        <w:tblBorders/>
      </w:tblPr>
      <w:tcPr>
        <w:tcBorders/>
      </w:tcPr>
    </w:tblStylePr>
    <w:tblStylePr w:type="lastRow">
      <w:rPr>
        <w:b/>
        <w:color w:val="5c732f"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010">
    <w:name w:val="Grid Table 6 Colorful - Accent 4"/>
    <w:basedOn w:val="107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12"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011">
    <w:name w:val="Grid Table 6 Colorful - Accent 5"/>
    <w:basedOn w:val="1072"/>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5"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12">
    <w:name w:val="Grid Table 6 Colorful - Accent 6"/>
    <w:basedOn w:val="1072"/>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879" w:themeColor="accent5" w:themeShade="95"/>
      </w:rPr>
      <w:pPr>
        <w:pBdr/>
        <w:spacing/>
        <w:ind/>
      </w:pPr>
      <w:tblPr>
        <w:tblBorders/>
      </w:tblPr>
      <w:tcPr>
        <w:tcBorders/>
      </w:tcPr>
    </w:tblStylePr>
    <w:tblStylePr w:type="firstRow">
      <w:rPr>
        <w:b/>
        <w:color w:val="266879" w:themeColor="accent5" w:themeShade="95"/>
      </w:rPr>
      <w:pPr>
        <w:pBdr/>
        <w:spacing/>
        <w:ind/>
      </w:pPr>
      <w:tblPr>
        <w:tblBorders/>
      </w:tblPr>
      <w:tcPr>
        <w:tcBorders>
          <w:bottom w:val="single" w:color="000000" w:themeColor="accent6" w:sz="12" w:space="0"/>
        </w:tcBorders>
      </w:tcPr>
    </w:tblStylePr>
    <w:tblStylePr w:type="lastCol">
      <w:rPr>
        <w:b/>
        <w:color w:val="266879" w:themeColor="accent5" w:themeShade="95"/>
      </w:rPr>
      <w:pPr>
        <w:pBdr/>
        <w:spacing/>
        <w:ind/>
      </w:pPr>
      <w:tblPr>
        <w:tblBorders/>
      </w:tblPr>
      <w:tcPr>
        <w:tcBorders/>
      </w:tcPr>
    </w:tblStylePr>
    <w:tblStylePr w:type="lastRow">
      <w:rPr>
        <w:b/>
        <w:color w:val="2668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013">
    <w:name w:val="Grid Table 7 Colorful - Accent 1"/>
    <w:basedOn w:val="1072"/>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e6da5" w:themeColor="accent1" w:themeTint="80" w:themeShade="95"/>
        <w:sz w:val="22"/>
      </w:rPr>
      <w:pPr>
        <w:pBdr/>
        <w:spacing/>
        <w:ind/>
      </w:pPr>
      <w:tblPr>
        <w:tblBorders/>
      </w:tblPr>
      <w:tcPr>
        <w:shd w:val="clear" w:color="ffffff" w:themeColor="accent1" w:themeTint="34" w:fill="dbe5f2" w:themeFill="accent1" w:themeFillTint="34"/>
        <w:tcBorders/>
      </w:tcPr>
    </w:tblStylePr>
    <w:tblStylePr w:type="band1Vert">
      <w:pPr>
        <w:pBdr/>
        <w:spacing/>
        <w:ind/>
      </w:pPr>
      <w:tblPr>
        <w:tblBorders/>
      </w:tblPr>
      <w:tcPr>
        <w:shd w:val="clear" w:color="ffffff" w:themeColor="accent1" w:themeTint="34" w:fill="dbe5f2" w:themeFill="accent1" w:themeFillTint="34"/>
        <w:tcBorders/>
      </w:tcPr>
    </w:tblStylePr>
    <w:tblStylePr w:type="band2Horz">
      <w:rPr>
        <w:rFonts w:ascii="Arial" w:hAnsi="Arial"/>
        <w:color w:val="3e6da5"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e6da5"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e6da5"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e6da5"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Grid Table 7 Colorful - Accent 2"/>
    <w:basedOn w:val="1072"/>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32" w:fill="f3dddc" w:themeFill="accent2" w:themeFillTint="32"/>
        <w:tcBorders/>
      </w:tcPr>
    </w:tblStylePr>
    <w:tblStylePr w:type="band1Vert">
      <w:pPr>
        <w:pBdr/>
        <w:spacing/>
        <w:ind/>
      </w:pPr>
      <w:tblPr>
        <w:tblBorders/>
      </w:tblPr>
      <w:tcPr>
        <w:shd w:val="clear" w:color="ffffff" w:themeColor="accent2" w:themeTint="32" w:fill="f3dddc" w:themeFill="accent2" w:themeFillTint="32"/>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Grid Table 7 Colorful - Accent 3"/>
    <w:basedOn w:val="1072"/>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5c732f" w:themeColor="accent3" w:themeTint="FE" w:themeShade="95"/>
        <w:sz w:val="22"/>
      </w:rPr>
      <w:pPr>
        <w:pBdr/>
        <w:spacing/>
        <w:ind/>
      </w:pPr>
      <w:tblPr>
        <w:tblBorders/>
      </w:tblPr>
      <w:tcPr>
        <w:shd w:val="clear" w:color="ffffff" w:themeColor="accent3" w:themeTint="34" w:fill="ebf1dd" w:themeFill="accent3" w:themeFillTint="34"/>
        <w:tcBorders/>
      </w:tcPr>
    </w:tblStylePr>
    <w:tblStylePr w:type="band1Vert">
      <w:pPr>
        <w:pBdr/>
        <w:spacing/>
        <w:ind/>
      </w:pPr>
      <w:tblPr>
        <w:tblBorders/>
      </w:tblPr>
      <w:tcPr>
        <w:shd w:val="clear" w:color="ffffff" w:themeColor="accent3" w:themeTint="34" w:fill="ebf1dd" w:themeFill="accent3" w:themeFillTint="34"/>
        <w:tcBorders/>
      </w:tcPr>
    </w:tblStylePr>
    <w:tblStylePr w:type="band2Horz">
      <w:rPr>
        <w:rFonts w:ascii="Arial" w:hAnsi="Arial"/>
        <w:color w:val="5c732f"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c732f"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5c732f"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5c732f"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Grid Table 7 Colorful - Accent 4"/>
    <w:basedOn w:val="1072"/>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34" w:fill="e5dfec" w:themeFill="accent4" w:themeFillTint="34"/>
        <w:tcBorders/>
      </w:tcPr>
    </w:tblStylePr>
    <w:tblStylePr w:type="band1Vert">
      <w:pPr>
        <w:pBdr/>
        <w:spacing/>
        <w:ind/>
      </w:pPr>
      <w:tblPr>
        <w:tblBorders/>
      </w:tblPr>
      <w:tcPr>
        <w:shd w:val="clear" w:color="ffffff" w:themeColor="accent4" w:themeTint="34" w:fill="e5dfec" w:themeFill="accent4" w:themeFillTint="34"/>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Grid Table 7 Colorful - Accent 5"/>
    <w:basedOn w:val="1072"/>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66879" w:themeColor="accent5" w:themeShade="95"/>
        <w:sz w:val="22"/>
      </w:rPr>
      <w:pPr>
        <w:pBdr/>
        <w:spacing/>
        <w:ind/>
      </w:pPr>
      <w:tblPr>
        <w:tblBorders/>
      </w:tblPr>
      <w:tcPr>
        <w:shd w:val="clear" w:color="ffffff" w:themeColor="accent5" w:themeTint="34" w:fill="daeef3" w:themeFill="accent5" w:themeFillTint="34"/>
        <w:tcBorders/>
      </w:tcPr>
    </w:tblStylePr>
    <w:tblStylePr w:type="band1Vert">
      <w:pPr>
        <w:pBdr/>
        <w:spacing/>
        <w:ind/>
      </w:pPr>
      <w:tblPr>
        <w:tblBorders/>
      </w:tblPr>
      <w:tcPr>
        <w:shd w:val="clear" w:color="ffffff" w:themeColor="accent5" w:themeTint="34" w:fill="daeef3" w:themeFill="accent5" w:themeFillTint="34"/>
        <w:tcBorders/>
      </w:tcPr>
    </w:tblStylePr>
    <w:tblStylePr w:type="band2Horz">
      <w:rPr>
        <w:rFonts w:ascii="Arial" w:hAnsi="Arial"/>
        <w:color w:val="2668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879"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668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66879"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66879"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Grid Table 7 Colorful - Accent 6"/>
    <w:basedOn w:val="1072"/>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b25408" w:themeColor="accent6" w:themeShade="95"/>
        <w:sz w:val="22"/>
      </w:rPr>
      <w:pPr>
        <w:pBdr/>
        <w:spacing/>
        <w:ind/>
      </w:pPr>
      <w:tblPr>
        <w:tblBorders/>
      </w:tblPr>
      <w:tcPr>
        <w:shd w:val="clear" w:color="ffffff" w:themeColor="accent6" w:themeTint="34" w:fill="fdead9" w:themeFill="accent6" w:themeFillTint="34"/>
        <w:tcBorders/>
      </w:tcPr>
    </w:tblStylePr>
    <w:tblStylePr w:type="band1Vert">
      <w:pPr>
        <w:pBdr/>
        <w:spacing/>
        <w:ind/>
      </w:pPr>
      <w:tblPr>
        <w:tblBorders/>
      </w:tblPr>
      <w:tcPr>
        <w:shd w:val="clear" w:color="ffffff" w:themeColor="accent6" w:themeTint="34" w:fill="fdead9" w:themeFill="accent6" w:themeFillTint="34"/>
        <w:tcBorders/>
      </w:tcPr>
    </w:tblStylePr>
    <w:tblStylePr w:type="band2Horz">
      <w:rPr>
        <w:rFonts w:ascii="Arial" w:hAnsi="Arial"/>
        <w:color w:val="b25408"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5408"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b25408"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b25408"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b25408"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1 Light - Accent 1"/>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1 Light - Accent 2"/>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1 Light - Accent 3"/>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1 Light - Accent 4"/>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1 Light - Accent 5"/>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1 Light - Accent 6"/>
    <w:basedOn w:val="1072"/>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2 - Accent 1"/>
    <w:basedOn w:val="1072"/>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2 - Accent 2"/>
    <w:basedOn w:val="1072"/>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2 - Accent 3"/>
    <w:basedOn w:val="1072"/>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2 - Accent 4"/>
    <w:basedOn w:val="1072"/>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2 - Accent 5"/>
    <w:basedOn w:val="1072"/>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2 - Accent 6"/>
    <w:basedOn w:val="1072"/>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3 - Accent 1"/>
    <w:basedOn w:val="1072"/>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3 - Accent 2"/>
    <w:basedOn w:val="1072"/>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da9796"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List Table 3 - Accent 3"/>
    <w:basedOn w:val="1072"/>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3d69c"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List Table 3 - Accent 4"/>
    <w:basedOn w:val="1072"/>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b2a1c7"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List Table 3 - Accent 5"/>
    <w:basedOn w:val="1072"/>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92cddd"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List Table 3 - Accent 6"/>
    <w:basedOn w:val="1072"/>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fac091"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List Table 4 - Accent 1"/>
    <w:basedOn w:val="1072"/>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3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List Table 4 - Accent 2"/>
    <w:basedOn w:val="1072"/>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efd3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List Table 4 - Accent 3"/>
    <w:basedOn w:val="1072"/>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6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List Table 4 - Accent 4"/>
    <w:basedOn w:val="1072"/>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dfd8e8"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List Table 4 - Accent 5"/>
    <w:basedOn w:val="1072"/>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2eaf1"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List Table 4 - Accent 6"/>
    <w:basedOn w:val="1072"/>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fde5d1"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List Table 5 Dark - Accent 1"/>
    <w:basedOn w:val="1072"/>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4f81bd" w:themeFill="accent1"/>
    </w:tblPr>
    <w:tcPr>
      <w:tcBorders/>
    </w:tcPr>
    <w:tblStylePr w:type="band1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4f81bd"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4f81bd"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4f81bd"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4">
    <w:name w:val="List Table 5 Dark - Accent 2"/>
    <w:basedOn w:val="1072"/>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da9796" w:themeFill="accent2" w:themeFillTint="97"/>
    </w:tblPr>
    <w:tcPr>
      <w:tcBorders/>
    </w:tcPr>
    <w:tblStylePr w:type="band1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da9796"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da9796"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da9796"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5">
    <w:name w:val="List Table 5 Dark - Accent 3"/>
    <w:basedOn w:val="1072"/>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3d69c" w:themeFill="accent3" w:themeFillTint="98"/>
    </w:tblPr>
    <w:tcPr>
      <w:tcBorders/>
    </w:tcPr>
    <w:tblStylePr w:type="band1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3d69c"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3d69c"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3d69c"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6">
    <w:name w:val="List Table 5 Dark - Accent 4"/>
    <w:basedOn w:val="1072"/>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b2a1c7" w:themeFill="accent4" w:themeFillTint="9A"/>
    </w:tblPr>
    <w:tcPr>
      <w:tcBorders/>
    </w:tcPr>
    <w:tblStylePr w:type="band1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b2a1c7"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b2a1c7"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b2a1c7"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7">
    <w:name w:val="List Table 5 Dark - Accent 5"/>
    <w:basedOn w:val="1072"/>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92cddd" w:themeFill="accent5" w:themeFillTint="9A"/>
    </w:tblPr>
    <w:tcPr>
      <w:tcBorders/>
    </w:tcPr>
    <w:tblStylePr w:type="band1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92cddd"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92cddd"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92cddd"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8">
    <w:name w:val="List Table 5 Dark - Accent 6"/>
    <w:basedOn w:val="1072"/>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fac091" w:themeFill="accent6" w:themeFillTint="98"/>
    </w:tblPr>
    <w:tcPr>
      <w:tcBorders/>
    </w:tcPr>
    <w:tblStylePr w:type="band1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fac091"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fac091"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fac091"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049">
    <w:name w:val="List Table 6 Colorful - Accent 1"/>
    <w:basedOn w:val="1072"/>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b4b72" w:themeColor="accent1" w:themeShade="95"/>
      </w:rPr>
      <w:pPr>
        <w:pBdr/>
        <w:spacing/>
        <w:ind/>
      </w:pPr>
      <w:tblPr>
        <w:tblBorders/>
      </w:tblPr>
      <w:tcPr>
        <w:tcBorders/>
      </w:tcPr>
    </w:tblStylePr>
    <w:tblStylePr w:type="firstRow">
      <w:rPr>
        <w:b/>
        <w:color w:val="2b4b72" w:themeColor="accent1" w:themeShade="95"/>
      </w:rPr>
      <w:pPr>
        <w:pBdr/>
        <w:spacing/>
        <w:ind/>
      </w:pPr>
      <w:tblPr>
        <w:tblBorders/>
      </w:tblPr>
      <w:tcPr>
        <w:tcBorders>
          <w:bottom w:val="single" w:color="000000" w:themeColor="accent1" w:sz="4" w:space="0"/>
        </w:tcBorders>
      </w:tcPr>
    </w:tblStylePr>
    <w:tblStylePr w:type="lastCol">
      <w:rPr>
        <w:b/>
        <w:color w:val="2b4b72" w:themeColor="accent1" w:themeShade="95"/>
      </w:rPr>
      <w:pPr>
        <w:pBdr/>
        <w:spacing/>
        <w:ind/>
      </w:pPr>
      <w:tblPr>
        <w:tblBorders/>
      </w:tblPr>
      <w:tcPr>
        <w:tcBorders/>
      </w:tcPr>
    </w:tblStylePr>
    <w:tblStylePr w:type="lastRow">
      <w:rPr>
        <w:b/>
        <w:color w:val="2b4b72"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name w:val="List Table 6 Colorful - Accent 2"/>
    <w:basedOn w:val="1072"/>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f3a38" w:themeColor="accent2" w:themeTint="97" w:themeShade="95"/>
      </w:rPr>
      <w:pPr>
        <w:pBdr/>
        <w:spacing/>
        <w:ind/>
      </w:pPr>
      <w:tblPr>
        <w:tblBorders/>
      </w:tblPr>
      <w:tcPr>
        <w:tcBorders/>
      </w:tcPr>
    </w:tblStylePr>
    <w:tblStylePr w:type="firstRow">
      <w:rPr>
        <w:b/>
        <w:color w:val="9f3a38" w:themeColor="accent2" w:themeTint="97" w:themeShade="95"/>
      </w:rPr>
      <w:pPr>
        <w:pBdr/>
        <w:spacing/>
        <w:ind/>
      </w:pPr>
      <w:tblPr>
        <w:tblBorders/>
      </w:tblPr>
      <w:tcPr>
        <w:tcBorders>
          <w:bottom w:val="single" w:color="000000" w:themeColor="accent2" w:themeTint="97" w:sz="4" w:space="0"/>
        </w:tcBorders>
      </w:tcPr>
    </w:tblStylePr>
    <w:tblStylePr w:type="lastCol">
      <w:rPr>
        <w:b/>
        <w:color w:val="9f3a38" w:themeColor="accent2" w:themeTint="97" w:themeShade="95"/>
      </w:rPr>
      <w:pPr>
        <w:pBdr/>
        <w:spacing/>
        <w:ind/>
      </w:pPr>
      <w:tblPr>
        <w:tblBorders/>
      </w:tblPr>
      <w:tcPr>
        <w:tcBorders/>
      </w:tcPr>
    </w:tblStylePr>
    <w:tblStylePr w:type="lastRow">
      <w:rPr>
        <w:b/>
        <w:color w:val="9f3a38"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name w:val="List Table 6 Colorful - Accent 3"/>
    <w:basedOn w:val="1072"/>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c993f" w:themeColor="accent3" w:themeTint="98" w:themeShade="95"/>
      </w:rPr>
      <w:pPr>
        <w:pBdr/>
        <w:spacing/>
        <w:ind/>
      </w:pPr>
      <w:tblPr>
        <w:tblBorders/>
      </w:tblPr>
      <w:tcPr>
        <w:tcBorders/>
      </w:tcPr>
    </w:tblStylePr>
    <w:tblStylePr w:type="firstRow">
      <w:rPr>
        <w:b/>
        <w:color w:val="7c993f" w:themeColor="accent3" w:themeTint="98" w:themeShade="95"/>
      </w:rPr>
      <w:pPr>
        <w:pBdr/>
        <w:spacing/>
        <w:ind/>
      </w:pPr>
      <w:tblPr>
        <w:tblBorders/>
      </w:tblPr>
      <w:tcPr>
        <w:tcBorders>
          <w:bottom w:val="single" w:color="000000" w:themeColor="accent3" w:themeTint="98" w:sz="4" w:space="0"/>
        </w:tcBorders>
      </w:tcPr>
    </w:tblStylePr>
    <w:tblStylePr w:type="lastCol">
      <w:rPr>
        <w:b/>
        <w:color w:val="7c993f" w:themeColor="accent3" w:themeTint="98" w:themeShade="95"/>
      </w:rPr>
      <w:pPr>
        <w:pBdr/>
        <w:spacing/>
        <w:ind/>
      </w:pPr>
      <w:tblPr>
        <w:tblBorders/>
      </w:tblPr>
      <w:tcPr>
        <w:tcBorders/>
      </w:tcPr>
    </w:tblStylePr>
    <w:tblStylePr w:type="lastRow">
      <w:rPr>
        <w:b/>
        <w:color w:val="7c993f"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name w:val="List Table 6 Colorful - Accent 4"/>
    <w:basedOn w:val="1072"/>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64f84" w:themeColor="accent4" w:themeTint="9A" w:themeShade="95"/>
      </w:rPr>
      <w:pPr>
        <w:pBdr/>
        <w:spacing/>
        <w:ind/>
      </w:pPr>
      <w:tblPr>
        <w:tblBorders/>
      </w:tblPr>
      <w:tcPr>
        <w:tcBorders/>
      </w:tcPr>
    </w:tblStylePr>
    <w:tblStylePr w:type="firstRow">
      <w:rPr>
        <w:b/>
        <w:color w:val="664f84" w:themeColor="accent4" w:themeTint="9A" w:themeShade="95"/>
      </w:rPr>
      <w:pPr>
        <w:pBdr/>
        <w:spacing/>
        <w:ind/>
      </w:pPr>
      <w:tblPr>
        <w:tblBorders/>
      </w:tblPr>
      <w:tcPr>
        <w:tcBorders>
          <w:bottom w:val="single" w:color="000000" w:themeColor="accent4" w:themeTint="9A" w:sz="4" w:space="0"/>
        </w:tcBorders>
      </w:tcPr>
    </w:tblStylePr>
    <w:tblStylePr w:type="lastCol">
      <w:rPr>
        <w:b/>
        <w:color w:val="664f84" w:themeColor="accent4" w:themeTint="9A" w:themeShade="95"/>
      </w:rPr>
      <w:pPr>
        <w:pBdr/>
        <w:spacing/>
        <w:ind/>
      </w:pPr>
      <w:tblPr>
        <w:tblBorders/>
      </w:tblPr>
      <w:tcPr>
        <w:tcBorders/>
      </w:tcPr>
    </w:tblStylePr>
    <w:tblStylePr w:type="lastRow">
      <w:rPr>
        <w:b/>
        <w:color w:val="664f84"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name w:val="List Table 6 Colorful - Accent 5"/>
    <w:basedOn w:val="1072"/>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8ba3" w:themeColor="accent5" w:themeTint="9A" w:themeShade="95"/>
      </w:rPr>
      <w:pPr>
        <w:pBdr/>
        <w:spacing/>
        <w:ind/>
      </w:pPr>
      <w:tblPr>
        <w:tblBorders/>
      </w:tblPr>
      <w:tcPr>
        <w:tcBorders/>
      </w:tcPr>
    </w:tblStylePr>
    <w:tblStylePr w:type="firstRow">
      <w:rPr>
        <w:b/>
        <w:color w:val="338ba3" w:themeColor="accent5" w:themeTint="9A" w:themeShade="95"/>
      </w:rPr>
      <w:pPr>
        <w:pBdr/>
        <w:spacing/>
        <w:ind/>
      </w:pPr>
      <w:tblPr>
        <w:tblBorders/>
      </w:tblPr>
      <w:tcPr>
        <w:tcBorders>
          <w:bottom w:val="single" w:color="000000" w:themeColor="accent5" w:themeTint="9A" w:sz="4" w:space="0"/>
        </w:tcBorders>
      </w:tcPr>
    </w:tblStylePr>
    <w:tblStylePr w:type="lastCol">
      <w:rPr>
        <w:b/>
        <w:color w:val="338ba3" w:themeColor="accent5" w:themeTint="9A" w:themeShade="95"/>
      </w:rPr>
      <w:pPr>
        <w:pBdr/>
        <w:spacing/>
        <w:ind/>
      </w:pPr>
      <w:tblPr>
        <w:tblBorders/>
      </w:tblPr>
      <w:tcPr>
        <w:tcBorders/>
      </w:tcPr>
    </w:tblStylePr>
    <w:tblStylePr w:type="lastRow">
      <w:rPr>
        <w:b/>
        <w:color w:val="338ba3"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name w:val="List Table 6 Colorful - Accent 6"/>
    <w:basedOn w:val="1072"/>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d680a" w:themeColor="accent6" w:themeTint="98" w:themeShade="95"/>
      </w:rPr>
      <w:pPr>
        <w:pBdr/>
        <w:spacing/>
        <w:ind/>
      </w:pPr>
      <w:tblPr>
        <w:tblBorders/>
      </w:tblPr>
      <w:tcPr>
        <w:tcBorders/>
      </w:tcPr>
    </w:tblStylePr>
    <w:tblStylePr w:type="firstRow">
      <w:rPr>
        <w:b/>
        <w:color w:val="dd680a" w:themeColor="accent6" w:themeTint="98" w:themeShade="95"/>
      </w:rPr>
      <w:pPr>
        <w:pBdr/>
        <w:spacing/>
        <w:ind/>
      </w:pPr>
      <w:tblPr>
        <w:tblBorders/>
      </w:tblPr>
      <w:tcPr>
        <w:tcBorders>
          <w:bottom w:val="single" w:color="000000" w:themeColor="accent6" w:themeTint="98" w:sz="4" w:space="0"/>
        </w:tcBorders>
      </w:tcPr>
    </w:tblStylePr>
    <w:tblStylePr w:type="lastCol">
      <w:rPr>
        <w:b/>
        <w:color w:val="dd680a" w:themeColor="accent6" w:themeTint="98" w:themeShade="95"/>
      </w:rPr>
      <w:pPr>
        <w:pBdr/>
        <w:spacing/>
        <w:ind/>
      </w:pPr>
      <w:tblPr>
        <w:tblBorders/>
      </w:tblPr>
      <w:tcPr>
        <w:tcBorders/>
      </w:tcPr>
    </w:tblStylePr>
    <w:tblStylePr w:type="lastRow">
      <w:rPr>
        <w:b/>
        <w:color w:val="dd680a"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name w:val="List Table 7 Colorful - Accent 1"/>
    <w:basedOn w:val="1072"/>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b4b72" w:themeColor="accent1" w:themeShade="95"/>
        <w:sz w:val="22"/>
      </w:rPr>
      <w:pPr>
        <w:pBdr/>
        <w:spacing/>
        <w:ind/>
      </w:pPr>
      <w:tblPr>
        <w:tblBorders/>
      </w:tblPr>
      <w:tcPr>
        <w:shd w:val="clear" w:color="ffffff" w:themeColor="accent1" w:themeTint="40" w:fill="d3dfee" w:themeFill="accent1" w:themeFillTint="40"/>
        <w:tcBorders/>
      </w:tcPr>
    </w:tblStylePr>
    <w:tblStylePr w:type="band1Vert">
      <w:pPr>
        <w:pBdr/>
        <w:spacing/>
        <w:ind/>
      </w:pPr>
      <w:tblPr>
        <w:tblBorders/>
      </w:tblPr>
      <w:tcPr>
        <w:shd w:val="clear" w:color="ffffff" w:themeColor="accent1" w:themeTint="40" w:fill="d3dfee" w:themeFill="accent1" w:themeFillTint="40"/>
        <w:tcBorders/>
      </w:tcPr>
    </w:tblStylePr>
    <w:tblStylePr w:type="band2Horz">
      <w:rPr>
        <w:rFonts w:ascii="Arial" w:hAnsi="Arial"/>
        <w:color w:val="2b4b72"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b4b72"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b4b72"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b4b72"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b4b72"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b4b72" w:themeColor="accent1" w:themeShade="95"/>
        <w:sz w:val="22"/>
      </w:rPr>
      <w:pPr>
        <w:pBdr/>
        <w:spacing/>
        <w:ind/>
      </w:pPr>
      <w:tblPr>
        <w:tblBorders/>
      </w:tblPr>
      <w:tcPr>
        <w:tcBorders/>
      </w:tcPr>
    </w:tblStylePr>
  </w:style>
  <w:style w:type="table" w:styleId="1056">
    <w:name w:val="List Table 7 Colorful - Accent 2"/>
    <w:basedOn w:val="1072"/>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9f3a38" w:themeColor="accent2" w:themeTint="97" w:themeShade="95"/>
        <w:sz w:val="22"/>
      </w:rPr>
      <w:pPr>
        <w:pBdr/>
        <w:spacing/>
        <w:ind/>
      </w:pPr>
      <w:tblPr>
        <w:tblBorders/>
      </w:tblPr>
      <w:tcPr>
        <w:shd w:val="clear" w:color="ffffff" w:themeColor="accent2" w:themeTint="40" w:fill="efd3d2" w:themeFill="accent2" w:themeFillTint="40"/>
        <w:tcBorders/>
      </w:tcPr>
    </w:tblStylePr>
    <w:tblStylePr w:type="band1Vert">
      <w:pPr>
        <w:pBdr/>
        <w:spacing/>
        <w:ind/>
      </w:pPr>
      <w:tblPr>
        <w:tblBorders/>
      </w:tblPr>
      <w:tcPr>
        <w:shd w:val="clear" w:color="ffffff" w:themeColor="accent2" w:themeTint="40" w:fill="efd3d2" w:themeFill="accent2" w:themeFillTint="40"/>
        <w:tcBorders/>
      </w:tcPr>
    </w:tblStylePr>
    <w:tblStylePr w:type="band2Horz">
      <w:rPr>
        <w:rFonts w:ascii="Arial" w:hAnsi="Arial"/>
        <w:color w:val="9f3a38"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f3a38"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9f3a38"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9f3a38"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9f3a38" w:themeColor="accent2" w:themeTint="97" w:themeShade="95"/>
        <w:sz w:val="22"/>
      </w:rPr>
      <w:pPr>
        <w:pBdr/>
        <w:spacing/>
        <w:ind/>
      </w:pPr>
      <w:tblPr>
        <w:tblBorders/>
      </w:tblPr>
      <w:tcPr>
        <w:tcBorders/>
      </w:tcPr>
    </w:tblStylePr>
  </w:style>
  <w:style w:type="table" w:styleId="1057">
    <w:name w:val="List Table 7 Colorful - Accent 3"/>
    <w:basedOn w:val="1072"/>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c993f" w:themeColor="accent3" w:themeTint="98" w:themeShade="95"/>
        <w:sz w:val="22"/>
      </w:rPr>
      <w:pPr>
        <w:pBdr/>
        <w:spacing/>
        <w:ind/>
      </w:pPr>
      <w:tblPr>
        <w:tblBorders/>
      </w:tblPr>
      <w:tcPr>
        <w:shd w:val="clear" w:color="ffffff" w:themeColor="accent3" w:themeTint="40" w:fill="e6eed5" w:themeFill="accent3" w:themeFillTint="40"/>
        <w:tcBorders/>
      </w:tcPr>
    </w:tblStylePr>
    <w:tblStylePr w:type="band1Vert">
      <w:pPr>
        <w:pBdr/>
        <w:spacing/>
        <w:ind/>
      </w:pPr>
      <w:tblPr>
        <w:tblBorders/>
      </w:tblPr>
      <w:tcPr>
        <w:shd w:val="clear" w:color="ffffff" w:themeColor="accent3" w:themeTint="40" w:fill="e6eed5" w:themeFill="accent3" w:themeFillTint="40"/>
        <w:tcBorders/>
      </w:tcPr>
    </w:tblStylePr>
    <w:tblStylePr w:type="band2Horz">
      <w:rPr>
        <w:rFonts w:ascii="Arial" w:hAnsi="Arial"/>
        <w:color w:val="7c993f"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c993f"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c993f"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c993f"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c993f" w:themeColor="accent3" w:themeTint="98" w:themeShade="95"/>
        <w:sz w:val="22"/>
      </w:rPr>
      <w:pPr>
        <w:pBdr/>
        <w:spacing/>
        <w:ind/>
      </w:pPr>
      <w:tblPr>
        <w:tblBorders/>
      </w:tblPr>
      <w:tcPr>
        <w:tcBorders/>
      </w:tcPr>
    </w:tblStylePr>
  </w:style>
  <w:style w:type="table" w:styleId="1058">
    <w:name w:val="List Table 7 Colorful - Accent 4"/>
    <w:basedOn w:val="1072"/>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664f84" w:themeColor="accent4" w:themeTint="9A" w:themeShade="95"/>
        <w:sz w:val="22"/>
      </w:rPr>
      <w:pPr>
        <w:pBdr/>
        <w:spacing/>
        <w:ind/>
      </w:pPr>
      <w:tblPr>
        <w:tblBorders/>
      </w:tblPr>
      <w:tcPr>
        <w:shd w:val="clear" w:color="ffffff" w:themeColor="accent4" w:themeTint="40" w:fill="dfd8e8" w:themeFill="accent4" w:themeFillTint="40"/>
        <w:tcBorders/>
      </w:tcPr>
    </w:tblStylePr>
    <w:tblStylePr w:type="band1Vert">
      <w:pPr>
        <w:pBdr/>
        <w:spacing/>
        <w:ind/>
      </w:pPr>
      <w:tblPr>
        <w:tblBorders/>
      </w:tblPr>
      <w:tcPr>
        <w:shd w:val="clear" w:color="ffffff" w:themeColor="accent4" w:themeTint="40" w:fill="dfd8e8" w:themeFill="accent4" w:themeFillTint="40"/>
        <w:tcBorders/>
      </w:tcPr>
    </w:tblStylePr>
    <w:tblStylePr w:type="band2Horz">
      <w:rPr>
        <w:rFonts w:ascii="Arial" w:hAnsi="Arial"/>
        <w:color w:val="664f84"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64f84"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664f84"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664f84"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664f84" w:themeColor="accent4" w:themeTint="9A" w:themeShade="95"/>
        <w:sz w:val="22"/>
      </w:rPr>
      <w:pPr>
        <w:pBdr/>
        <w:spacing/>
        <w:ind/>
      </w:pPr>
      <w:tblPr>
        <w:tblBorders/>
      </w:tblPr>
      <w:tcPr>
        <w:tcBorders/>
      </w:tcPr>
    </w:tblStylePr>
  </w:style>
  <w:style w:type="table" w:styleId="1059">
    <w:name w:val="List Table 7 Colorful - Accent 5"/>
    <w:basedOn w:val="1072"/>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8ba3" w:themeColor="accent5" w:themeTint="9A" w:themeShade="95"/>
        <w:sz w:val="22"/>
      </w:rPr>
      <w:pPr>
        <w:pBdr/>
        <w:spacing/>
        <w:ind/>
      </w:pPr>
      <w:tblPr>
        <w:tblBorders/>
      </w:tblPr>
      <w:tcPr>
        <w:shd w:val="clear" w:color="ffffff" w:themeColor="accent5" w:themeTint="40" w:fill="d2eaf1" w:themeFill="accent5" w:themeFillTint="40"/>
        <w:tcBorders/>
      </w:tcPr>
    </w:tblStylePr>
    <w:tblStylePr w:type="band1Vert">
      <w:pPr>
        <w:pBdr/>
        <w:spacing/>
        <w:ind/>
      </w:pPr>
      <w:tblPr>
        <w:tblBorders/>
      </w:tblPr>
      <w:tcPr>
        <w:shd w:val="clear" w:color="ffffff" w:themeColor="accent5" w:themeTint="40" w:fill="d2eaf1" w:themeFill="accent5" w:themeFillTint="40"/>
        <w:tcBorders/>
      </w:tcPr>
    </w:tblStylePr>
    <w:tblStylePr w:type="band2Horz">
      <w:rPr>
        <w:rFonts w:ascii="Arial" w:hAnsi="Arial"/>
        <w:color w:val="338ba3"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8ba3"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8ba3"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8ba3"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8ba3" w:themeColor="accent5" w:themeTint="9A" w:themeShade="95"/>
        <w:sz w:val="22"/>
      </w:rPr>
      <w:pPr>
        <w:pBdr/>
        <w:spacing/>
        <w:ind/>
      </w:pPr>
      <w:tblPr>
        <w:tblBorders/>
      </w:tblPr>
      <w:tcPr>
        <w:tcBorders/>
      </w:tcPr>
    </w:tblStylePr>
  </w:style>
  <w:style w:type="table" w:styleId="1060">
    <w:name w:val="List Table 7 Colorful - Accent 6"/>
    <w:basedOn w:val="1072"/>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dd680a" w:themeColor="accent6" w:themeTint="98" w:themeShade="95"/>
        <w:sz w:val="22"/>
      </w:rPr>
      <w:pPr>
        <w:pBdr/>
        <w:spacing/>
        <w:ind/>
      </w:pPr>
      <w:tblPr>
        <w:tblBorders/>
      </w:tblPr>
      <w:tcPr>
        <w:shd w:val="clear" w:color="ffffff" w:themeColor="accent6" w:themeTint="40" w:fill="fde5d1" w:themeFill="accent6" w:themeFillTint="40"/>
        <w:tcBorders/>
      </w:tcPr>
    </w:tblStylePr>
    <w:tblStylePr w:type="band1Vert">
      <w:pPr>
        <w:pBdr/>
        <w:spacing/>
        <w:ind/>
      </w:pPr>
      <w:tblPr>
        <w:tblBorders/>
      </w:tblPr>
      <w:tcPr>
        <w:shd w:val="clear" w:color="ffffff" w:themeColor="accent6" w:themeTint="40" w:fill="fde5d1" w:themeFill="accent6" w:themeFillTint="40"/>
        <w:tcBorders/>
      </w:tcPr>
    </w:tblStylePr>
    <w:tblStylePr w:type="band2Horz">
      <w:rPr>
        <w:rFonts w:ascii="Arial" w:hAnsi="Arial"/>
        <w:color w:val="dd680a"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d680a"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dd680a"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dd680a"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d680a" w:themeColor="accent6" w:themeTint="98" w:themeShade="95"/>
        <w:sz w:val="22"/>
      </w:rPr>
      <w:pPr>
        <w:pBdr/>
        <w:spacing/>
        <w:ind/>
      </w:pPr>
      <w:tblPr>
        <w:tblBorders/>
      </w:tblPr>
      <w:tcPr>
        <w:tcBorders/>
      </w:tcPr>
    </w:tblStylePr>
  </w:style>
  <w:style w:type="paragraph" w:styleId="1061" w:default="1">
    <w:name w:val="Normal"/>
    <w:qFormat/>
    <w:pPr>
      <w:pBdr/>
      <w:spacing w:line="288" w:lineRule="auto"/>
      <w:ind/>
    </w:pPr>
    <w:rPr>
      <w:rFonts w:ascii="Arial" w:hAnsi="Arial"/>
      <w:lang w:val="es-ES_tradnl" w:eastAsia="en-US"/>
    </w:rPr>
  </w:style>
  <w:style w:type="paragraph" w:styleId="1062">
    <w:name w:val="Heading 1"/>
    <w:basedOn w:val="1061"/>
    <w:next w:val="1061"/>
    <w:link w:val="1261"/>
    <w:uiPriority w:val="1"/>
    <w:qFormat/>
    <w:pPr>
      <w:keepNext w:val="true"/>
      <w:pBdr/>
      <w:spacing/>
      <w:ind/>
      <w:jc w:val="both"/>
      <w:outlineLvl w:val="0"/>
    </w:pPr>
    <w:rPr>
      <w:b/>
      <w:sz w:val="32"/>
    </w:rPr>
  </w:style>
  <w:style w:type="paragraph" w:styleId="1063">
    <w:name w:val="Heading 2"/>
    <w:basedOn w:val="1061"/>
    <w:next w:val="1061"/>
    <w:link w:val="1262"/>
    <w:uiPriority w:val="1"/>
    <w:qFormat/>
    <w:pPr>
      <w:keepNext w:val="true"/>
      <w:pBdr/>
      <w:spacing w:after="60" w:before="240"/>
      <w:ind/>
      <w:outlineLvl w:val="1"/>
    </w:pPr>
    <w:rPr>
      <w:b/>
      <w:i/>
      <w:sz w:val="24"/>
    </w:rPr>
  </w:style>
  <w:style w:type="paragraph" w:styleId="1064">
    <w:name w:val="Heading 3"/>
    <w:basedOn w:val="1061"/>
    <w:next w:val="1061"/>
    <w:link w:val="1263"/>
    <w:uiPriority w:val="1"/>
    <w:qFormat/>
    <w:pPr>
      <w:keepNext w:val="true"/>
      <w:pBdr/>
      <w:spacing w:after="60" w:before="240"/>
      <w:ind/>
      <w:outlineLvl w:val="2"/>
    </w:pPr>
    <w:rPr>
      <w:sz w:val="24"/>
    </w:rPr>
  </w:style>
  <w:style w:type="paragraph" w:styleId="1065">
    <w:name w:val="Heading 4"/>
    <w:basedOn w:val="1061"/>
    <w:next w:val="1061"/>
    <w:link w:val="1313"/>
    <w:uiPriority w:val="1"/>
    <w:unhideWhenUsed/>
    <w:qFormat/>
    <w:pPr>
      <w:keepNext w:val="true"/>
      <w:pBdr/>
      <w:spacing w:after="60" w:before="240"/>
      <w:ind/>
      <w:outlineLvl w:val="3"/>
    </w:pPr>
    <w:rPr>
      <w:rFonts w:ascii="Calibri" w:hAnsi="Calibri" w:eastAsia="Times New Roman"/>
      <w:b/>
      <w:bCs/>
      <w:sz w:val="28"/>
      <w:szCs w:val="28"/>
    </w:rPr>
  </w:style>
  <w:style w:type="paragraph" w:styleId="1066">
    <w:name w:val="Heading 5"/>
    <w:basedOn w:val="1061"/>
    <w:link w:val="1314"/>
    <w:uiPriority w:val="1"/>
    <w:qFormat/>
    <w:pPr>
      <w:widowControl w:val="false"/>
      <w:pBdr/>
      <w:spacing w:before="1" w:line="240" w:lineRule="auto"/>
      <w:ind w:left="172"/>
      <w:outlineLvl w:val="4"/>
    </w:pPr>
    <w:rPr>
      <w:rFonts w:ascii="Times New Roman" w:hAnsi="Times New Roman" w:eastAsia="Times New Roman"/>
      <w:b/>
      <w:bCs/>
      <w:i/>
      <w:sz w:val="22"/>
      <w:szCs w:val="22"/>
      <w:lang w:val="en-US"/>
    </w:rPr>
  </w:style>
  <w:style w:type="paragraph" w:styleId="1067">
    <w:name w:val="Heading 6"/>
    <w:basedOn w:val="1061"/>
    <w:next w:val="1061"/>
    <w:link w:val="1091"/>
    <w:uiPriority w:val="9"/>
    <w:unhideWhenUsed/>
    <w:qFormat/>
    <w:pPr>
      <w:keepNext w:val="true"/>
      <w:keepLines w:val="true"/>
      <w:pBdr/>
      <w:spacing w:after="200" w:before="320"/>
      <w:ind/>
      <w:outlineLvl w:val="5"/>
    </w:pPr>
    <w:rPr>
      <w:rFonts w:eastAsia="Arial" w:cs="Arial"/>
      <w:b/>
      <w:bCs/>
      <w:sz w:val="22"/>
      <w:szCs w:val="22"/>
    </w:rPr>
  </w:style>
  <w:style w:type="paragraph" w:styleId="1068">
    <w:name w:val="Heading 7"/>
    <w:basedOn w:val="1061"/>
    <w:next w:val="1061"/>
    <w:link w:val="1092"/>
    <w:uiPriority w:val="9"/>
    <w:unhideWhenUsed/>
    <w:qFormat/>
    <w:pPr>
      <w:keepNext w:val="true"/>
      <w:keepLines w:val="true"/>
      <w:pBdr/>
      <w:spacing w:after="200" w:before="320"/>
      <w:ind/>
      <w:outlineLvl w:val="6"/>
    </w:pPr>
    <w:rPr>
      <w:rFonts w:eastAsia="Arial" w:cs="Arial"/>
      <w:b/>
      <w:bCs/>
      <w:i/>
      <w:iCs/>
      <w:sz w:val="22"/>
      <w:szCs w:val="22"/>
    </w:rPr>
  </w:style>
  <w:style w:type="paragraph" w:styleId="1069">
    <w:name w:val="Heading 8"/>
    <w:basedOn w:val="1061"/>
    <w:next w:val="1061"/>
    <w:link w:val="1093"/>
    <w:uiPriority w:val="9"/>
    <w:unhideWhenUsed/>
    <w:qFormat/>
    <w:pPr>
      <w:keepNext w:val="true"/>
      <w:keepLines w:val="true"/>
      <w:pBdr/>
      <w:spacing w:after="200" w:before="320"/>
      <w:ind/>
      <w:outlineLvl w:val="7"/>
    </w:pPr>
    <w:rPr>
      <w:rFonts w:eastAsia="Arial" w:cs="Arial"/>
      <w:i/>
      <w:iCs/>
      <w:sz w:val="22"/>
      <w:szCs w:val="22"/>
    </w:rPr>
  </w:style>
  <w:style w:type="paragraph" w:styleId="1070">
    <w:name w:val="Heading 9"/>
    <w:basedOn w:val="1061"/>
    <w:next w:val="1061"/>
    <w:link w:val="1094"/>
    <w:uiPriority w:val="9"/>
    <w:unhideWhenUsed/>
    <w:qFormat/>
    <w:pPr>
      <w:keepNext w:val="true"/>
      <w:keepLines w:val="true"/>
      <w:pBdr/>
      <w:spacing w:after="200" w:before="320"/>
      <w:ind/>
      <w:outlineLvl w:val="8"/>
    </w:pPr>
    <w:rPr>
      <w:rFonts w:eastAsia="Arial" w:cs="Arial"/>
      <w:i/>
      <w:iCs/>
      <w:sz w:val="21"/>
      <w:szCs w:val="21"/>
    </w:rPr>
  </w:style>
  <w:style w:type="character" w:styleId="1071" w:default="1">
    <w:name w:val="Default Paragraph Font"/>
    <w:uiPriority w:val="1"/>
    <w:unhideWhenUsed/>
    <w:pPr>
      <w:pBdr/>
      <w:spacing/>
      <w:ind/>
    </w:pPr>
  </w:style>
  <w:style w:type="table" w:styleId="1072"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1073" w:default="1">
    <w:name w:val="No List"/>
    <w:uiPriority w:val="99"/>
    <w:semiHidden/>
    <w:unhideWhenUsed/>
    <w:pPr>
      <w:pBdr/>
      <w:spacing/>
      <w:ind/>
    </w:pPr>
  </w:style>
  <w:style w:type="character" w:styleId="1074" w:customStyle="1">
    <w:name w:val="Heading 1 Char"/>
    <w:basedOn w:val="1071"/>
    <w:uiPriority w:val="9"/>
    <w:pPr>
      <w:pBdr/>
      <w:spacing/>
      <w:ind/>
    </w:pPr>
    <w:rPr>
      <w:rFonts w:ascii="Arial" w:hAnsi="Arial" w:eastAsia="Arial" w:cs="Arial"/>
      <w:sz w:val="40"/>
      <w:szCs w:val="40"/>
    </w:rPr>
  </w:style>
  <w:style w:type="character" w:styleId="1075" w:customStyle="1">
    <w:name w:val="Heading 2 Char"/>
    <w:basedOn w:val="1071"/>
    <w:uiPriority w:val="9"/>
    <w:pPr>
      <w:pBdr/>
      <w:spacing/>
      <w:ind/>
    </w:pPr>
    <w:rPr>
      <w:rFonts w:ascii="Arial" w:hAnsi="Arial" w:eastAsia="Arial" w:cs="Arial"/>
      <w:sz w:val="34"/>
    </w:rPr>
  </w:style>
  <w:style w:type="character" w:styleId="1076" w:customStyle="1">
    <w:name w:val="Heading 3 Char"/>
    <w:basedOn w:val="1071"/>
    <w:uiPriority w:val="9"/>
    <w:pPr>
      <w:pBdr/>
      <w:spacing/>
      <w:ind/>
    </w:pPr>
    <w:rPr>
      <w:rFonts w:ascii="Arial" w:hAnsi="Arial" w:eastAsia="Arial" w:cs="Arial"/>
      <w:sz w:val="30"/>
      <w:szCs w:val="30"/>
    </w:rPr>
  </w:style>
  <w:style w:type="character" w:styleId="1077" w:customStyle="1">
    <w:name w:val="Heading 4 Char"/>
    <w:basedOn w:val="1071"/>
    <w:uiPriority w:val="9"/>
    <w:pPr>
      <w:pBdr/>
      <w:spacing/>
      <w:ind/>
    </w:pPr>
    <w:rPr>
      <w:rFonts w:ascii="Arial" w:hAnsi="Arial" w:eastAsia="Arial" w:cs="Arial"/>
      <w:b/>
      <w:bCs/>
      <w:sz w:val="26"/>
      <w:szCs w:val="26"/>
    </w:rPr>
  </w:style>
  <w:style w:type="character" w:styleId="1078" w:customStyle="1">
    <w:name w:val="Heading 5 Char"/>
    <w:basedOn w:val="1071"/>
    <w:uiPriority w:val="9"/>
    <w:pPr>
      <w:pBdr/>
      <w:spacing/>
      <w:ind/>
    </w:pPr>
    <w:rPr>
      <w:rFonts w:ascii="Arial" w:hAnsi="Arial" w:eastAsia="Arial" w:cs="Arial"/>
      <w:b/>
      <w:bCs/>
      <w:sz w:val="24"/>
      <w:szCs w:val="24"/>
    </w:rPr>
  </w:style>
  <w:style w:type="character" w:styleId="1079" w:customStyle="1">
    <w:name w:val="Heading 6 Char"/>
    <w:basedOn w:val="1071"/>
    <w:uiPriority w:val="9"/>
    <w:pPr>
      <w:pBdr/>
      <w:spacing/>
      <w:ind/>
    </w:pPr>
    <w:rPr>
      <w:rFonts w:ascii="Arial" w:hAnsi="Arial" w:eastAsia="Arial" w:cs="Arial"/>
      <w:b/>
      <w:bCs/>
      <w:sz w:val="22"/>
      <w:szCs w:val="22"/>
    </w:rPr>
  </w:style>
  <w:style w:type="character" w:styleId="1080" w:customStyle="1">
    <w:name w:val="Heading 7 Char"/>
    <w:basedOn w:val="1071"/>
    <w:uiPriority w:val="9"/>
    <w:pPr>
      <w:pBdr/>
      <w:spacing/>
      <w:ind/>
    </w:pPr>
    <w:rPr>
      <w:rFonts w:ascii="Arial" w:hAnsi="Arial" w:eastAsia="Arial" w:cs="Arial"/>
      <w:b/>
      <w:bCs/>
      <w:i/>
      <w:iCs/>
      <w:sz w:val="22"/>
      <w:szCs w:val="22"/>
    </w:rPr>
  </w:style>
  <w:style w:type="character" w:styleId="1081" w:customStyle="1">
    <w:name w:val="Heading 8 Char"/>
    <w:basedOn w:val="1071"/>
    <w:uiPriority w:val="9"/>
    <w:pPr>
      <w:pBdr/>
      <w:spacing/>
      <w:ind/>
    </w:pPr>
    <w:rPr>
      <w:rFonts w:ascii="Arial" w:hAnsi="Arial" w:eastAsia="Arial" w:cs="Arial"/>
      <w:i/>
      <w:iCs/>
      <w:sz w:val="22"/>
      <w:szCs w:val="22"/>
    </w:rPr>
  </w:style>
  <w:style w:type="character" w:styleId="1082" w:customStyle="1">
    <w:name w:val="Heading 9 Char"/>
    <w:basedOn w:val="1071"/>
    <w:uiPriority w:val="9"/>
    <w:pPr>
      <w:pBdr/>
      <w:spacing/>
      <w:ind/>
    </w:pPr>
    <w:rPr>
      <w:rFonts w:ascii="Arial" w:hAnsi="Arial" w:eastAsia="Arial" w:cs="Arial"/>
      <w:i/>
      <w:iCs/>
      <w:sz w:val="21"/>
      <w:szCs w:val="21"/>
    </w:rPr>
  </w:style>
  <w:style w:type="character" w:styleId="1083" w:customStyle="1">
    <w:name w:val="Title Char"/>
    <w:basedOn w:val="1071"/>
    <w:uiPriority w:val="10"/>
    <w:pPr>
      <w:pBdr/>
      <w:spacing/>
      <w:ind/>
    </w:pPr>
    <w:rPr>
      <w:sz w:val="48"/>
      <w:szCs w:val="48"/>
    </w:rPr>
  </w:style>
  <w:style w:type="character" w:styleId="1084" w:customStyle="1">
    <w:name w:val="Subtitle Char"/>
    <w:basedOn w:val="1071"/>
    <w:uiPriority w:val="11"/>
    <w:pPr>
      <w:pBdr/>
      <w:spacing/>
      <w:ind/>
    </w:pPr>
    <w:rPr>
      <w:sz w:val="24"/>
      <w:szCs w:val="24"/>
    </w:rPr>
  </w:style>
  <w:style w:type="character" w:styleId="1085" w:customStyle="1">
    <w:name w:val="Quote Char"/>
    <w:uiPriority w:val="29"/>
    <w:pPr>
      <w:pBdr/>
      <w:spacing/>
      <w:ind/>
    </w:pPr>
    <w:rPr>
      <w:i/>
    </w:rPr>
  </w:style>
  <w:style w:type="character" w:styleId="1086" w:customStyle="1">
    <w:name w:val="Intense Quote Char"/>
    <w:uiPriority w:val="30"/>
    <w:pPr>
      <w:pBdr/>
      <w:spacing/>
      <w:ind/>
    </w:pPr>
    <w:rPr>
      <w:i/>
    </w:rPr>
  </w:style>
  <w:style w:type="character" w:styleId="1087" w:customStyle="1">
    <w:name w:val="Header Char"/>
    <w:basedOn w:val="1071"/>
    <w:uiPriority w:val="99"/>
    <w:pPr>
      <w:pBdr/>
      <w:spacing/>
      <w:ind/>
    </w:pPr>
  </w:style>
  <w:style w:type="character" w:styleId="1088" w:customStyle="1">
    <w:name w:val="Footer Char"/>
    <w:basedOn w:val="1071"/>
    <w:uiPriority w:val="99"/>
    <w:pPr>
      <w:pBdr/>
      <w:spacing/>
      <w:ind/>
    </w:pPr>
  </w:style>
  <w:style w:type="character" w:styleId="1089" w:customStyle="1">
    <w:name w:val="Footnote Text Char"/>
    <w:uiPriority w:val="99"/>
    <w:pPr>
      <w:pBdr/>
      <w:spacing/>
      <w:ind/>
    </w:pPr>
    <w:rPr>
      <w:sz w:val="18"/>
    </w:rPr>
  </w:style>
  <w:style w:type="character" w:styleId="1090" w:customStyle="1">
    <w:name w:val="Endnote Text Char"/>
    <w:uiPriority w:val="99"/>
    <w:pPr>
      <w:pBdr/>
      <w:spacing/>
      <w:ind/>
    </w:pPr>
    <w:rPr>
      <w:sz w:val="20"/>
    </w:rPr>
  </w:style>
  <w:style w:type="character" w:styleId="1091" w:customStyle="1">
    <w:name w:val="Heading 6 Char1"/>
    <w:basedOn w:val="1071"/>
    <w:link w:val="1067"/>
    <w:uiPriority w:val="9"/>
    <w:pPr>
      <w:pBdr/>
      <w:spacing/>
      <w:ind/>
    </w:pPr>
    <w:rPr>
      <w:rFonts w:ascii="Arial" w:hAnsi="Arial" w:eastAsia="Arial" w:cs="Arial"/>
      <w:b/>
      <w:bCs/>
      <w:sz w:val="22"/>
      <w:szCs w:val="22"/>
    </w:rPr>
  </w:style>
  <w:style w:type="character" w:styleId="1092" w:customStyle="1">
    <w:name w:val="Heading 7 Char1"/>
    <w:basedOn w:val="1071"/>
    <w:link w:val="1068"/>
    <w:uiPriority w:val="9"/>
    <w:pPr>
      <w:pBdr/>
      <w:spacing/>
      <w:ind/>
    </w:pPr>
    <w:rPr>
      <w:rFonts w:ascii="Arial" w:hAnsi="Arial" w:eastAsia="Arial" w:cs="Arial"/>
      <w:b/>
      <w:bCs/>
      <w:i/>
      <w:iCs/>
      <w:sz w:val="22"/>
      <w:szCs w:val="22"/>
    </w:rPr>
  </w:style>
  <w:style w:type="character" w:styleId="1093" w:customStyle="1">
    <w:name w:val="Heading 8 Char1"/>
    <w:basedOn w:val="1071"/>
    <w:link w:val="1069"/>
    <w:uiPriority w:val="9"/>
    <w:pPr>
      <w:pBdr/>
      <w:spacing/>
      <w:ind/>
    </w:pPr>
    <w:rPr>
      <w:rFonts w:ascii="Arial" w:hAnsi="Arial" w:eastAsia="Arial" w:cs="Arial"/>
      <w:i/>
      <w:iCs/>
      <w:sz w:val="22"/>
      <w:szCs w:val="22"/>
    </w:rPr>
  </w:style>
  <w:style w:type="character" w:styleId="1094" w:customStyle="1">
    <w:name w:val="Heading 9 Char1"/>
    <w:basedOn w:val="1071"/>
    <w:link w:val="1070"/>
    <w:uiPriority w:val="9"/>
    <w:pPr>
      <w:pBdr/>
      <w:spacing/>
      <w:ind/>
    </w:pPr>
    <w:rPr>
      <w:rFonts w:ascii="Arial" w:hAnsi="Arial" w:eastAsia="Arial" w:cs="Arial"/>
      <w:i/>
      <w:iCs/>
      <w:sz w:val="21"/>
      <w:szCs w:val="21"/>
    </w:rPr>
  </w:style>
  <w:style w:type="paragraph" w:styleId="1095">
    <w:name w:val="No Spacing"/>
    <w:uiPriority w:val="1"/>
    <w:qFormat/>
    <w:pPr>
      <w:pBdr/>
      <w:spacing/>
      <w:ind/>
    </w:pPr>
  </w:style>
  <w:style w:type="paragraph" w:styleId="1096">
    <w:name w:val="Title"/>
    <w:basedOn w:val="1061"/>
    <w:next w:val="1061"/>
    <w:link w:val="1097"/>
    <w:uiPriority w:val="10"/>
    <w:qFormat/>
    <w:pPr>
      <w:pBdr/>
      <w:spacing w:after="200" w:before="300"/>
      <w:ind/>
      <w:contextualSpacing w:val="true"/>
    </w:pPr>
    <w:rPr>
      <w:sz w:val="48"/>
      <w:szCs w:val="48"/>
    </w:rPr>
  </w:style>
  <w:style w:type="character" w:styleId="1097" w:customStyle="1">
    <w:name w:val="Title Char1"/>
    <w:basedOn w:val="1071"/>
    <w:link w:val="1096"/>
    <w:uiPriority w:val="10"/>
    <w:pPr>
      <w:pBdr/>
      <w:spacing/>
      <w:ind/>
    </w:pPr>
    <w:rPr>
      <w:sz w:val="48"/>
      <w:szCs w:val="48"/>
    </w:rPr>
  </w:style>
  <w:style w:type="paragraph" w:styleId="1098">
    <w:name w:val="Subtitle"/>
    <w:basedOn w:val="1061"/>
    <w:next w:val="1061"/>
    <w:link w:val="1099"/>
    <w:uiPriority w:val="11"/>
    <w:qFormat/>
    <w:pPr>
      <w:pBdr/>
      <w:spacing w:after="200" w:before="200"/>
      <w:ind/>
    </w:pPr>
    <w:rPr>
      <w:sz w:val="24"/>
      <w:szCs w:val="24"/>
    </w:rPr>
  </w:style>
  <w:style w:type="character" w:styleId="1099" w:customStyle="1">
    <w:name w:val="Subtitle Char1"/>
    <w:basedOn w:val="1071"/>
    <w:link w:val="1098"/>
    <w:uiPriority w:val="11"/>
    <w:pPr>
      <w:pBdr/>
      <w:spacing/>
      <w:ind/>
    </w:pPr>
    <w:rPr>
      <w:sz w:val="24"/>
      <w:szCs w:val="24"/>
    </w:rPr>
  </w:style>
  <w:style w:type="paragraph" w:styleId="1100">
    <w:name w:val="Quote"/>
    <w:basedOn w:val="1061"/>
    <w:next w:val="1061"/>
    <w:link w:val="1101"/>
    <w:uiPriority w:val="29"/>
    <w:qFormat/>
    <w:pPr>
      <w:pBdr/>
      <w:spacing/>
      <w:ind w:right="720" w:left="720"/>
    </w:pPr>
    <w:rPr>
      <w:i/>
    </w:rPr>
  </w:style>
  <w:style w:type="character" w:styleId="1101" w:customStyle="1">
    <w:name w:val="Quote Char1"/>
    <w:link w:val="1100"/>
    <w:uiPriority w:val="29"/>
    <w:pPr>
      <w:pBdr/>
      <w:spacing/>
      <w:ind/>
    </w:pPr>
    <w:rPr>
      <w:i/>
    </w:rPr>
  </w:style>
  <w:style w:type="paragraph" w:styleId="1102">
    <w:name w:val="Intense Quote"/>
    <w:basedOn w:val="1061"/>
    <w:next w:val="1061"/>
    <w:link w:val="1103"/>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1103" w:customStyle="1">
    <w:name w:val="Intense Quote Char1"/>
    <w:link w:val="1102"/>
    <w:uiPriority w:val="30"/>
    <w:pPr>
      <w:pBdr/>
      <w:spacing/>
      <w:ind/>
    </w:pPr>
    <w:rPr>
      <w:i/>
    </w:rPr>
  </w:style>
  <w:style w:type="character" w:styleId="1104" w:customStyle="1">
    <w:name w:val="Caption Char"/>
    <w:uiPriority w:val="99"/>
    <w:pPr>
      <w:pBdr/>
      <w:spacing/>
      <w:ind/>
    </w:pPr>
  </w:style>
  <w:style w:type="table" w:styleId="1105" w:customStyle="1">
    <w:name w:val="Table Grid Light1"/>
    <w:basedOn w:val="1072"/>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6">
    <w:name w:val="Plain Table 1"/>
    <w:basedOn w:val="1072"/>
    <w:uiPriority w:val="59"/>
    <w:pPr>
      <w:pBdr/>
      <w:spacing/>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7">
    <w:name w:val="Plain Table 2"/>
    <w:basedOn w:val="1072"/>
    <w:uiPriority w:val="59"/>
    <w:pPr>
      <w:pBdr/>
      <w:spacing/>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8">
    <w:name w:val="Plain Table 3"/>
    <w:basedOn w:val="1072"/>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09">
    <w:name w:val="Plain Table 4"/>
    <w:basedOn w:val="1072"/>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0">
    <w:name w:val="Plain Table 5"/>
    <w:basedOn w:val="1072"/>
    <w:uiPriority w:val="99"/>
    <w:pPr>
      <w:pBdr/>
      <w:spacing/>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1">
    <w:name w:val="Grid Table 1 Light"/>
    <w:basedOn w:val="1072"/>
    <w:uiPriority w:val="99"/>
    <w:pPr>
      <w:pBdr/>
      <w:spacing/>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2" w:customStyle="1">
    <w:name w:val="Grid Table 1 Light - Accent 11"/>
    <w:basedOn w:val="1072"/>
    <w:uiPriority w:val="99"/>
    <w:pPr>
      <w:pBdr/>
      <w:spacing/>
      <w:ind/>
    </w:pPr>
    <w:tblPr>
      <w:tblStyleRowBandSize w:val="1"/>
      <w:tblStyleColBandSize w:val="1"/>
      <w:tbl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insideH w:val="single" w:color="b7cbe4" w:themeColor="accent1" w:themeTint="67" w:sz="4" w:space="0"/>
        <w:insideV w:val="single" w:color="b7cbe4"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7b4d8"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3" w:customStyle="1">
    <w:name w:val="Grid Table 1 Light - Accent 21"/>
    <w:basedOn w:val="1072"/>
    <w:uiPriority w:val="99"/>
    <w:pPr>
      <w:pBdr/>
      <w:spacing/>
      <w:ind/>
    </w:pPr>
    <w:tblPr>
      <w:tblStyleRowBandSize w:val="1"/>
      <w:tblStyleColBandSize w:val="1"/>
      <w:tbl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insideH w:val="single" w:color="e5b7b6" w:themeColor="accent2" w:themeTint="67" w:sz="4" w:space="0"/>
        <w:insideV w:val="single" w:color="e5b7b6"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da989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4" w:customStyle="1">
    <w:name w:val="Grid Table 1 Light - Accent 31"/>
    <w:basedOn w:val="1072"/>
    <w:uiPriority w:val="99"/>
    <w:pPr>
      <w:pBdr/>
      <w:spacing/>
      <w:ind/>
    </w:pPr>
    <w:tblPr>
      <w:tblStyleRowBandSize w:val="1"/>
      <w:tblStyleColBandSize w:val="1"/>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4d79d"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5" w:customStyle="1">
    <w:name w:val="Grid Table 1 Light - Accent 41"/>
    <w:basedOn w:val="1072"/>
    <w:uiPriority w:val="99"/>
    <w:pPr>
      <w:pBdr/>
      <w:spacing/>
      <w:ind/>
    </w:pPr>
    <w:tblPr>
      <w:tblStyleRowBandSize w:val="1"/>
      <w:tblStyleColBandSize w:val="1"/>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b4a4c8"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6" w:customStyle="1">
    <w:name w:val="Grid Table 1 Light - Accent 51"/>
    <w:basedOn w:val="1072"/>
    <w:uiPriority w:val="99"/>
    <w:pPr>
      <w:pBdr/>
      <w:spacing/>
      <w:ind/>
    </w:pPr>
    <w:tblPr>
      <w:tblStyleRowBandSize w:val="1"/>
      <w:tblStyleColBandSize w:val="1"/>
      <w:tbl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insideH w:val="single" w:color="b6dde8" w:themeColor="accent5" w:themeTint="67" w:sz="4" w:space="0"/>
        <w:insideV w:val="single" w:color="b6dde8"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5cedd"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7" w:customStyle="1">
    <w:name w:val="Grid Table 1 Light - Accent 61"/>
    <w:basedOn w:val="1072"/>
    <w:uiPriority w:val="99"/>
    <w:pPr>
      <w:pBdr/>
      <w:spacing/>
      <w:ind/>
    </w:pPr>
    <w:tblPr>
      <w:tblStyleRowBandSize w:val="1"/>
      <w:tblStyleColBandSize w:val="1"/>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ac192"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8">
    <w:name w:val="Grid Table 2"/>
    <w:basedOn w:val="1072"/>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19" w:customStyle="1">
    <w:name w:val="Grid Table 2 - Accent 11"/>
    <w:basedOn w:val="1072"/>
    <w:uiPriority w:val="99"/>
    <w:pPr>
      <w:pBdr/>
      <w:spacing/>
      <w:ind/>
    </w:pPr>
    <w:tblPr>
      <w:tblStyleRowBandSize w:val="1"/>
      <w:tblStyleColBandSize w:val="1"/>
      <w:tblBorders>
        <w:bottom w:val="single" w:color="5d8ac2" w:themeColor="accent1" w:themeTint="EA" w:sz="4" w:space="0"/>
        <w:insideH w:val="single" w:color="5d8ac2" w:themeColor="accent1" w:themeTint="EA" w:sz="4" w:space="0"/>
        <w:insideV w:val="single" w:color="5d8ac2" w:themeColor="accent1" w:themeTint="EA" w:sz="4" w:space="0"/>
      </w:tblBorders>
    </w:tblPr>
    <w:tcPr>
      <w:tcBorders/>
    </w:tcPr>
    <w:tblStylePr w:type="band1Horz">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5d8ac2"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5d8ac2"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0" w:customStyle="1">
    <w:name w:val="Grid Table 2 - Accent 21"/>
    <w:basedOn w:val="1072"/>
    <w:uiPriority w:val="99"/>
    <w:pPr>
      <w:pBdr/>
      <w:spacing/>
      <w:ind/>
    </w:pPr>
    <w:tblPr>
      <w:tblStyleRowBandSize w:val="1"/>
      <w:tblStyleColBandSize w:val="1"/>
      <w:tblBorders>
        <w:bottom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1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d99695"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d9969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1" w:customStyle="1">
    <w:name w:val="Grid Table 2 - Accent 31"/>
    <w:basedOn w:val="1072"/>
    <w:uiPriority w:val="99"/>
    <w:pPr>
      <w:pBdr/>
      <w:spacing/>
      <w:ind/>
    </w:pPr>
    <w:tblPr>
      <w:tblStyleRowBandSize w:val="1"/>
      <w:tblStyleColBandSize w:val="1"/>
      <w:tblBorders>
        <w:bottom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1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9abb59"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9abb59"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2" w:customStyle="1">
    <w:name w:val="Grid Table 2 - Accent 41"/>
    <w:basedOn w:val="1072"/>
    <w:uiPriority w:val="99"/>
    <w:pPr>
      <w:pBdr/>
      <w:spacing/>
      <w:ind/>
    </w:pPr>
    <w:tblPr>
      <w:tblStyleRowBandSize w:val="1"/>
      <w:tblStyleColBandSize w:val="1"/>
      <w:tblBorders>
        <w:bottom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b2a1c6"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b2a1c6"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3" w:customStyle="1">
    <w:name w:val="Grid Table 2 - Accent 51"/>
    <w:basedOn w:val="1072"/>
    <w:uiPriority w:val="99"/>
    <w:pPr>
      <w:pBdr/>
      <w:spacing/>
      <w:ind/>
    </w:pPr>
    <w:tblPr>
      <w:tblStyleRowBandSize w:val="1"/>
      <w:tblStyleColBandSize w:val="1"/>
      <w:tblBorders>
        <w:bottom w:val="single" w:color="4bacc6" w:themeColor="accent5" w:sz="4" w:space="0"/>
        <w:insideH w:val="single" w:color="4bacc6" w:themeColor="accent5" w:sz="4" w:space="0"/>
        <w:insideV w:val="single" w:color="4bacc6" w:themeColor="accent5" w:sz="4" w:space="0"/>
      </w:tblBorders>
    </w:tblPr>
    <w:tcPr>
      <w:tcBorders/>
    </w:tcPr>
    <w:tblStylePr w:type="band1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bacc6"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bacc6"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4" w:customStyle="1">
    <w:name w:val="Grid Table 2 - Accent 61"/>
    <w:basedOn w:val="1072"/>
    <w:uiPriority w:val="99"/>
    <w:pPr>
      <w:pBdr/>
      <w:spacing/>
      <w:ind/>
    </w:pPr>
    <w:tblPr>
      <w:tblStyleRowBandSize w:val="1"/>
      <w:tblStyleColBandSize w:val="1"/>
      <w:tblBorders>
        <w:bottom w:val="single" w:color="f79646" w:themeColor="accent6" w:sz="4" w:space="0"/>
        <w:insideH w:val="single" w:color="f79646" w:themeColor="accent6" w:sz="4" w:space="0"/>
        <w:insideV w:val="single" w:color="f79646" w:themeColor="accent6" w:sz="4" w:space="0"/>
      </w:tblBorders>
    </w:tblPr>
    <w:tcPr>
      <w:tcBorders/>
    </w:tcPr>
    <w:tblStylePr w:type="band1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79646"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79646"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5">
    <w:name w:val="Grid Table 3"/>
    <w:basedOn w:val="1072"/>
    <w:uiPriority w:val="99"/>
    <w:pPr>
      <w:pBdr/>
      <w:spacing/>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6" w:customStyle="1">
    <w:name w:val="Grid Table 3 - Accent 11"/>
    <w:basedOn w:val="1072"/>
    <w:uiPriority w:val="99"/>
    <w:pPr>
      <w:pBdr/>
      <w:spacing/>
      <w:ind/>
    </w:pPr>
    <w:tblPr>
      <w:tblStyleRowBandSize w:val="1"/>
      <w:tblStyleColBandSize w:val="1"/>
      <w:tblBorders>
        <w:bottom w:val="single" w:color="5d8ac2" w:themeColor="accent1" w:themeTint="EA" w:sz="4" w:space="0"/>
        <w:insideH w:val="single" w:color="5d8ac2" w:themeColor="accent1" w:themeTint="EA" w:sz="4" w:space="0"/>
        <w:insideV w:val="single" w:color="5d8ac2" w:themeColor="accent1" w:themeTint="EA" w:sz="4" w:space="0"/>
      </w:tblBorders>
    </w:tblPr>
    <w:tcPr>
      <w:tcBorders/>
    </w:tcPr>
    <w:tblStylePr w:type="band1Horz">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1Vert">
      <w:rPr>
        <w:rFonts w:ascii="Arial" w:hAnsi="Arial"/>
        <w:color w:val="404040"/>
        <w:sz w:val="22"/>
      </w:rPr>
      <w:pPr>
        <w:pBdr/>
        <w:spacing/>
        <w:ind/>
      </w:pPr>
      <w:tblPr>
        <w:tblBorders/>
      </w:tblPr>
      <w:tcPr>
        <w:shd w:val="clear" w:color="dae5f1" w:themeColor="accent1" w:themeTint="34" w:fill="dae5f1"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7" w:customStyle="1">
    <w:name w:val="Grid Table 3 - Accent 21"/>
    <w:basedOn w:val="1072"/>
    <w:uiPriority w:val="99"/>
    <w:pPr>
      <w:pBdr/>
      <w:spacing/>
      <w:ind/>
    </w:pPr>
    <w:tblPr>
      <w:tblStyleRowBandSize w:val="1"/>
      <w:tblStyleColBandSize w:val="1"/>
      <w:tblBorders>
        <w:bottom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1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8" w:customStyle="1">
    <w:name w:val="Grid Table 3 - Accent 31"/>
    <w:basedOn w:val="1072"/>
    <w:uiPriority w:val="99"/>
    <w:pPr>
      <w:pBdr/>
      <w:spacing/>
      <w:ind/>
    </w:pPr>
    <w:tblPr>
      <w:tblStyleRowBandSize w:val="1"/>
      <w:tblStyleColBandSize w:val="1"/>
      <w:tblBorders>
        <w:bottom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1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29" w:customStyle="1">
    <w:name w:val="Grid Table 3 - Accent 41"/>
    <w:basedOn w:val="1072"/>
    <w:uiPriority w:val="99"/>
    <w:pPr>
      <w:pBdr/>
      <w:spacing/>
      <w:ind/>
    </w:pPr>
    <w:tblPr>
      <w:tblStyleRowBandSize w:val="1"/>
      <w:tblStyleColBandSize w:val="1"/>
      <w:tblBorders>
        <w:bottom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0" w:customStyle="1">
    <w:name w:val="Grid Table 3 - Accent 51"/>
    <w:basedOn w:val="1072"/>
    <w:uiPriority w:val="99"/>
    <w:pPr>
      <w:pBdr/>
      <w:spacing/>
      <w:ind/>
    </w:pPr>
    <w:tblPr>
      <w:tblStyleRowBandSize w:val="1"/>
      <w:tblStyleColBandSize w:val="1"/>
      <w:tblBorders>
        <w:bottom w:val="single" w:color="4bacc6" w:themeColor="accent5" w:sz="4" w:space="0"/>
        <w:insideH w:val="single" w:color="4bacc6" w:themeColor="accent5" w:sz="4" w:space="0"/>
        <w:insideV w:val="single" w:color="4bacc6" w:themeColor="accent5" w:sz="4" w:space="0"/>
      </w:tblBorders>
    </w:tblPr>
    <w:tcPr>
      <w:tcBorders/>
    </w:tcPr>
    <w:tblStylePr w:type="band1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1" w:customStyle="1">
    <w:name w:val="Grid Table 3 - Accent 61"/>
    <w:basedOn w:val="1072"/>
    <w:uiPriority w:val="99"/>
    <w:pPr>
      <w:pBdr/>
      <w:spacing/>
      <w:ind/>
    </w:pPr>
    <w:tblPr>
      <w:tblStyleRowBandSize w:val="1"/>
      <w:tblStyleColBandSize w:val="1"/>
      <w:tblBorders>
        <w:bottom w:val="single" w:color="f79646" w:themeColor="accent6" w:sz="4" w:space="0"/>
        <w:insideH w:val="single" w:color="f79646" w:themeColor="accent6" w:sz="4" w:space="0"/>
        <w:insideV w:val="single" w:color="f79646" w:themeColor="accent6" w:sz="4" w:space="0"/>
      </w:tblBorders>
    </w:tblPr>
    <w:tcPr>
      <w:tcBorders/>
    </w:tcPr>
    <w:tblStylePr w:type="band1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2">
    <w:name w:val="Grid Table 4"/>
    <w:basedOn w:val="1072"/>
    <w:uiPriority w:val="59"/>
    <w:pPr>
      <w:pBdr/>
      <w:spacing/>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3" w:customStyle="1">
    <w:name w:val="Grid Table 4 - Accent 11"/>
    <w:basedOn w:val="1072"/>
    <w:uiPriority w:val="59"/>
    <w:pPr>
      <w:pBdr/>
      <w:spacing/>
      <w:ind/>
    </w:pPr>
    <w:tblPr>
      <w:tblStyleRowBandSize w:val="1"/>
      <w:tblStyleColBandSize w:val="1"/>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insideV w:val="single" w:color="9bb7d9" w:themeColor="accent1" w:themeTint="90" w:sz="4" w:space="0"/>
      </w:tblBorders>
    </w:tblPr>
    <w:tcPr>
      <w:tcBorders/>
    </w:tcPr>
    <w:tblStylePr w:type="band1Horz">
      <w:rPr>
        <w:rFonts w:ascii="Arial" w:hAnsi="Arial"/>
        <w:color w:val="404040"/>
        <w:sz w:val="22"/>
      </w:rPr>
      <w:pPr>
        <w:pBdr/>
        <w:spacing/>
        <w:ind/>
      </w:pPr>
      <w:tblPr>
        <w:tblBorders/>
      </w:tblPr>
      <w:tcPr>
        <w:shd w:val="clear" w:color="dce6f2" w:themeColor="accent1" w:themeTint="32" w:fill="dce6f2" w:themeFill="accent1" w:themeFillTint="32"/>
        <w:tcBorders/>
      </w:tcPr>
    </w:tblStylePr>
    <w:tblStylePr w:type="band1Vert">
      <w:rPr>
        <w:rFonts w:ascii="Arial" w:hAnsi="Arial"/>
        <w:color w:val="404040"/>
        <w:sz w:val="22"/>
      </w:rPr>
      <w:pPr>
        <w:pBdr/>
        <w:spacing/>
        <w:ind/>
      </w:pPr>
      <w:tblPr>
        <w:tblBorders/>
      </w:tblPr>
      <w:tcPr>
        <w:shd w:val="clear" w:color="dce6f2" w:themeColor="accent1" w:themeTint="32" w:fill="dce6f2"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d8ac2" w:themeColor="accent1" w:themeTint="EA" w:fill="5d8ac2" w:themeFill="accent1" w:themeFillTint="EA"/>
        <w:tcBorders>
          <w:top w:val="single" w:color="5d8ac2" w:themeColor="accent1" w:themeTint="EA" w:sz="4" w:space="0"/>
          <w:left w:val="single" w:color="5d8ac2" w:themeColor="accent1" w:themeTint="EA" w:sz="4" w:space="0"/>
          <w:bottom w:val="single" w:color="5d8ac2" w:themeColor="accent1" w:themeTint="EA" w:sz="4" w:space="0"/>
          <w:right w:val="single" w:color="5d8ac2"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d8ac2"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4" w:customStyle="1">
    <w:name w:val="Grid Table 4 - Accent 21"/>
    <w:basedOn w:val="1072"/>
    <w:uiPriority w:val="59"/>
    <w:pPr>
      <w:pBdr/>
      <w:spacing/>
      <w:ind/>
    </w:pPr>
    <w:tblPr>
      <w:tblStyleRowBandSize w:val="1"/>
      <w:tblStyleColBandSize w:val="1"/>
      <w:tblBorders>
        <w:top w:val="single" w:color="db9b9a" w:themeColor="accent2" w:themeTint="90" w:sz="4" w:space="0"/>
        <w:left w:val="single" w:color="db9b9a" w:themeColor="accent2" w:themeTint="90" w:sz="4" w:space="0"/>
        <w:bottom w:val="single" w:color="db9b9a" w:themeColor="accent2" w:themeTint="90" w:sz="4" w:space="0"/>
        <w:right w:val="single" w:color="db9b9a" w:themeColor="accent2" w:themeTint="90" w:sz="4" w:space="0"/>
        <w:insideH w:val="single" w:color="db9b9a" w:themeColor="accent2" w:themeTint="90" w:sz="4" w:space="0"/>
        <w:insideV w:val="single" w:color="db9b9a" w:themeColor="accent2" w:themeTint="90" w:sz="4" w:space="0"/>
      </w:tblBorders>
    </w:tblPr>
    <w:tcPr>
      <w:tcBorders/>
    </w:tcPr>
    <w:tblStylePr w:type="band1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1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d99695" w:themeColor="accent2" w:themeTint="97" w:fill="d99695" w:themeFill="accent2" w:themeFillTint="97"/>
        <w:tc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d9969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5" w:customStyle="1">
    <w:name w:val="Grid Table 4 - Accent 31"/>
    <w:basedOn w:val="1072"/>
    <w:uiPriority w:val="59"/>
    <w:pPr>
      <w:pBdr/>
      <w:spacing/>
      <w:ind/>
    </w:pPr>
    <w:tblPr>
      <w:tblStyleRowBandSize w:val="1"/>
      <w:tblStyleColBandSize w:val="1"/>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insideV w:val="single" w:color="c6d8a1" w:themeColor="accent3" w:themeTint="90" w:sz="4" w:space="0"/>
      </w:tblBorders>
    </w:tblPr>
    <w:tcPr>
      <w:tcBorders/>
    </w:tcPr>
    <w:tblStylePr w:type="band1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1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abb59" w:themeColor="accent3" w:themeTint="FE" w:fill="9abb59" w:themeFill="accent3" w:themeFillTint="FE"/>
        <w:tcBorders>
          <w:top w:val="single" w:color="9abb59" w:themeColor="accent3" w:themeTint="FE" w:sz="4" w:space="0"/>
          <w:left w:val="single" w:color="9abb59" w:themeColor="accent3" w:themeTint="FE" w:sz="4" w:space="0"/>
          <w:bottom w:val="single" w:color="9abb59" w:themeColor="accent3" w:themeTint="FE" w:sz="4" w:space="0"/>
          <w:right w:val="single" w:color="9abb59"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9abb59"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6" w:customStyle="1">
    <w:name w:val="Grid Table 4 - Accent 41"/>
    <w:basedOn w:val="1072"/>
    <w:uiPriority w:val="59"/>
    <w:pPr>
      <w:pBdr/>
      <w:spacing/>
      <w:ind/>
    </w:pPr>
    <w:tblPr>
      <w:tblStyleRowBandSize w:val="1"/>
      <w:tblStyleColBandSize w:val="1"/>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insideV w:val="single" w:color="b7a7ca" w:themeColor="accent4" w:themeTint="90" w:sz="4" w:space="0"/>
      </w:tblBorders>
    </w:tblPr>
    <w:tcPr>
      <w:tcBorders/>
    </w:tcPr>
    <w:tblStylePr w:type="band1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1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b2a1c6" w:themeColor="accent4" w:themeTint="9A" w:fill="b2a1c6" w:themeFill="accent4" w:themeFillTint="9A"/>
        <w:tc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b2a1c6"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7" w:customStyle="1">
    <w:name w:val="Grid Table 4 - Accent 51"/>
    <w:basedOn w:val="1072"/>
    <w:uiPriority w:val="59"/>
    <w:pPr>
      <w:pBdr/>
      <w:spacing/>
      <w:ind/>
    </w:pPr>
    <w:tblPr>
      <w:tblStyleRowBandSize w:val="1"/>
      <w:tblStyleColBandSize w:val="1"/>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cPr>
      <w:tcBorders/>
    </w:tcPr>
    <w:tblStylePr w:type="band1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1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bacc6" w:themeColor="accent5" w:fill="4bacc6" w:themeFill="accent5"/>
        <w:tcBorders>
          <w:top w:val="single" w:color="4bacc6" w:themeColor="accent5" w:sz="4" w:space="0"/>
          <w:left w:val="single" w:color="4bacc6" w:themeColor="accent5" w:sz="4" w:space="0"/>
          <w:bottom w:val="single" w:color="4bacc6" w:themeColor="accent5" w:sz="4" w:space="0"/>
          <w:right w:val="single" w:color="4bacc6"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bacc6"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8" w:customStyle="1">
    <w:name w:val="Grid Table 4 - Accent 61"/>
    <w:basedOn w:val="1072"/>
    <w:uiPriority w:val="59"/>
    <w:pPr>
      <w:pBdr/>
      <w:spacing/>
      <w:ind/>
    </w:pPr>
    <w:tblPr>
      <w:tblStyleRowBandSize w:val="1"/>
      <w:tblStyleColBandSize w:val="1"/>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cPr>
      <w:tcBorders/>
    </w:tcPr>
    <w:tblStylePr w:type="band1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1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79646" w:themeColor="accent6" w:fill="f79646" w:themeFill="accent6"/>
        <w:tcBorders>
          <w:top w:val="single" w:color="f79646" w:themeColor="accent6" w:sz="4" w:space="0"/>
          <w:left w:val="single" w:color="f79646" w:themeColor="accent6" w:sz="4" w:space="0"/>
          <w:bottom w:val="single" w:color="f79646" w:themeColor="accent6" w:sz="4" w:space="0"/>
          <w:right w:val="single" w:color="f79646"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79646"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39">
    <w:name w:val="Grid Table 5 Dark"/>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0" w:customStyle="1">
    <w:name w:val="Grid Table 5 Dark- Accent 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ae5f1" w:themeColor="accent1" w:themeTint="34" w:fill="dae5f1" w:themeFill="accent1" w:themeFillTint="34"/>
    </w:tblPr>
    <w:tcPr>
      <w:tcBorders/>
    </w:tcPr>
    <w:tblStylePr w:type="band1Horz">
      <w:pPr>
        <w:pBdr/>
        <w:spacing/>
        <w:ind/>
      </w:pPr>
      <w:tblPr>
        <w:tblBorders/>
      </w:tblPr>
      <w:tcPr>
        <w:shd w:val="clear" w:color="aec4e0" w:themeColor="accent1" w:themeTint="75" w:fill="aec4e0" w:themeFill="accent1" w:themeFillTint="75"/>
        <w:tcBorders/>
      </w:tcPr>
    </w:tblStylePr>
    <w:tblStylePr w:type="band1Vert">
      <w:pPr>
        <w:pBdr/>
        <w:spacing/>
        <w:ind/>
      </w:pPr>
      <w:tblPr>
        <w:tblBorders/>
      </w:tblPr>
      <w:tcPr>
        <w:shd w:val="clear" w:color="aec4e0" w:themeColor="accent1" w:themeTint="75" w:fill="aec4e0"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f81bd" w:themeColor="accent1" w:fill="4f81bd" w:themeFill="accent1"/>
        <w:tcBorders/>
      </w:tcPr>
    </w:tblStylePr>
    <w:tblStylePr w:type="firstRow">
      <w:rPr>
        <w:rFonts w:ascii="Arial" w:hAnsi="Arial"/>
        <w:b/>
        <w:color w:val="ffffff"/>
        <w:sz w:val="22"/>
      </w:rPr>
      <w:pPr>
        <w:pBdr/>
        <w:spacing/>
        <w:ind/>
      </w:pPr>
      <w:tblPr>
        <w:tblBorders/>
      </w:tblPr>
      <w:tcPr>
        <w:shd w:val="clear" w:color="4f81bd" w:themeColor="accent1" w:fill="4f81bd" w:themeFill="accent1"/>
        <w:tcBorders/>
      </w:tcPr>
    </w:tblStylePr>
    <w:tblStylePr w:type="lastCol">
      <w:rPr>
        <w:rFonts w:ascii="Arial" w:hAnsi="Arial"/>
        <w:b/>
        <w:color w:val="ffffff"/>
        <w:sz w:val="22"/>
      </w:rPr>
      <w:pPr>
        <w:pBdr/>
        <w:spacing/>
        <w:ind/>
      </w:pPr>
      <w:tblPr>
        <w:tblBorders/>
      </w:tblPr>
      <w:tcPr>
        <w:shd w:val="clear" w:color="4f81bd" w:themeColor="accent1" w:fill="4f81bd" w:themeFill="accent1"/>
        <w:tcBorders/>
      </w:tcPr>
    </w:tblStylePr>
    <w:tblStylePr w:type="lastRow">
      <w:rPr>
        <w:rFonts w:ascii="Arial" w:hAnsi="Arial"/>
        <w:b/>
        <w:color w:val="ffffff"/>
        <w:sz w:val="22"/>
      </w:rPr>
      <w:pPr>
        <w:pBdr/>
        <w:spacing/>
        <w:ind/>
      </w:pPr>
      <w:tblPr>
        <w:tblBorders/>
      </w:tblPr>
      <w:tcPr>
        <w:shd w:val="clear" w:color="4f81bd" w:themeColor="accent1" w:fill="4f81bd"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1" w:customStyle="1">
    <w:name w:val="Grid Table 5 Dark - Accent 2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2dcdc" w:themeColor="accent2" w:themeTint="32" w:fill="f2dcdc" w:themeFill="accent2" w:themeFillTint="32"/>
    </w:tblPr>
    <w:tcPr>
      <w:tcBorders/>
    </w:tcPr>
    <w:tblStylePr w:type="band1Horz">
      <w:pPr>
        <w:pBdr/>
        <w:spacing/>
        <w:ind/>
      </w:pPr>
      <w:tblPr>
        <w:tblBorders/>
      </w:tblPr>
      <w:tcPr>
        <w:shd w:val="clear" w:color="e2aead" w:themeColor="accent2" w:themeTint="75" w:fill="e2aead" w:themeFill="accent2" w:themeFillTint="75"/>
        <w:tcBorders/>
      </w:tcPr>
    </w:tblStylePr>
    <w:tblStylePr w:type="band1Vert">
      <w:pPr>
        <w:pBdr/>
        <w:spacing/>
        <w:ind/>
      </w:pPr>
      <w:tblPr>
        <w:tblBorders/>
      </w:tblPr>
      <w:tcPr>
        <w:shd w:val="clear" w:color="e2aead" w:themeColor="accent2" w:themeTint="75" w:fill="e2aead"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c0504d" w:themeColor="accent2" w:fill="c0504d" w:themeFill="accent2"/>
        <w:tcBorders/>
      </w:tcPr>
    </w:tblStylePr>
    <w:tblStylePr w:type="firstRow">
      <w:rPr>
        <w:rFonts w:ascii="Arial" w:hAnsi="Arial"/>
        <w:b/>
        <w:color w:val="ffffff"/>
        <w:sz w:val="22"/>
      </w:rPr>
      <w:pPr>
        <w:pBdr/>
        <w:spacing/>
        <w:ind/>
      </w:pPr>
      <w:tblPr>
        <w:tblBorders/>
      </w:tblPr>
      <w:tcPr>
        <w:shd w:val="clear" w:color="c0504d" w:themeColor="accent2" w:fill="c0504d" w:themeFill="accent2"/>
        <w:tcBorders/>
      </w:tcPr>
    </w:tblStylePr>
    <w:tblStylePr w:type="lastCol">
      <w:rPr>
        <w:rFonts w:ascii="Arial" w:hAnsi="Arial"/>
        <w:b/>
        <w:color w:val="ffffff"/>
        <w:sz w:val="22"/>
      </w:rPr>
      <w:pPr>
        <w:pBdr/>
        <w:spacing/>
        <w:ind/>
      </w:pPr>
      <w:tblPr>
        <w:tblBorders/>
      </w:tblPr>
      <w:tcPr>
        <w:shd w:val="clear" w:color="c0504d" w:themeColor="accent2" w:fill="c0504d" w:themeFill="accent2"/>
        <w:tcBorders/>
      </w:tcPr>
    </w:tblStylePr>
    <w:tblStylePr w:type="lastRow">
      <w:rPr>
        <w:rFonts w:ascii="Arial" w:hAnsi="Arial"/>
        <w:b/>
        <w:color w:val="ffffff"/>
        <w:sz w:val="22"/>
      </w:rPr>
      <w:pPr>
        <w:pBdr/>
        <w:spacing/>
        <w:ind/>
      </w:pPr>
      <w:tblPr>
        <w:tblBorders/>
      </w:tblPr>
      <w:tcPr>
        <w:shd w:val="clear" w:color="c0504d" w:themeColor="accent2" w:fill="c0504d"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2" w:customStyle="1">
    <w:name w:val="Grid Table 5 Dark - Accent 3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af1dc" w:themeColor="accent3" w:themeTint="34" w:fill="eaf1dc" w:themeFill="accent3" w:themeFillTint="34"/>
    </w:tblPr>
    <w:tcPr>
      <w:tcBorders/>
    </w:tcPr>
    <w:tblStylePr w:type="band1Horz">
      <w:pPr>
        <w:pBdr/>
        <w:spacing/>
        <w:ind/>
      </w:pPr>
      <w:tblPr>
        <w:tblBorders/>
      </w:tblPr>
      <w:tcPr>
        <w:shd w:val="clear" w:color="d0dfb2" w:themeColor="accent3" w:themeTint="75" w:fill="d0dfb2" w:themeFill="accent3" w:themeFillTint="75"/>
        <w:tcBorders/>
      </w:tcPr>
    </w:tblStylePr>
    <w:tblStylePr w:type="band1Vert">
      <w:pPr>
        <w:pBdr/>
        <w:spacing/>
        <w:ind/>
      </w:pPr>
      <w:tblPr>
        <w:tblBorders/>
      </w:tblPr>
      <w:tcPr>
        <w:shd w:val="clear" w:color="d0dfb2" w:themeColor="accent3" w:themeTint="75" w:fill="d0dfb2"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9bbb59" w:themeColor="accent3" w:fill="9bbb59" w:themeFill="accent3"/>
        <w:tcBorders/>
      </w:tcPr>
    </w:tblStylePr>
    <w:tblStylePr w:type="firstRow">
      <w:rPr>
        <w:rFonts w:ascii="Arial" w:hAnsi="Arial"/>
        <w:b/>
        <w:color w:val="ffffff"/>
        <w:sz w:val="22"/>
      </w:rPr>
      <w:pPr>
        <w:pBdr/>
        <w:spacing/>
        <w:ind/>
      </w:pPr>
      <w:tblPr>
        <w:tblBorders/>
      </w:tblPr>
      <w:tcPr>
        <w:shd w:val="clear" w:color="9bbb59" w:themeColor="accent3" w:fill="9bbb59" w:themeFill="accent3"/>
        <w:tcBorders/>
      </w:tcPr>
    </w:tblStylePr>
    <w:tblStylePr w:type="lastCol">
      <w:rPr>
        <w:rFonts w:ascii="Arial" w:hAnsi="Arial"/>
        <w:b/>
        <w:color w:val="ffffff"/>
        <w:sz w:val="22"/>
      </w:rPr>
      <w:pPr>
        <w:pBdr/>
        <w:spacing/>
        <w:ind/>
      </w:pPr>
      <w:tblPr>
        <w:tblBorders/>
      </w:tblPr>
      <w:tcPr>
        <w:shd w:val="clear" w:color="9bbb59" w:themeColor="accent3" w:fill="9bbb59" w:themeFill="accent3"/>
        <w:tcBorders/>
      </w:tcPr>
    </w:tblStylePr>
    <w:tblStylePr w:type="lastRow">
      <w:rPr>
        <w:rFonts w:ascii="Arial" w:hAnsi="Arial"/>
        <w:b/>
        <w:color w:val="ffffff"/>
        <w:sz w:val="22"/>
      </w:rPr>
      <w:pPr>
        <w:pBdr/>
        <w:spacing/>
        <w:ind/>
      </w:pPr>
      <w:tblPr>
        <w:tblBorders/>
      </w:tblPr>
      <w:tcPr>
        <w:shd w:val="clear" w:color="9bbb59" w:themeColor="accent3" w:fill="9bbb59"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3" w:customStyle="1">
    <w:name w:val="Grid Table 5 Dark- Accent 4"/>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5dfec" w:themeColor="accent4" w:themeTint="34" w:fill="e5dfec" w:themeFill="accent4" w:themeFillTint="34"/>
    </w:tblPr>
    <w:tcPr>
      <w:tcBorders/>
    </w:tcPr>
    <w:tblStylePr w:type="band1Horz">
      <w:pPr>
        <w:pBdr/>
        <w:spacing/>
        <w:ind/>
      </w:pPr>
      <w:tblPr>
        <w:tblBorders/>
      </w:tblPr>
      <w:tcPr>
        <w:shd w:val="clear" w:color="c4b7d4" w:themeColor="accent4" w:themeTint="75" w:fill="c4b7d4" w:themeFill="accent4" w:themeFillTint="75"/>
        <w:tcBorders/>
      </w:tcPr>
    </w:tblStylePr>
    <w:tblStylePr w:type="band1Vert">
      <w:pPr>
        <w:pBdr/>
        <w:spacing/>
        <w:ind/>
      </w:pPr>
      <w:tblPr>
        <w:tblBorders/>
      </w:tblPr>
      <w:tcPr>
        <w:shd w:val="clear" w:color="c4b7d4" w:themeColor="accent4" w:themeTint="75" w:fill="c4b7d4"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8064a2" w:themeColor="accent4" w:fill="8064a2" w:themeFill="accent4"/>
        <w:tcBorders/>
      </w:tcPr>
    </w:tblStylePr>
    <w:tblStylePr w:type="firstRow">
      <w:rPr>
        <w:rFonts w:ascii="Arial" w:hAnsi="Arial"/>
        <w:b/>
        <w:color w:val="ffffff"/>
        <w:sz w:val="22"/>
      </w:rPr>
      <w:pPr>
        <w:pBdr/>
        <w:spacing/>
        <w:ind/>
      </w:pPr>
      <w:tblPr>
        <w:tblBorders/>
      </w:tblPr>
      <w:tcPr>
        <w:shd w:val="clear" w:color="8064a2" w:themeColor="accent4" w:fill="8064a2" w:themeFill="accent4"/>
        <w:tcBorders/>
      </w:tcPr>
    </w:tblStylePr>
    <w:tblStylePr w:type="lastCol">
      <w:rPr>
        <w:rFonts w:ascii="Arial" w:hAnsi="Arial"/>
        <w:b/>
        <w:color w:val="ffffff"/>
        <w:sz w:val="22"/>
      </w:rPr>
      <w:pPr>
        <w:pBdr/>
        <w:spacing/>
        <w:ind/>
      </w:pPr>
      <w:tblPr>
        <w:tblBorders/>
      </w:tblPr>
      <w:tcPr>
        <w:shd w:val="clear" w:color="8064a2" w:themeColor="accent4" w:fill="8064a2" w:themeFill="accent4"/>
        <w:tcBorders/>
      </w:tcPr>
    </w:tblStylePr>
    <w:tblStylePr w:type="lastRow">
      <w:rPr>
        <w:rFonts w:ascii="Arial" w:hAnsi="Arial"/>
        <w:b/>
        <w:color w:val="ffffff"/>
        <w:sz w:val="22"/>
      </w:rPr>
      <w:pPr>
        <w:pBdr/>
        <w:spacing/>
        <w:ind/>
      </w:pPr>
      <w:tblPr>
        <w:tblBorders/>
      </w:tblPr>
      <w:tcPr>
        <w:shd w:val="clear" w:color="8064a2" w:themeColor="accent4" w:fill="8064a2"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4" w:customStyle="1">
    <w:name w:val="Grid Table 5 Dark - Accent 5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aeef3" w:themeColor="accent5" w:themeTint="34" w:fill="daeef3" w:themeFill="accent5" w:themeFillTint="34"/>
    </w:tblPr>
    <w:tcPr>
      <w:tcBorders/>
    </w:tcPr>
    <w:tblStylePr w:type="band1Horz">
      <w:pPr>
        <w:pBdr/>
        <w:spacing/>
        <w:ind/>
      </w:pPr>
      <w:tblPr>
        <w:tblBorders/>
      </w:tblPr>
      <w:tcPr>
        <w:shd w:val="clear" w:color="acd8e4" w:themeColor="accent5" w:themeTint="75" w:fill="acd8e4" w:themeFill="accent5" w:themeFillTint="75"/>
        <w:tcBorders/>
      </w:tcPr>
    </w:tblStylePr>
    <w:tblStylePr w:type="band1Vert">
      <w:pPr>
        <w:pBdr/>
        <w:spacing/>
        <w:ind/>
      </w:pPr>
      <w:tblPr>
        <w:tblBorders/>
      </w:tblPr>
      <w:tcPr>
        <w:shd w:val="clear" w:color="acd8e4" w:themeColor="accent5" w:themeTint="75" w:fill="acd8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bacc6" w:themeColor="accent5" w:fill="4bacc6" w:themeFill="accent5"/>
        <w:tcBorders/>
      </w:tcPr>
    </w:tblStylePr>
    <w:tblStylePr w:type="firstRow">
      <w:rPr>
        <w:rFonts w:ascii="Arial" w:hAnsi="Arial"/>
        <w:b/>
        <w:color w:val="ffffff"/>
        <w:sz w:val="22"/>
      </w:rPr>
      <w:pPr>
        <w:pBdr/>
        <w:spacing/>
        <w:ind/>
      </w:pPr>
      <w:tblPr>
        <w:tblBorders/>
      </w:tblPr>
      <w:tcPr>
        <w:shd w:val="clear" w:color="4bacc6" w:themeColor="accent5" w:fill="4bacc6" w:themeFill="accent5"/>
        <w:tcBorders/>
      </w:tcPr>
    </w:tblStylePr>
    <w:tblStylePr w:type="lastCol">
      <w:rPr>
        <w:rFonts w:ascii="Arial" w:hAnsi="Arial"/>
        <w:b/>
        <w:color w:val="ffffff"/>
        <w:sz w:val="22"/>
      </w:rPr>
      <w:pPr>
        <w:pBdr/>
        <w:spacing/>
        <w:ind/>
      </w:pPr>
      <w:tblPr>
        <w:tblBorders/>
      </w:tblPr>
      <w:tcPr>
        <w:shd w:val="clear" w:color="4bacc6" w:themeColor="accent5" w:fill="4bacc6" w:themeFill="accent5"/>
        <w:tcBorders/>
      </w:tcPr>
    </w:tblStylePr>
    <w:tblStylePr w:type="lastRow">
      <w:rPr>
        <w:rFonts w:ascii="Arial" w:hAnsi="Arial"/>
        <w:b/>
        <w:color w:val="ffffff"/>
        <w:sz w:val="22"/>
      </w:rPr>
      <w:pPr>
        <w:pBdr/>
        <w:spacing/>
        <w:ind/>
      </w:pPr>
      <w:tblPr>
        <w:tblBorders/>
      </w:tblPr>
      <w:tcPr>
        <w:shd w:val="clear" w:color="4bacc6" w:themeColor="accent5" w:fill="4bacc6"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5" w:customStyle="1">
    <w:name w:val="Grid Table 5 Dark - Accent 61"/>
    <w:basedOn w:val="1072"/>
    <w:uiPriority w:val="99"/>
    <w:pPr>
      <w:pBdr/>
      <w:spacing/>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de9d8" w:themeColor="accent6" w:themeTint="34" w:fill="fde9d8" w:themeFill="accent6" w:themeFillTint="34"/>
    </w:tblPr>
    <w:tcPr>
      <w:tcBorders/>
    </w:tcPr>
    <w:tblStylePr w:type="band1Horz">
      <w:pPr>
        <w:pBdr/>
        <w:spacing/>
        <w:ind/>
      </w:pPr>
      <w:tblPr>
        <w:tblBorders/>
      </w:tblPr>
      <w:tcPr>
        <w:shd w:val="clear" w:color="fbceaa" w:themeColor="accent6" w:themeTint="75" w:fill="fbceaa" w:themeFill="accent6" w:themeFillTint="75"/>
        <w:tcBorders/>
      </w:tcPr>
    </w:tblStylePr>
    <w:tblStylePr w:type="band1Vert">
      <w:pPr>
        <w:pBdr/>
        <w:spacing/>
        <w:ind/>
      </w:pPr>
      <w:tblPr>
        <w:tblBorders/>
      </w:tblPr>
      <w:tcPr>
        <w:shd w:val="clear" w:color="fbceaa" w:themeColor="accent6" w:themeTint="75" w:fill="fbceaa"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79646" w:themeColor="accent6" w:fill="f79646" w:themeFill="accent6"/>
        <w:tcBorders/>
      </w:tcPr>
    </w:tblStylePr>
    <w:tblStylePr w:type="firstRow">
      <w:rPr>
        <w:rFonts w:ascii="Arial" w:hAnsi="Arial"/>
        <w:b/>
        <w:color w:val="ffffff"/>
        <w:sz w:val="22"/>
      </w:rPr>
      <w:pPr>
        <w:pBdr/>
        <w:spacing/>
        <w:ind/>
      </w:pPr>
      <w:tblPr>
        <w:tblBorders/>
      </w:tblPr>
      <w:tcPr>
        <w:shd w:val="clear" w:color="f79646" w:themeColor="accent6" w:fill="f79646" w:themeFill="accent6"/>
        <w:tcBorders/>
      </w:tcPr>
    </w:tblStylePr>
    <w:tblStylePr w:type="lastCol">
      <w:rPr>
        <w:rFonts w:ascii="Arial" w:hAnsi="Arial"/>
        <w:b/>
        <w:color w:val="ffffff"/>
        <w:sz w:val="22"/>
      </w:rPr>
      <w:pPr>
        <w:pBdr/>
        <w:spacing/>
        <w:ind/>
      </w:pPr>
      <w:tblPr>
        <w:tblBorders/>
      </w:tblPr>
      <w:tcPr>
        <w:shd w:val="clear" w:color="f79646" w:themeColor="accent6" w:fill="f79646" w:themeFill="accent6"/>
        <w:tcBorders/>
      </w:tcPr>
    </w:tblStylePr>
    <w:tblStylePr w:type="lastRow">
      <w:rPr>
        <w:rFonts w:ascii="Arial" w:hAnsi="Arial"/>
        <w:b/>
        <w:color w:val="ffffff"/>
        <w:sz w:val="22"/>
      </w:rPr>
      <w:pPr>
        <w:pBdr/>
        <w:spacing/>
        <w:ind/>
      </w:pPr>
      <w:tblPr>
        <w:tblBorders/>
      </w:tblPr>
      <w:tcPr>
        <w:shd w:val="clear" w:color="f79646" w:themeColor="accent6" w:fill="f79646"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6">
    <w:name w:val="Grid Table 6 Colorful"/>
    <w:basedOn w:val="1072"/>
    <w:uiPriority w:val="99"/>
    <w:pPr>
      <w:pBdr/>
      <w:spacing/>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7" w:customStyle="1">
    <w:name w:val="Grid Table 6 Colorful - Accent 11"/>
    <w:basedOn w:val="1072"/>
    <w:uiPriority w:val="99"/>
    <w:pPr>
      <w:pBdr/>
      <w:spacing/>
      <w:ind/>
    </w:pPr>
    <w:tblPr>
      <w:tblStyleRowBandSize w:val="1"/>
      <w:tblStyleColBandSize w:val="1"/>
      <w:tblBorders>
        <w:top w:val="single" w:color="a6bfdd" w:themeColor="accent1" w:themeTint="80" w:sz="4" w:space="0"/>
        <w:left w:val="single" w:color="a6bfdd" w:themeColor="accent1" w:themeTint="80" w:sz="4" w:space="0"/>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cPr>
      <w:tcBorders/>
    </w:tcPr>
    <w:tblStylePr w:type="band1Horz">
      <w:rPr>
        <w:rFonts w:ascii="Arial" w:hAnsi="Arial"/>
        <w:color w:val="a6bfdd" w:themeColor="accent1" w:themeTint="80" w:themeShade="95"/>
        <w:sz w:val="22"/>
      </w:rPr>
      <w:pPr>
        <w:pBdr/>
        <w:spacing/>
        <w:ind/>
      </w:pPr>
      <w:tblPr>
        <w:tblBorders/>
      </w:tblPr>
      <w:tcPr>
        <w:shd w:val="clear" w:color="dae5f1" w:themeColor="accent1" w:themeTint="34" w:fill="dae5f1" w:themeFill="accent1" w:themeFillTint="34"/>
        <w:tcBorders/>
      </w:tcPr>
    </w:tblStylePr>
    <w:tblStylePr w:type="band1Vert">
      <w:pPr>
        <w:pBdr/>
        <w:spacing/>
        <w:ind/>
      </w:pPr>
      <w:tblPr>
        <w:tblBorders/>
      </w:tblPr>
      <w:tcPr>
        <w:shd w:val="clear" w:color="dae5f1" w:themeColor="accent1" w:themeTint="34" w:fill="dae5f1" w:themeFill="accent1" w:themeFillTint="34"/>
        <w:tcBorders/>
      </w:tcPr>
    </w:tblStylePr>
    <w:tblStylePr w:type="band2Horz">
      <w:rPr>
        <w:rFonts w:ascii="Arial" w:hAnsi="Arial"/>
        <w:color w:val="a6bfd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6bfdd" w:themeColor="accent1" w:themeTint="80" w:themeShade="95"/>
      </w:rPr>
      <w:pPr>
        <w:pBdr/>
        <w:spacing/>
        <w:ind/>
      </w:pPr>
      <w:tblPr>
        <w:tblBorders/>
      </w:tblPr>
      <w:tcPr>
        <w:tcBorders/>
      </w:tcPr>
    </w:tblStylePr>
    <w:tblStylePr w:type="firstRow">
      <w:rPr>
        <w:b/>
        <w:color w:val="a6bfdd" w:themeColor="accent1" w:themeTint="80" w:themeShade="95"/>
      </w:rPr>
      <w:pPr>
        <w:pBdr/>
        <w:spacing/>
        <w:ind/>
      </w:pPr>
      <w:tblPr>
        <w:tblBorders/>
      </w:tblPr>
      <w:tcPr>
        <w:tcBorders>
          <w:bottom w:val="single" w:color="a6bfdd" w:themeColor="accent1" w:themeTint="80" w:sz="12" w:space="0"/>
        </w:tcBorders>
      </w:tcPr>
    </w:tblStylePr>
    <w:tblStylePr w:type="lastCol">
      <w:rPr>
        <w:b/>
        <w:color w:val="a6bfdd" w:themeColor="accent1" w:themeTint="80" w:themeShade="95"/>
      </w:rPr>
      <w:pPr>
        <w:pBdr/>
        <w:spacing/>
        <w:ind/>
      </w:pPr>
      <w:tblPr>
        <w:tblBorders/>
      </w:tblPr>
      <w:tcPr>
        <w:tcBorders/>
      </w:tcPr>
    </w:tblStylePr>
    <w:tblStylePr w:type="lastRow">
      <w:rPr>
        <w:b/>
        <w:color w:val="a6bfd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8" w:customStyle="1">
    <w:name w:val="Grid Table 6 Colorful - Accent 21"/>
    <w:basedOn w:val="1072"/>
    <w:uiPriority w:val="99"/>
    <w:pPr>
      <w:pBdr/>
      <w:spacing/>
      <w:ind/>
    </w:pPr>
    <w:tblPr>
      <w:tblStyleRowBandSize w:val="1"/>
      <w:tblStyleColBandSize w:val="1"/>
      <w:tbl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f2dcdc" w:themeColor="accent2" w:themeTint="32" w:fill="f2dcdc" w:themeFill="accent2" w:themeFillTint="32"/>
        <w:tcBorders/>
      </w:tcPr>
    </w:tblStylePr>
    <w:tblStylePr w:type="band1Vert">
      <w:pPr>
        <w:pBdr/>
        <w:spacing/>
        <w:ind/>
      </w:pPr>
      <w:tblPr>
        <w:tblBorders/>
      </w:tblPr>
      <w:tcPr>
        <w:shd w:val="clear" w:color="f2dcdc" w:themeColor="accent2" w:themeTint="32" w:fill="f2dcdc" w:themeFill="accent2" w:themeFillTint="32"/>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9695" w:themeColor="accent2" w:themeTint="97" w:themeShade="95"/>
      </w:rPr>
      <w:pPr>
        <w:pBdr/>
        <w:spacing/>
        <w:ind/>
      </w:pPr>
      <w:tblPr>
        <w:tblBorders/>
      </w:tblPr>
      <w:tcPr>
        <w:tcBorders/>
      </w:tcPr>
    </w:tblStylePr>
    <w:tblStylePr w:type="firstRow">
      <w:rPr>
        <w:b/>
        <w:color w:val="d99695" w:themeColor="accent2" w:themeTint="97" w:themeShade="95"/>
      </w:rPr>
      <w:pPr>
        <w:pBdr/>
        <w:spacing/>
        <w:ind/>
      </w:pPr>
      <w:tblPr>
        <w:tblBorders/>
      </w:tblPr>
      <w:tcPr>
        <w:tcBorders>
          <w:bottom w:val="single" w:color="d99695" w:themeColor="accent2" w:themeTint="97" w:sz="12" w:space="0"/>
        </w:tcBorders>
      </w:tcPr>
    </w:tblStylePr>
    <w:tblStylePr w:type="lastCol">
      <w:rPr>
        <w:b/>
        <w:color w:val="d99695" w:themeColor="accent2" w:themeTint="97" w:themeShade="95"/>
      </w:rPr>
      <w:pPr>
        <w:pBdr/>
        <w:spacing/>
        <w:ind/>
      </w:pPr>
      <w:tblPr>
        <w:tblBorders/>
      </w:tblPr>
      <w:tcPr>
        <w:tcBorders/>
      </w:tcPr>
    </w:tblStylePr>
    <w:tblStylePr w:type="lastRow">
      <w:rPr>
        <w:b/>
        <w:color w:val="d99695"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49" w:customStyle="1">
    <w:name w:val="Grid Table 6 Colorful - Accent 31"/>
    <w:basedOn w:val="1072"/>
    <w:uiPriority w:val="99"/>
    <w:pPr>
      <w:pBdr/>
      <w:spacing/>
      <w:ind/>
    </w:pPr>
    <w:tblPr>
      <w:tblStyleRowBandSize w:val="1"/>
      <w:tblStyleColBandSize w:val="1"/>
      <w:tblBorders>
        <w:top w:val="single" w:color="9abb59" w:themeColor="accent3" w:themeTint="FE" w:sz="4" w:space="0"/>
        <w:left w:val="single" w:color="9abb59" w:themeColor="accent3" w:themeTint="FE" w:sz="4" w:space="0"/>
        <w:bottom w:val="single" w:color="9abb59" w:themeColor="accent3" w:themeTint="FE" w:sz="4" w:space="0"/>
        <w:right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9abb59" w:themeColor="accent3" w:themeTint="FE" w:themeShade="95"/>
        <w:sz w:val="22"/>
      </w:rPr>
      <w:pPr>
        <w:pBdr/>
        <w:spacing/>
        <w:ind/>
      </w:pPr>
      <w:tblPr>
        <w:tblBorders/>
      </w:tblPr>
      <w:tcPr>
        <w:shd w:val="clear" w:color="eaf1dc" w:themeColor="accent3" w:themeTint="34" w:fill="eaf1dc" w:themeFill="accent3" w:themeFillTint="34"/>
        <w:tcBorders/>
      </w:tcPr>
    </w:tblStylePr>
    <w:tblStylePr w:type="band1Vert">
      <w:pPr>
        <w:pBdr/>
        <w:spacing/>
        <w:ind/>
      </w:pPr>
      <w:tblPr>
        <w:tblBorders/>
      </w:tblPr>
      <w:tcPr>
        <w:shd w:val="clear" w:color="eaf1dc" w:themeColor="accent3" w:themeTint="34" w:fill="eaf1dc" w:themeFill="accent3" w:themeFillTint="34"/>
        <w:tcBorders/>
      </w:tcPr>
    </w:tblStylePr>
    <w:tblStylePr w:type="band2Horz">
      <w:rPr>
        <w:rFonts w:ascii="Arial" w:hAnsi="Arial"/>
        <w:color w:val="9abb59"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abb59" w:themeColor="accent3" w:themeTint="FE" w:themeShade="95"/>
      </w:rPr>
      <w:pPr>
        <w:pBdr/>
        <w:spacing/>
        <w:ind/>
      </w:pPr>
      <w:tblPr>
        <w:tblBorders/>
      </w:tblPr>
      <w:tcPr>
        <w:tcBorders/>
      </w:tcPr>
    </w:tblStylePr>
    <w:tblStylePr w:type="firstRow">
      <w:rPr>
        <w:b/>
        <w:color w:val="9abb59" w:themeColor="accent3" w:themeTint="FE" w:themeShade="95"/>
      </w:rPr>
      <w:pPr>
        <w:pBdr/>
        <w:spacing/>
        <w:ind/>
      </w:pPr>
      <w:tblPr>
        <w:tblBorders/>
      </w:tblPr>
      <w:tcPr>
        <w:tcBorders>
          <w:bottom w:val="single" w:color="9abb59" w:themeColor="accent3" w:themeTint="FE" w:sz="12" w:space="0"/>
        </w:tcBorders>
      </w:tcPr>
    </w:tblStylePr>
    <w:tblStylePr w:type="lastCol">
      <w:rPr>
        <w:b/>
        <w:color w:val="9abb59" w:themeColor="accent3" w:themeTint="FE" w:themeShade="95"/>
      </w:rPr>
      <w:pPr>
        <w:pBdr/>
        <w:spacing/>
        <w:ind/>
      </w:pPr>
      <w:tblPr>
        <w:tblBorders/>
      </w:tblPr>
      <w:tcPr>
        <w:tcBorders/>
      </w:tcPr>
    </w:tblStylePr>
    <w:tblStylePr w:type="lastRow">
      <w:rPr>
        <w:b/>
        <w:color w:val="9abb59"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0" w:customStyle="1">
    <w:name w:val="Grid Table 6 Colorful - Accent 41"/>
    <w:basedOn w:val="1072"/>
    <w:uiPriority w:val="99"/>
    <w:pPr>
      <w:pBdr/>
      <w:spacing/>
      <w:ind/>
    </w:pPr>
    <w:tblPr>
      <w:tblStyleRowBandSize w:val="1"/>
      <w:tblStyleColBandSize w:val="1"/>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e5dfec" w:themeColor="accent4" w:themeTint="34" w:fill="e5dfec" w:themeFill="accent4" w:themeFillTint="34"/>
        <w:tcBorders/>
      </w:tcPr>
    </w:tblStylePr>
    <w:tblStylePr w:type="band1Vert">
      <w:pPr>
        <w:pBdr/>
        <w:spacing/>
        <w:ind/>
      </w:pPr>
      <w:tblPr>
        <w:tblBorders/>
      </w:tblPr>
      <w:tcPr>
        <w:shd w:val="clear" w:color="e5dfec" w:themeColor="accent4" w:themeTint="34" w:fill="e5dfec" w:themeFill="accent4" w:themeFillTint="34"/>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2a1c6" w:themeColor="accent4" w:themeTint="9A" w:themeShade="95"/>
      </w:rPr>
      <w:pPr>
        <w:pBdr/>
        <w:spacing/>
        <w:ind/>
      </w:pPr>
      <w:tblPr>
        <w:tblBorders/>
      </w:tblPr>
      <w:tcPr>
        <w:tcBorders/>
      </w:tcPr>
    </w:tblStylePr>
    <w:tblStylePr w:type="firstRow">
      <w:rPr>
        <w:b/>
        <w:color w:val="b2a1c6" w:themeColor="accent4" w:themeTint="9A" w:themeShade="95"/>
      </w:rPr>
      <w:pPr>
        <w:pBdr/>
        <w:spacing/>
        <w:ind/>
      </w:pPr>
      <w:tblPr>
        <w:tblBorders/>
      </w:tblPr>
      <w:tcPr>
        <w:tcBorders>
          <w:bottom w:val="single" w:color="b2a1c6" w:themeColor="accent4" w:themeTint="9A" w:sz="12" w:space="0"/>
        </w:tcBorders>
      </w:tcPr>
    </w:tblStylePr>
    <w:tblStylePr w:type="lastCol">
      <w:rPr>
        <w:b/>
        <w:color w:val="b2a1c6" w:themeColor="accent4" w:themeTint="9A" w:themeShade="95"/>
      </w:rPr>
      <w:pPr>
        <w:pBdr/>
        <w:spacing/>
        <w:ind/>
      </w:pPr>
      <w:tblPr>
        <w:tblBorders/>
      </w:tblPr>
      <w:tcPr>
        <w:tcBorders/>
      </w:tcPr>
    </w:tblStylePr>
    <w:tblStylePr w:type="lastRow">
      <w:rPr>
        <w:b/>
        <w:color w:val="b2a1c6"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1" w:customStyle="1">
    <w:name w:val="Grid Table 6 Colorful - Accent 51"/>
    <w:basedOn w:val="1072"/>
    <w:uiPriority w:val="99"/>
    <w:pPr>
      <w:pBdr/>
      <w:spacing/>
      <w:ind/>
    </w:pPr>
    <w:tblPr>
      <w:tblStyleRowBandSize w:val="1"/>
      <w:tblStyleColBandSize w:val="1"/>
      <w:tblBorders>
        <w:top w:val="single" w:color="4bacc6" w:themeColor="accent5" w:sz="4" w:space="0"/>
        <w:left w:val="single" w:color="4bacc6" w:themeColor="accent5" w:sz="4" w:space="0"/>
        <w:bottom w:val="single" w:color="4bacc6" w:themeColor="accent5" w:sz="4" w:space="0"/>
        <w:right w:val="single" w:color="4bacc6" w:themeColor="accent5" w:sz="4" w:space="0"/>
        <w:insideH w:val="single" w:color="4bacc6" w:themeColor="accent5" w:sz="4" w:space="0"/>
        <w:insideV w:val="single" w:color="4bacc6" w:themeColor="accent5" w:sz="4" w:space="0"/>
      </w:tblBorders>
    </w:tblPr>
    <w:tcPr>
      <w:tcBorders/>
    </w:tcPr>
    <w:tblStylePr w:type="band1Horz">
      <w:rPr>
        <w:rFonts w:ascii="Arial" w:hAnsi="Arial"/>
        <w:color w:val="266779" w:themeColor="accent5" w:themeShade="95"/>
        <w:sz w:val="22"/>
      </w:rPr>
      <w:pPr>
        <w:pBdr/>
        <w:spacing/>
        <w:ind/>
      </w:pPr>
      <w:tblPr>
        <w:tblBorders/>
      </w:tblPr>
      <w:tcPr>
        <w:shd w:val="clear" w:color="daeef3" w:themeColor="accent5" w:themeTint="34" w:fill="daeef3" w:themeFill="accent5" w:themeFillTint="34"/>
        <w:tcBorders/>
      </w:tcPr>
    </w:tblStylePr>
    <w:tblStylePr w:type="band1Vert">
      <w:pPr>
        <w:pBdr/>
        <w:spacing/>
        <w:ind/>
      </w:pPr>
      <w:tblPr>
        <w:tblBorders/>
      </w:tblPr>
      <w:tcPr>
        <w:shd w:val="clear" w:color="daeef3" w:themeColor="accent5" w:themeTint="34" w:fill="daeef3" w:themeFill="accent5" w:themeFillTint="34"/>
        <w:tcBorders/>
      </w:tcPr>
    </w:tblStylePr>
    <w:tblStylePr w:type="band2Horz">
      <w:rPr>
        <w:rFonts w:ascii="Arial" w:hAnsi="Arial"/>
        <w:color w:val="2667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9" w:themeColor="accent5" w:themeShade="95"/>
      </w:rPr>
      <w:pPr>
        <w:pBdr/>
        <w:spacing/>
        <w:ind/>
      </w:pPr>
      <w:tblPr>
        <w:tblBorders/>
      </w:tblPr>
      <w:tcPr>
        <w:tcBorders/>
      </w:tcPr>
    </w:tblStylePr>
    <w:tblStylePr w:type="firstRow">
      <w:rPr>
        <w:b/>
        <w:color w:val="266779" w:themeColor="accent5" w:themeShade="95"/>
      </w:rPr>
      <w:pPr>
        <w:pBdr/>
        <w:spacing/>
        <w:ind/>
      </w:pPr>
      <w:tblPr>
        <w:tblBorders/>
      </w:tblPr>
      <w:tcPr>
        <w:tcBorders>
          <w:bottom w:val="single" w:color="4bacc6" w:themeColor="accent5" w:sz="12" w:space="0"/>
        </w:tcBorders>
      </w:tcPr>
    </w:tblStylePr>
    <w:tblStylePr w:type="lastCol">
      <w:rPr>
        <w:b/>
        <w:color w:val="266779" w:themeColor="accent5" w:themeShade="95"/>
      </w:rPr>
      <w:pPr>
        <w:pBdr/>
        <w:spacing/>
        <w:ind/>
      </w:pPr>
      <w:tblPr>
        <w:tblBorders/>
      </w:tblPr>
      <w:tcPr>
        <w:tcBorders/>
      </w:tcPr>
    </w:tblStylePr>
    <w:tblStylePr w:type="lastRow">
      <w:rPr>
        <w:b/>
        <w:color w:val="2667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2" w:customStyle="1">
    <w:name w:val="Grid Table 6 Colorful - Accent 61"/>
    <w:basedOn w:val="1072"/>
    <w:uiPriority w:val="99"/>
    <w:pPr>
      <w:pBdr/>
      <w:spacing/>
      <w:ind/>
    </w:pPr>
    <w:tblPr>
      <w:tblStyleRowBandSize w:val="1"/>
      <w:tblStyleColBandSize w:val="1"/>
      <w:tblBorders>
        <w:top w:val="single" w:color="f79646" w:themeColor="accent6" w:sz="4" w:space="0"/>
        <w:left w:val="single" w:color="f79646" w:themeColor="accent6" w:sz="4" w:space="0"/>
        <w:bottom w:val="single" w:color="f79646" w:themeColor="accent6" w:sz="4" w:space="0"/>
        <w:right w:val="single" w:color="f79646" w:themeColor="accent6" w:sz="4" w:space="0"/>
        <w:insideH w:val="single" w:color="f79646" w:themeColor="accent6" w:sz="4" w:space="0"/>
        <w:insideV w:val="single" w:color="f79646" w:themeColor="accent6" w:sz="4" w:space="0"/>
      </w:tblBorders>
    </w:tblPr>
    <w:tcPr>
      <w:tcBorders/>
    </w:tcPr>
    <w:tblStylePr w:type="band1Horz">
      <w:rPr>
        <w:rFonts w:ascii="Arial" w:hAnsi="Arial"/>
        <w:color w:val="266779" w:themeColor="accent5" w:themeShade="95"/>
        <w:sz w:val="22"/>
      </w:rPr>
      <w:pPr>
        <w:pBdr/>
        <w:spacing/>
        <w:ind/>
      </w:pPr>
      <w:tblPr>
        <w:tblBorders/>
      </w:tblPr>
      <w:tcPr>
        <w:shd w:val="clear" w:color="fde9d8" w:themeColor="accent6" w:themeTint="34" w:fill="fde9d8" w:themeFill="accent6" w:themeFillTint="34"/>
        <w:tcBorders/>
      </w:tcPr>
    </w:tblStylePr>
    <w:tblStylePr w:type="band1Vert">
      <w:pPr>
        <w:pBdr/>
        <w:spacing/>
        <w:ind/>
      </w:pPr>
      <w:tblPr>
        <w:tblBorders/>
      </w:tblPr>
      <w:tcPr>
        <w:shd w:val="clear" w:color="fde9d8" w:themeColor="accent6" w:themeTint="34" w:fill="fde9d8" w:themeFill="accent6" w:themeFillTint="34"/>
        <w:tcBorders/>
      </w:tcPr>
    </w:tblStylePr>
    <w:tblStylePr w:type="band2Horz">
      <w:rPr>
        <w:rFonts w:ascii="Arial" w:hAnsi="Arial"/>
        <w:color w:val="2667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66779" w:themeColor="accent5" w:themeShade="95"/>
      </w:rPr>
      <w:pPr>
        <w:pBdr/>
        <w:spacing/>
        <w:ind/>
      </w:pPr>
      <w:tblPr>
        <w:tblBorders/>
      </w:tblPr>
      <w:tcPr>
        <w:tcBorders/>
      </w:tcPr>
    </w:tblStylePr>
    <w:tblStylePr w:type="firstRow">
      <w:rPr>
        <w:b/>
        <w:color w:val="266779" w:themeColor="accent5" w:themeShade="95"/>
      </w:rPr>
      <w:pPr>
        <w:pBdr/>
        <w:spacing/>
        <w:ind/>
      </w:pPr>
      <w:tblPr>
        <w:tblBorders/>
      </w:tblPr>
      <w:tcPr>
        <w:tcBorders>
          <w:bottom w:val="single" w:color="f79646" w:themeColor="accent6" w:sz="12" w:space="0"/>
        </w:tcBorders>
      </w:tcPr>
    </w:tblStylePr>
    <w:tblStylePr w:type="lastCol">
      <w:rPr>
        <w:b/>
        <w:color w:val="266779" w:themeColor="accent5" w:themeShade="95"/>
      </w:rPr>
      <w:pPr>
        <w:pBdr/>
        <w:spacing/>
        <w:ind/>
      </w:pPr>
      <w:tblPr>
        <w:tblBorders/>
      </w:tblPr>
      <w:tcPr>
        <w:tcBorders/>
      </w:tcPr>
    </w:tblStylePr>
    <w:tblStylePr w:type="lastRow">
      <w:rPr>
        <w:b/>
        <w:color w:val="266779"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3">
    <w:name w:val="Grid Table 7 Colorful"/>
    <w:basedOn w:val="1072"/>
    <w:uiPriority w:val="99"/>
    <w:pPr>
      <w:pBdr/>
      <w:spacing/>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4" w:customStyle="1">
    <w:name w:val="Grid Table 7 Colorful - Accent 11"/>
    <w:basedOn w:val="1072"/>
    <w:uiPriority w:val="99"/>
    <w:pPr>
      <w:pBdr/>
      <w:spacing/>
      <w:ind/>
    </w:pPr>
    <w:tblPr>
      <w:tblStyleRowBandSize w:val="1"/>
      <w:tblStyleColBandSize w:val="1"/>
      <w:tblBorders>
        <w:bottom w:val="single" w:color="a6bfdd" w:themeColor="accent1" w:themeTint="80" w:sz="4" w:space="0"/>
        <w:right w:val="single" w:color="a6bfdd" w:themeColor="accent1" w:themeTint="80" w:sz="4" w:space="0"/>
        <w:insideH w:val="single" w:color="a6bfdd" w:themeColor="accent1" w:themeTint="80" w:sz="4" w:space="0"/>
        <w:insideV w:val="single" w:color="a6bfdd" w:themeColor="accent1" w:themeTint="80" w:sz="4" w:space="0"/>
      </w:tblBorders>
    </w:tblPr>
    <w:tcPr>
      <w:tcBorders/>
    </w:tcPr>
    <w:tblStylePr w:type="band1Horz">
      <w:rPr>
        <w:rFonts w:ascii="Arial" w:hAnsi="Arial"/>
        <w:color w:val="a6bfdd" w:themeColor="accent1" w:themeTint="80" w:themeShade="95"/>
        <w:sz w:val="22"/>
      </w:rPr>
      <w:pPr>
        <w:pBdr/>
        <w:spacing/>
        <w:ind/>
      </w:pPr>
      <w:tblPr>
        <w:tblBorders/>
      </w:tblPr>
      <w:tcPr>
        <w:shd w:val="clear" w:color="dae5f1" w:themeColor="accent1" w:themeTint="34" w:fill="dae5f1" w:themeFill="accent1" w:themeFillTint="34"/>
        <w:tcBorders/>
      </w:tcPr>
    </w:tblStylePr>
    <w:tblStylePr w:type="band1Vert">
      <w:pPr>
        <w:pBdr/>
        <w:spacing/>
        <w:ind/>
      </w:pPr>
      <w:tblPr>
        <w:tblBorders/>
      </w:tblPr>
      <w:tcPr>
        <w:shd w:val="clear" w:color="dae5f1" w:themeColor="accent1" w:themeTint="34" w:fill="dae5f1" w:themeFill="accent1" w:themeFillTint="34"/>
        <w:tcBorders/>
      </w:tcPr>
    </w:tblStylePr>
    <w:tblStylePr w:type="band2Horz">
      <w:rPr>
        <w:rFonts w:ascii="Arial" w:hAnsi="Arial"/>
        <w:color w:val="a6bfd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6bfdd"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6bfdd" w:themeColor="accent1" w:themeTint="80" w:sz="4" w:space="0"/>
        </w:tcBorders>
      </w:tcPr>
    </w:tblStylePr>
    <w:tblStylePr w:type="firstRow">
      <w:rPr>
        <w:rFonts w:ascii="Arial" w:hAnsi="Arial"/>
        <w:b/>
        <w:color w:val="a6bfd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6bfdd" w:themeColor="accent1" w:themeTint="80" w:sz="4" w:space="0"/>
          <w:right w:val="none" w:color="000000" w:sz="4" w:space="0"/>
        </w:tcBorders>
      </w:tcPr>
    </w:tblStylePr>
    <w:tblStylePr w:type="lastCol">
      <w:rPr>
        <w:rFonts w:ascii="Arial" w:hAnsi="Arial"/>
        <w:i/>
        <w:color w:val="a6bfdd" w:themeColor="accent1" w:themeTint="80" w:themeShade="95"/>
        <w:sz w:val="22"/>
      </w:rPr>
      <w:pPr>
        <w:pBdr/>
        <w:spacing/>
        <w:ind/>
      </w:pPr>
      <w:tblPr>
        <w:tblBorders/>
      </w:tblPr>
      <w:tcPr>
        <w:shd w:val="clear" w:color="ffffff" w:fill="auto"/>
        <w:tcBorders>
          <w:top w:val="none" w:color="000000" w:sz="4" w:space="0"/>
          <w:left w:val="single" w:color="a6bfdd" w:themeColor="accent1" w:themeTint="80" w:sz="4" w:space="0"/>
          <w:bottom w:val="none" w:color="000000" w:sz="4" w:space="0"/>
          <w:right w:val="none" w:color="000000" w:sz="4" w:space="0"/>
        </w:tcBorders>
      </w:tcPr>
    </w:tblStylePr>
    <w:tblStylePr w:type="lastRow">
      <w:rPr>
        <w:rFonts w:ascii="Arial" w:hAnsi="Arial"/>
        <w:b/>
        <w:color w:val="a6bfdd" w:themeColor="accent1" w:themeTint="80" w:themeShade="95"/>
        <w:sz w:val="22"/>
      </w:rPr>
      <w:pPr>
        <w:pBdr/>
        <w:spacing/>
        <w:ind/>
      </w:pPr>
      <w:tblPr>
        <w:tblBorders/>
      </w:tblPr>
      <w:tcPr>
        <w:shd w:val="clear" w:color="ffffff" w:themeColor="light1" w:fill="ffffff" w:themeFill="light1"/>
        <w:tcBorders>
          <w:top w:val="single" w:color="a6bfdd"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5" w:customStyle="1">
    <w:name w:val="Grid Table 7 Colorful - Accent 21"/>
    <w:basedOn w:val="1072"/>
    <w:uiPriority w:val="99"/>
    <w:pPr>
      <w:pBdr/>
      <w:spacing/>
      <w:ind/>
    </w:pPr>
    <w:tblPr>
      <w:tblStyleRowBandSize w:val="1"/>
      <w:tblStyleColBandSize w:val="1"/>
      <w:tblBorders>
        <w:bottom w:val="single" w:color="d99695" w:themeColor="accent2" w:themeTint="97" w:sz="4" w:space="0"/>
        <w:right w:val="single" w:color="d99695" w:themeColor="accent2" w:themeTint="97" w:sz="4" w:space="0"/>
        <w:insideH w:val="single" w:color="d99695" w:themeColor="accent2" w:themeTint="97" w:sz="4" w:space="0"/>
        <w:insideV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f2dcdc" w:themeColor="accent2" w:themeTint="32" w:fill="f2dcdc" w:themeFill="accent2" w:themeFillTint="32"/>
        <w:tcBorders/>
      </w:tcPr>
    </w:tblStylePr>
    <w:tblStylePr w:type="band1Vert">
      <w:pPr>
        <w:pBdr/>
        <w:spacing/>
        <w:ind/>
      </w:pPr>
      <w:tblPr>
        <w:tblBorders/>
      </w:tblPr>
      <w:tcPr>
        <w:shd w:val="clear" w:color="f2dcdc" w:themeColor="accent2" w:themeTint="32" w:fill="f2dcdc" w:themeFill="accent2" w:themeFillTint="32"/>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9695"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d99695" w:themeColor="accent2" w:themeTint="97" w:sz="4" w:space="0"/>
        </w:tcBorders>
      </w:tcPr>
    </w:tblStylePr>
    <w:tblStylePr w:type="firstRow">
      <w:rPr>
        <w:rFonts w:ascii="Arial" w:hAnsi="Arial"/>
        <w:b/>
        <w:color w:val="d9969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d99695" w:themeColor="accent2" w:themeTint="97" w:sz="4" w:space="0"/>
          <w:right w:val="none" w:color="000000" w:sz="4" w:space="0"/>
        </w:tcBorders>
      </w:tcPr>
    </w:tblStylePr>
    <w:tblStylePr w:type="lastCol">
      <w:rPr>
        <w:rFonts w:ascii="Arial" w:hAnsi="Arial"/>
        <w:i/>
        <w:color w:val="d99695" w:themeColor="accent2" w:themeTint="97" w:themeShade="95"/>
        <w:sz w:val="22"/>
      </w:rPr>
      <w:pPr>
        <w:pBdr/>
        <w:spacing/>
        <w:ind/>
      </w:pPr>
      <w:tblPr>
        <w:tblBorders/>
      </w:tblPr>
      <w:tcPr>
        <w:shd w:val="clear" w:color="ffffff" w:fill="auto"/>
        <w:tcBorders>
          <w:top w:val="none" w:color="000000" w:sz="4" w:space="0"/>
          <w:left w:val="single" w:color="d99695" w:themeColor="accent2" w:themeTint="97" w:sz="4" w:space="0"/>
          <w:bottom w:val="none" w:color="000000" w:sz="4" w:space="0"/>
          <w:right w:val="none" w:color="000000" w:sz="4" w:space="0"/>
        </w:tcBorders>
      </w:tcPr>
    </w:tblStylePr>
    <w:tblStylePr w:type="lastRow">
      <w:rPr>
        <w:rFonts w:ascii="Arial" w:hAnsi="Arial"/>
        <w:b/>
        <w:color w:val="d99695" w:themeColor="accent2" w:themeTint="97" w:themeShade="95"/>
        <w:sz w:val="22"/>
      </w:rPr>
      <w:pPr>
        <w:pBdr/>
        <w:spacing/>
        <w:ind/>
      </w:pPr>
      <w:tblPr>
        <w:tblBorders/>
      </w:tblPr>
      <w:tcPr>
        <w:shd w:val="clear" w:color="ffffff" w:themeColor="light1" w:fill="ffffff" w:themeFill="light1"/>
        <w:tcBorders>
          <w:top w:val="single" w:color="d9969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6" w:customStyle="1">
    <w:name w:val="Grid Table 7 Colorful - Accent 31"/>
    <w:basedOn w:val="1072"/>
    <w:uiPriority w:val="99"/>
    <w:pPr>
      <w:pBdr/>
      <w:spacing/>
      <w:ind/>
    </w:pPr>
    <w:tblPr>
      <w:tblStyleRowBandSize w:val="1"/>
      <w:tblStyleColBandSize w:val="1"/>
      <w:tblBorders>
        <w:bottom w:val="single" w:color="9abb59" w:themeColor="accent3" w:themeTint="FE" w:sz="4" w:space="0"/>
        <w:right w:val="single" w:color="9abb59" w:themeColor="accent3" w:themeTint="FE" w:sz="4" w:space="0"/>
        <w:insideH w:val="single" w:color="9abb59" w:themeColor="accent3" w:themeTint="FE" w:sz="4" w:space="0"/>
        <w:insideV w:val="single" w:color="9abb59" w:themeColor="accent3" w:themeTint="FE" w:sz="4" w:space="0"/>
      </w:tblBorders>
    </w:tblPr>
    <w:tcPr>
      <w:tcBorders/>
    </w:tcPr>
    <w:tblStylePr w:type="band1Horz">
      <w:rPr>
        <w:rFonts w:ascii="Arial" w:hAnsi="Arial"/>
        <w:color w:val="9abb59" w:themeColor="accent3" w:themeTint="FE" w:themeShade="95"/>
        <w:sz w:val="22"/>
      </w:rPr>
      <w:pPr>
        <w:pBdr/>
        <w:spacing/>
        <w:ind/>
      </w:pPr>
      <w:tblPr>
        <w:tblBorders/>
      </w:tblPr>
      <w:tcPr>
        <w:shd w:val="clear" w:color="eaf1dc" w:themeColor="accent3" w:themeTint="34" w:fill="eaf1dc" w:themeFill="accent3" w:themeFillTint="34"/>
        <w:tcBorders/>
      </w:tcPr>
    </w:tblStylePr>
    <w:tblStylePr w:type="band1Vert">
      <w:pPr>
        <w:pBdr/>
        <w:spacing/>
        <w:ind/>
      </w:pPr>
      <w:tblPr>
        <w:tblBorders/>
      </w:tblPr>
      <w:tcPr>
        <w:shd w:val="clear" w:color="eaf1dc" w:themeColor="accent3" w:themeTint="34" w:fill="eaf1dc" w:themeFill="accent3" w:themeFillTint="34"/>
        <w:tcBorders/>
      </w:tcPr>
    </w:tblStylePr>
    <w:tblStylePr w:type="band2Horz">
      <w:rPr>
        <w:rFonts w:ascii="Arial" w:hAnsi="Arial"/>
        <w:color w:val="9abb59"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abb59"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abb59" w:themeColor="accent3" w:themeTint="FE" w:sz="4" w:space="0"/>
        </w:tcBorders>
      </w:tcPr>
    </w:tblStylePr>
    <w:tblStylePr w:type="firstRow">
      <w:rPr>
        <w:rFonts w:ascii="Arial" w:hAnsi="Arial"/>
        <w:b/>
        <w:color w:val="9abb59"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abb59" w:themeColor="accent3" w:themeTint="FE" w:sz="4" w:space="0"/>
          <w:right w:val="none" w:color="000000" w:sz="4" w:space="0"/>
        </w:tcBorders>
      </w:tcPr>
    </w:tblStylePr>
    <w:tblStylePr w:type="lastCol">
      <w:rPr>
        <w:rFonts w:ascii="Arial" w:hAnsi="Arial"/>
        <w:i/>
        <w:color w:val="9abb59" w:themeColor="accent3" w:themeTint="FE" w:themeShade="95"/>
        <w:sz w:val="22"/>
      </w:rPr>
      <w:pPr>
        <w:pBdr/>
        <w:spacing/>
        <w:ind/>
      </w:pPr>
      <w:tblPr>
        <w:tblBorders/>
      </w:tblPr>
      <w:tcPr>
        <w:shd w:val="clear" w:color="ffffff" w:fill="auto"/>
        <w:tcBorders>
          <w:top w:val="none" w:color="000000" w:sz="4" w:space="0"/>
          <w:left w:val="single" w:color="9abb59" w:themeColor="accent3" w:themeTint="FE" w:sz="4" w:space="0"/>
          <w:bottom w:val="none" w:color="000000" w:sz="4" w:space="0"/>
          <w:right w:val="none" w:color="000000" w:sz="4" w:space="0"/>
        </w:tcBorders>
      </w:tcPr>
    </w:tblStylePr>
    <w:tblStylePr w:type="lastRow">
      <w:rPr>
        <w:rFonts w:ascii="Arial" w:hAnsi="Arial"/>
        <w:b/>
        <w:color w:val="9abb59" w:themeColor="accent3" w:themeTint="FE" w:themeShade="95"/>
        <w:sz w:val="22"/>
      </w:rPr>
      <w:pPr>
        <w:pBdr/>
        <w:spacing/>
        <w:ind/>
      </w:pPr>
      <w:tblPr>
        <w:tblBorders/>
      </w:tblPr>
      <w:tcPr>
        <w:shd w:val="clear" w:color="ffffff" w:themeColor="light1" w:fill="ffffff" w:themeFill="light1"/>
        <w:tcBorders>
          <w:top w:val="single" w:color="9abb59"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7" w:customStyle="1">
    <w:name w:val="Grid Table 7 Colorful - Accent 41"/>
    <w:basedOn w:val="1072"/>
    <w:uiPriority w:val="99"/>
    <w:pPr>
      <w:pBdr/>
      <w:spacing/>
      <w:ind/>
    </w:pPr>
    <w:tblPr>
      <w:tblStyleRowBandSize w:val="1"/>
      <w:tblStyleColBandSize w:val="1"/>
      <w:tblBorders>
        <w:bottom w:val="single" w:color="b2a1c6" w:themeColor="accent4" w:themeTint="9A" w:sz="4" w:space="0"/>
        <w:right w:val="single" w:color="b2a1c6" w:themeColor="accent4" w:themeTint="9A" w:sz="4" w:space="0"/>
        <w:insideH w:val="single" w:color="b2a1c6" w:themeColor="accent4" w:themeTint="9A" w:sz="4" w:space="0"/>
        <w:insideV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e5dfec" w:themeColor="accent4" w:themeTint="34" w:fill="e5dfec" w:themeFill="accent4" w:themeFillTint="34"/>
        <w:tcBorders/>
      </w:tcPr>
    </w:tblStylePr>
    <w:tblStylePr w:type="band1Vert">
      <w:pPr>
        <w:pBdr/>
        <w:spacing/>
        <w:ind/>
      </w:pPr>
      <w:tblPr>
        <w:tblBorders/>
      </w:tblPr>
      <w:tcPr>
        <w:shd w:val="clear" w:color="e5dfec" w:themeColor="accent4" w:themeTint="34" w:fill="e5dfec" w:themeFill="accent4" w:themeFillTint="34"/>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a1c6"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b2a1c6" w:themeColor="accent4" w:themeTint="9A" w:sz="4" w:space="0"/>
        </w:tcBorders>
      </w:tcPr>
    </w:tblStylePr>
    <w:tblStylePr w:type="firstRow">
      <w:rPr>
        <w:rFonts w:ascii="Arial" w:hAnsi="Arial"/>
        <w:b/>
        <w:color w:val="b2a1c6"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b2a1c6" w:themeColor="accent4" w:themeTint="9A" w:sz="4" w:space="0"/>
          <w:right w:val="none" w:color="000000" w:sz="4" w:space="0"/>
        </w:tcBorders>
      </w:tcPr>
    </w:tblStylePr>
    <w:tblStylePr w:type="lastCol">
      <w:rPr>
        <w:rFonts w:ascii="Arial" w:hAnsi="Arial"/>
        <w:i/>
        <w:color w:val="b2a1c6" w:themeColor="accent4" w:themeTint="9A" w:themeShade="95"/>
        <w:sz w:val="22"/>
      </w:rPr>
      <w:pPr>
        <w:pBdr/>
        <w:spacing/>
        <w:ind/>
      </w:pPr>
      <w:tblPr>
        <w:tblBorders/>
      </w:tblPr>
      <w:tcPr>
        <w:shd w:val="clear" w:color="ffffff" w:fill="auto"/>
        <w:tcBorders>
          <w:top w:val="none" w:color="000000" w:sz="4" w:space="0"/>
          <w:left w:val="single" w:color="b2a1c6" w:themeColor="accent4" w:themeTint="9A" w:sz="4" w:space="0"/>
          <w:bottom w:val="none" w:color="000000" w:sz="4" w:space="0"/>
          <w:right w:val="none" w:color="000000" w:sz="4" w:space="0"/>
        </w:tcBorders>
      </w:tcPr>
    </w:tblStylePr>
    <w:tblStylePr w:type="lastRow">
      <w:rPr>
        <w:rFonts w:ascii="Arial" w:hAnsi="Arial"/>
        <w:b/>
        <w:color w:val="b2a1c6" w:themeColor="accent4" w:themeTint="9A" w:themeShade="95"/>
        <w:sz w:val="22"/>
      </w:rPr>
      <w:pPr>
        <w:pBdr/>
        <w:spacing/>
        <w:ind/>
      </w:pPr>
      <w:tblPr>
        <w:tblBorders/>
      </w:tblPr>
      <w:tcPr>
        <w:shd w:val="clear" w:color="ffffff" w:themeColor="light1" w:fill="ffffff" w:themeFill="light1"/>
        <w:tcBorders>
          <w:top w:val="single" w:color="b2a1c6"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8" w:customStyle="1">
    <w:name w:val="Grid Table 7 Colorful - Accent 51"/>
    <w:basedOn w:val="1072"/>
    <w:uiPriority w:val="99"/>
    <w:pPr>
      <w:pBdr/>
      <w:spacing/>
      <w:ind/>
    </w:pPr>
    <w:tblPr>
      <w:tblStyleRowBandSize w:val="1"/>
      <w:tblStyleColBandSize w:val="1"/>
      <w:tblBorders>
        <w:bottom w:val="single" w:color="99d0de" w:themeColor="accent5" w:themeTint="90" w:sz="4" w:space="0"/>
        <w:right w:val="single" w:color="99d0de" w:themeColor="accent5" w:themeTint="90" w:sz="4" w:space="0"/>
        <w:insideH w:val="single" w:color="99d0de" w:themeColor="accent5" w:themeTint="90" w:sz="4" w:space="0"/>
        <w:insideV w:val="single" w:color="99d0de" w:themeColor="accent5" w:themeTint="90" w:sz="4" w:space="0"/>
      </w:tblBorders>
    </w:tblPr>
    <w:tcPr>
      <w:tcBorders/>
    </w:tcPr>
    <w:tblStylePr w:type="band1Horz">
      <w:rPr>
        <w:rFonts w:ascii="Arial" w:hAnsi="Arial"/>
        <w:color w:val="266779" w:themeColor="accent5" w:themeShade="95"/>
        <w:sz w:val="22"/>
      </w:rPr>
      <w:pPr>
        <w:pBdr/>
        <w:spacing/>
        <w:ind/>
      </w:pPr>
      <w:tblPr>
        <w:tblBorders/>
      </w:tblPr>
      <w:tcPr>
        <w:shd w:val="clear" w:color="daeef3" w:themeColor="accent5" w:themeTint="34" w:fill="daeef3" w:themeFill="accent5" w:themeFillTint="34"/>
        <w:tcBorders/>
      </w:tcPr>
    </w:tblStylePr>
    <w:tblStylePr w:type="band1Vert">
      <w:pPr>
        <w:pBdr/>
        <w:spacing/>
        <w:ind/>
      </w:pPr>
      <w:tblPr>
        <w:tblBorders/>
      </w:tblPr>
      <w:tcPr>
        <w:shd w:val="clear" w:color="daeef3" w:themeColor="accent5" w:themeTint="34" w:fill="daeef3" w:themeFill="accent5" w:themeFillTint="34"/>
        <w:tcBorders/>
      </w:tcPr>
    </w:tblStylePr>
    <w:tblStylePr w:type="band2Horz">
      <w:rPr>
        <w:rFonts w:ascii="Arial" w:hAnsi="Arial"/>
        <w:color w:val="266779"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66779"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9d0de" w:themeColor="accent5" w:themeTint="90" w:sz="4" w:space="0"/>
        </w:tcBorders>
      </w:tcPr>
    </w:tblStylePr>
    <w:tblStylePr w:type="firstRow">
      <w:rPr>
        <w:rFonts w:ascii="Arial" w:hAnsi="Arial"/>
        <w:b/>
        <w:color w:val="266779"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9d0de" w:themeColor="accent5" w:themeTint="90" w:sz="4" w:space="0"/>
          <w:right w:val="none" w:color="000000" w:sz="4" w:space="0"/>
        </w:tcBorders>
      </w:tcPr>
    </w:tblStylePr>
    <w:tblStylePr w:type="lastCol">
      <w:rPr>
        <w:rFonts w:ascii="Arial" w:hAnsi="Arial"/>
        <w:i/>
        <w:color w:val="266779" w:themeColor="accent5" w:themeShade="95"/>
        <w:sz w:val="22"/>
      </w:rPr>
      <w:pPr>
        <w:pBdr/>
        <w:spacing/>
        <w:ind/>
      </w:pPr>
      <w:tblPr>
        <w:tblBorders/>
      </w:tblPr>
      <w:tcPr>
        <w:shd w:val="clear" w:color="ffffff" w:fill="auto"/>
        <w:tcBorders>
          <w:top w:val="none" w:color="000000" w:sz="4" w:space="0"/>
          <w:left w:val="single" w:color="99d0de" w:themeColor="accent5" w:themeTint="90" w:sz="4" w:space="0"/>
          <w:bottom w:val="none" w:color="000000" w:sz="4" w:space="0"/>
          <w:right w:val="none" w:color="000000" w:sz="4" w:space="0"/>
        </w:tcBorders>
      </w:tcPr>
    </w:tblStylePr>
    <w:tblStylePr w:type="lastRow">
      <w:rPr>
        <w:rFonts w:ascii="Arial" w:hAnsi="Arial"/>
        <w:b/>
        <w:color w:val="266779" w:themeColor="accent5" w:themeShade="95"/>
        <w:sz w:val="22"/>
      </w:rPr>
      <w:pPr>
        <w:pBdr/>
        <w:spacing/>
        <w:ind/>
      </w:pPr>
      <w:tblPr>
        <w:tblBorders/>
      </w:tblPr>
      <w:tcPr>
        <w:shd w:val="clear" w:color="ffffff" w:themeColor="light1" w:fill="ffffff" w:themeFill="light1"/>
        <w:tcBorders>
          <w:top w:val="single" w:color="99d0de"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59" w:customStyle="1">
    <w:name w:val="Grid Table 7 Colorful - Accent 61"/>
    <w:basedOn w:val="1072"/>
    <w:uiPriority w:val="99"/>
    <w:pPr>
      <w:pBdr/>
      <w:spacing/>
      <w:ind/>
    </w:pPr>
    <w:tblPr>
      <w:tblStyleRowBandSize w:val="1"/>
      <w:tblStyleColBandSize w:val="1"/>
      <w:tblBorders>
        <w:bottom w:val="single" w:color="fac396" w:themeColor="accent6" w:themeTint="90" w:sz="4" w:space="0"/>
        <w:right w:val="single" w:color="fac396" w:themeColor="accent6" w:themeTint="90" w:sz="4" w:space="0"/>
        <w:insideH w:val="single" w:color="fac396" w:themeColor="accent6" w:themeTint="90" w:sz="4" w:space="0"/>
        <w:insideV w:val="single" w:color="fac396" w:themeColor="accent6" w:themeTint="90" w:sz="4" w:space="0"/>
      </w:tblBorders>
    </w:tblPr>
    <w:tcPr>
      <w:tcBorders/>
    </w:tcPr>
    <w:tblStylePr w:type="band1Horz">
      <w:rPr>
        <w:rFonts w:ascii="Arial" w:hAnsi="Arial"/>
        <w:color w:val="b15407" w:themeColor="accent6" w:themeShade="95"/>
        <w:sz w:val="22"/>
      </w:rPr>
      <w:pPr>
        <w:pBdr/>
        <w:spacing/>
        <w:ind/>
      </w:pPr>
      <w:tblPr>
        <w:tblBorders/>
      </w:tblPr>
      <w:tcPr>
        <w:shd w:val="clear" w:color="fde9d8" w:themeColor="accent6" w:themeTint="34" w:fill="fde9d8" w:themeFill="accent6" w:themeFillTint="34"/>
        <w:tcBorders/>
      </w:tcPr>
    </w:tblStylePr>
    <w:tblStylePr w:type="band1Vert">
      <w:pPr>
        <w:pBdr/>
        <w:spacing/>
        <w:ind/>
      </w:pPr>
      <w:tblPr>
        <w:tblBorders/>
      </w:tblPr>
      <w:tcPr>
        <w:shd w:val="clear" w:color="fde9d8" w:themeColor="accent6" w:themeTint="34" w:fill="fde9d8" w:themeFill="accent6" w:themeFillTint="34"/>
        <w:tcBorders/>
      </w:tcPr>
    </w:tblStylePr>
    <w:tblStylePr w:type="band2Horz">
      <w:rPr>
        <w:rFonts w:ascii="Arial" w:hAnsi="Arial"/>
        <w:color w:val="b15407"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15407"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ac396" w:themeColor="accent6" w:themeTint="90" w:sz="4" w:space="0"/>
        </w:tcBorders>
      </w:tcPr>
    </w:tblStylePr>
    <w:tblStylePr w:type="firstRow">
      <w:rPr>
        <w:rFonts w:ascii="Arial" w:hAnsi="Arial"/>
        <w:b/>
        <w:color w:val="b15407"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ac396" w:themeColor="accent6" w:themeTint="90" w:sz="4" w:space="0"/>
          <w:right w:val="none" w:color="000000" w:sz="4" w:space="0"/>
        </w:tcBorders>
      </w:tcPr>
    </w:tblStylePr>
    <w:tblStylePr w:type="lastCol">
      <w:rPr>
        <w:rFonts w:ascii="Arial" w:hAnsi="Arial"/>
        <w:i/>
        <w:color w:val="b15407" w:themeColor="accent6" w:themeShade="95"/>
        <w:sz w:val="22"/>
      </w:rPr>
      <w:pPr>
        <w:pBdr/>
        <w:spacing/>
        <w:ind/>
      </w:pPr>
      <w:tblPr>
        <w:tblBorders/>
      </w:tblPr>
      <w:tcPr>
        <w:shd w:val="clear" w:color="ffffff" w:fill="auto"/>
        <w:tcBorders>
          <w:top w:val="none" w:color="000000" w:sz="4" w:space="0"/>
          <w:left w:val="single" w:color="fac396" w:themeColor="accent6" w:themeTint="90" w:sz="4" w:space="0"/>
          <w:bottom w:val="none" w:color="000000" w:sz="4" w:space="0"/>
          <w:right w:val="none" w:color="000000" w:sz="4" w:space="0"/>
        </w:tcBorders>
      </w:tcPr>
    </w:tblStylePr>
    <w:tblStylePr w:type="lastRow">
      <w:rPr>
        <w:rFonts w:ascii="Arial" w:hAnsi="Arial"/>
        <w:b/>
        <w:color w:val="b15407" w:themeColor="accent6" w:themeShade="95"/>
        <w:sz w:val="22"/>
      </w:rPr>
      <w:pPr>
        <w:pBdr/>
        <w:spacing/>
        <w:ind/>
      </w:pPr>
      <w:tblPr>
        <w:tblBorders/>
      </w:tblPr>
      <w:tcPr>
        <w:shd w:val="clear" w:color="ffffff" w:themeColor="light1" w:fill="ffffff" w:themeFill="light1"/>
        <w:tcBorders>
          <w:top w:val="single" w:color="fac396"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0">
    <w:name w:val="List Table 1 Light"/>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1" w:customStyle="1">
    <w:name w:val="List Table 1 Light - Accent 1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d2dfee" w:themeColor="accent1" w:themeTint="40" w:fill="d2dfee" w:themeFill="accent1" w:themeFillTint="40"/>
        <w:tcBorders/>
      </w:tcPr>
    </w:tblStylePr>
    <w:tblStylePr w:type="band1Vert">
      <w:pPr>
        <w:pBdr/>
        <w:spacing/>
        <w:ind/>
      </w:pPr>
      <w:tblPr>
        <w:tblBorders/>
      </w:tblPr>
      <w:tcPr>
        <w:shd w:val="clear" w:color="d2dfee" w:themeColor="accent1" w:themeTint="40" w:fill="d2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f81bd"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f81bd"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2" w:customStyle="1">
    <w:name w:val="List Table 1 Light - Accent 2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efd2d2" w:themeColor="accent2" w:themeTint="40" w:fill="efd2d2" w:themeFill="accent2" w:themeFillTint="40"/>
        <w:tcBorders/>
      </w:tcPr>
    </w:tblStylePr>
    <w:tblStylePr w:type="band1Vert">
      <w:pPr>
        <w:pBdr/>
        <w:spacing/>
        <w:ind/>
      </w:pPr>
      <w:tblPr>
        <w:tblBorders/>
      </w:tblPr>
      <w:tcPr>
        <w:shd w:val="clear" w:color="efd2d2" w:themeColor="accent2" w:themeTint="40" w:fill="efd2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c0504d"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c0504d"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3" w:customStyle="1">
    <w:name w:val="List Table 1 Light - Accent 3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e5eed5" w:themeColor="accent3" w:themeTint="40" w:fill="e5eed5" w:themeFill="accent3" w:themeFillTint="40"/>
        <w:tcBorders/>
      </w:tcPr>
    </w:tblStylePr>
    <w:tblStylePr w:type="band1Vert">
      <w:pPr>
        <w:pBdr/>
        <w:spacing/>
        <w:ind/>
      </w:pPr>
      <w:tblPr>
        <w:tblBorders/>
      </w:tblPr>
      <w:tcPr>
        <w:shd w:val="clear" w:color="e5eed5" w:themeColor="accent3" w:themeTint="40" w:fill="e5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9bbb59"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9bbb59"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4" w:customStyle="1">
    <w:name w:val="List Table 1 Light - Accent 4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dfd8e7" w:themeColor="accent4" w:themeTint="40" w:fill="dfd8e7" w:themeFill="accent4" w:themeFillTint="40"/>
        <w:tcBorders/>
      </w:tcPr>
    </w:tblStylePr>
    <w:tblStylePr w:type="band1Vert">
      <w:pPr>
        <w:pBdr/>
        <w:spacing/>
        <w:ind/>
      </w:pPr>
      <w:tblPr>
        <w:tblBorders/>
      </w:tblPr>
      <w:tcPr>
        <w:shd w:val="clear" w:color="dfd8e7"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8064a2"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8064a2"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5" w:customStyle="1">
    <w:name w:val="List Table 1 Light - Accent 5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d1eaf0" w:themeColor="accent5" w:themeTint="40" w:fill="d1eaf0" w:themeFill="accent5" w:themeFillTint="40"/>
        <w:tcBorders/>
      </w:tcPr>
    </w:tblStylePr>
    <w:tblStylePr w:type="band1Vert">
      <w:pPr>
        <w:pBdr/>
        <w:spacing/>
        <w:ind/>
      </w:pPr>
      <w:tblPr>
        <w:tblBorders/>
      </w:tblPr>
      <w:tcPr>
        <w:shd w:val="clear" w:color="d1eaf0"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bacc6"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bacc6"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6" w:customStyle="1">
    <w:name w:val="List Table 1 Light - Accent 61"/>
    <w:basedOn w:val="1072"/>
    <w:uiPriority w:val="99"/>
    <w:pPr>
      <w:pBdr/>
      <w:spacing/>
      <w:ind/>
    </w:pPr>
    <w:tblPr>
      <w:tblStyleRowBandSize w:val="1"/>
      <w:tblStyleColBandSize w:val="1"/>
      <w:tblBorders/>
    </w:tblPr>
    <w:tcPr>
      <w:tcBorders/>
    </w:tcPr>
    <w:tblStylePr w:type="band1Horz">
      <w:pPr>
        <w:pBdr/>
        <w:spacing/>
        <w:ind/>
      </w:pPr>
      <w:tblPr>
        <w:tblBorders/>
      </w:tblPr>
      <w:tcPr>
        <w:shd w:val="clear" w:color="fde4d0" w:themeColor="accent6" w:themeTint="40" w:fill="fde4d0" w:themeFill="accent6" w:themeFillTint="40"/>
        <w:tcBorders/>
      </w:tcPr>
    </w:tblStylePr>
    <w:tblStylePr w:type="band1Vert">
      <w:pPr>
        <w:pBdr/>
        <w:spacing/>
        <w:ind/>
      </w:pPr>
      <w:tblPr>
        <w:tblBorders/>
      </w:tblPr>
      <w:tcPr>
        <w:shd w:val="clear" w:color="fde4d0" w:themeColor="accent6" w:themeTint="40" w:fill="fde4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79646"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79646"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7">
    <w:name w:val="List Table 2"/>
    <w:basedOn w:val="1072"/>
    <w:uiPriority w:val="99"/>
    <w:pPr>
      <w:pBdr/>
      <w:spacing/>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8" w:customStyle="1">
    <w:name w:val="List Table 2 - Accent 11"/>
    <w:basedOn w:val="1072"/>
    <w:uiPriority w:val="99"/>
    <w:pPr>
      <w:pBdr/>
      <w:spacing/>
      <w:ind/>
    </w:pPr>
    <w:tblPr>
      <w:tblStyleRowBandSize w:val="1"/>
      <w:tblStyleColBandSize w:val="1"/>
      <w:tblBorders>
        <w:top w:val="single" w:color="9bb7d9" w:themeColor="accent1" w:themeTint="90" w:sz="4" w:space="0"/>
        <w:bottom w:val="single" w:color="9bb7d9" w:themeColor="accent1" w:themeTint="90" w:sz="4" w:space="0"/>
        <w:insideH w:val="single" w:color="9bb7d9" w:themeColor="accent1" w:themeTint="90" w:sz="4" w:space="0"/>
      </w:tblBorders>
    </w:tblPr>
    <w:tcPr>
      <w:tcBorders/>
    </w:tcPr>
    <w:tblStylePr w:type="band1Horz">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1Vert">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bb7d9" w:themeColor="accent1" w:themeTint="90" w:sz="4" w:space="0"/>
          <w:left w:val="none" w:color="000000" w:sz="4" w:space="0"/>
          <w:bottom w:val="single" w:color="9bb7d9"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bb7d9" w:themeColor="accent1" w:themeTint="90" w:sz="4" w:space="0"/>
          <w:left w:val="none" w:color="000000" w:sz="4" w:space="0"/>
          <w:bottom w:val="single" w:color="9bb7d9"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69" w:customStyle="1">
    <w:name w:val="List Table 2 - Accent 21"/>
    <w:basedOn w:val="1072"/>
    <w:uiPriority w:val="99"/>
    <w:pPr>
      <w:pBdr/>
      <w:spacing/>
      <w:ind/>
    </w:pPr>
    <w:tblPr>
      <w:tblStyleRowBandSize w:val="1"/>
      <w:tblStyleColBandSize w:val="1"/>
      <w:tblBorders>
        <w:top w:val="single" w:color="db9b9a" w:themeColor="accent2" w:themeTint="90" w:sz="4" w:space="0"/>
        <w:bottom w:val="single" w:color="db9b9a" w:themeColor="accent2" w:themeTint="90" w:sz="4" w:space="0"/>
        <w:insideH w:val="single" w:color="db9b9a" w:themeColor="accent2" w:themeTint="90" w:sz="4" w:space="0"/>
      </w:tblBorders>
    </w:tblPr>
    <w:tcPr>
      <w:tcBorders/>
    </w:tcPr>
    <w:tblStylePr w:type="band1Horz">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1Vert">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db9b9a" w:themeColor="accent2" w:themeTint="90" w:sz="4" w:space="0"/>
          <w:left w:val="none" w:color="000000" w:sz="4" w:space="0"/>
          <w:bottom w:val="single" w:color="db9b9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db9b9a" w:themeColor="accent2" w:themeTint="90" w:sz="4" w:space="0"/>
          <w:left w:val="none" w:color="000000" w:sz="4" w:space="0"/>
          <w:bottom w:val="single" w:color="db9b9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0" w:customStyle="1">
    <w:name w:val="List Table 2 - Accent 31"/>
    <w:basedOn w:val="1072"/>
    <w:uiPriority w:val="99"/>
    <w:pPr>
      <w:pBdr/>
      <w:spacing/>
      <w:ind/>
    </w:pPr>
    <w:tblPr>
      <w:tblStyleRowBandSize w:val="1"/>
      <w:tblStyleColBandSize w:val="1"/>
      <w:tblBorders>
        <w:top w:val="single" w:color="c6d8a1" w:themeColor="accent3" w:themeTint="90" w:sz="4" w:space="0"/>
        <w:bottom w:val="single" w:color="c6d8a1" w:themeColor="accent3" w:themeTint="90" w:sz="4" w:space="0"/>
        <w:insideH w:val="single" w:color="c6d8a1" w:themeColor="accent3" w:themeTint="90" w:sz="4" w:space="0"/>
      </w:tblBorders>
    </w:tblPr>
    <w:tcPr>
      <w:tcBorders/>
    </w:tcPr>
    <w:tblStylePr w:type="band1Horz">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1Vert">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6d8a1" w:themeColor="accent3" w:themeTint="90" w:sz="4" w:space="0"/>
          <w:left w:val="none" w:color="000000" w:sz="4" w:space="0"/>
          <w:bottom w:val="single" w:color="c6d8a1"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6d8a1" w:themeColor="accent3" w:themeTint="90" w:sz="4" w:space="0"/>
          <w:left w:val="none" w:color="000000" w:sz="4" w:space="0"/>
          <w:bottom w:val="single" w:color="c6d8a1"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1" w:customStyle="1">
    <w:name w:val="List Table 2 - Accent 41"/>
    <w:basedOn w:val="1072"/>
    <w:uiPriority w:val="99"/>
    <w:pPr>
      <w:pBdr/>
      <w:spacing/>
      <w:ind/>
    </w:pPr>
    <w:tblPr>
      <w:tblStyleRowBandSize w:val="1"/>
      <w:tblStyleColBandSize w:val="1"/>
      <w:tblBorders>
        <w:top w:val="single" w:color="b7a7ca" w:themeColor="accent4" w:themeTint="90" w:sz="4" w:space="0"/>
        <w:bottom w:val="single" w:color="b7a7ca" w:themeColor="accent4" w:themeTint="90" w:sz="4" w:space="0"/>
        <w:insideH w:val="single" w:color="b7a7ca" w:themeColor="accent4" w:themeTint="90" w:sz="4" w:space="0"/>
      </w:tblBorders>
    </w:tblPr>
    <w:tcPr>
      <w:tcBorders/>
    </w:tcPr>
    <w:tblStylePr w:type="band1Horz">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b7a7ca" w:themeColor="accent4" w:themeTint="90" w:sz="4" w:space="0"/>
          <w:left w:val="none" w:color="000000" w:sz="4" w:space="0"/>
          <w:bottom w:val="single" w:color="b7a7ca"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b7a7ca" w:themeColor="accent4" w:themeTint="90" w:sz="4" w:space="0"/>
          <w:left w:val="none" w:color="000000" w:sz="4" w:space="0"/>
          <w:bottom w:val="single" w:color="b7a7ca"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2" w:customStyle="1">
    <w:name w:val="List Table 2 - Accent 51"/>
    <w:basedOn w:val="1072"/>
    <w:uiPriority w:val="99"/>
    <w:pPr>
      <w:pBdr/>
      <w:spacing/>
      <w:ind/>
    </w:pPr>
    <w:tblPr>
      <w:tblStyleRowBandSize w:val="1"/>
      <w:tblStyleColBandSize w:val="1"/>
      <w:tblBorders>
        <w:top w:val="single" w:color="99d0de" w:themeColor="accent5" w:themeTint="90" w:sz="4" w:space="0"/>
        <w:bottom w:val="single" w:color="99d0de" w:themeColor="accent5" w:themeTint="90" w:sz="4" w:space="0"/>
        <w:insideH w:val="single" w:color="99d0de" w:themeColor="accent5" w:themeTint="90" w:sz="4" w:space="0"/>
      </w:tblBorders>
    </w:tblPr>
    <w:tcPr>
      <w:tcBorders/>
    </w:tcPr>
    <w:tblStylePr w:type="band1Horz">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9d0de" w:themeColor="accent5" w:themeTint="90" w:sz="4" w:space="0"/>
          <w:left w:val="none" w:color="000000" w:sz="4" w:space="0"/>
          <w:bottom w:val="single" w:color="99d0de"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9d0de" w:themeColor="accent5" w:themeTint="90" w:sz="4" w:space="0"/>
          <w:left w:val="none" w:color="000000" w:sz="4" w:space="0"/>
          <w:bottom w:val="single" w:color="99d0de"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3" w:customStyle="1">
    <w:name w:val="List Table 2 - Accent 61"/>
    <w:basedOn w:val="1072"/>
    <w:uiPriority w:val="99"/>
    <w:pPr>
      <w:pBdr/>
      <w:spacing/>
      <w:ind/>
    </w:pPr>
    <w:tblPr>
      <w:tblStyleRowBandSize w:val="1"/>
      <w:tblStyleColBandSize w:val="1"/>
      <w:tblBorders>
        <w:top w:val="single" w:color="fac396" w:themeColor="accent6" w:themeTint="90" w:sz="4" w:space="0"/>
        <w:bottom w:val="single" w:color="fac396" w:themeColor="accent6" w:themeTint="90" w:sz="4" w:space="0"/>
        <w:insideH w:val="single" w:color="fac396" w:themeColor="accent6" w:themeTint="90" w:sz="4" w:space="0"/>
      </w:tblBorders>
    </w:tblPr>
    <w:tcPr>
      <w:tcBorders/>
    </w:tcPr>
    <w:tblStylePr w:type="band1Horz">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1Vert">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ac396" w:themeColor="accent6" w:themeTint="90" w:sz="4" w:space="0"/>
          <w:left w:val="none" w:color="000000" w:sz="4" w:space="0"/>
          <w:bottom w:val="single" w:color="fac396"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ac396" w:themeColor="accent6" w:themeTint="90" w:sz="4" w:space="0"/>
          <w:left w:val="none" w:color="000000" w:sz="4" w:space="0"/>
          <w:bottom w:val="single" w:color="fac396"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4">
    <w:name w:val="List Table 3"/>
    <w:basedOn w:val="1072"/>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5" w:customStyle="1">
    <w:name w:val="List Table 3 - Accent 11"/>
    <w:basedOn w:val="1072"/>
    <w:uiPriority w:val="99"/>
    <w:pPr>
      <w:pBdr/>
      <w:spacing/>
      <w:ind/>
    </w:pPr>
    <w:tblPr>
      <w:tblStyleRowBandSize w:val="1"/>
      <w:tblStyleColBandSize w:val="1"/>
      <w:tblBorders>
        <w:top w:val="single" w:color="4f81bd" w:themeColor="accent1" w:sz="4" w:space="0"/>
        <w:left w:val="single" w:color="4f81bd" w:themeColor="accent1" w:sz="4" w:space="0"/>
        <w:bottom w:val="single" w:color="4f81bd" w:themeColor="accent1" w:sz="4" w:space="0"/>
        <w:right w:val="single" w:color="4f81bd" w:themeColor="accent1" w:sz="4" w:space="0"/>
      </w:tblBorders>
    </w:tblPr>
    <w:tcPr>
      <w:tcBorders/>
    </w:tcPr>
    <w:tblStylePr w:type="band1Horz">
      <w:rPr>
        <w:rFonts w:ascii="Arial" w:hAnsi="Arial"/>
        <w:color w:val="404040"/>
        <w:sz w:val="22"/>
      </w:rPr>
      <w:pPr>
        <w:pBdr/>
        <w:spacing/>
        <w:ind/>
      </w:pPr>
      <w:tblPr>
        <w:tblBorders/>
      </w:tblPr>
      <w:tcPr>
        <w:tcBorders>
          <w:top w:val="single" w:color="4f81bd" w:themeColor="accent1" w:sz="4" w:space="0"/>
          <w:bottom w:val="single" w:color="4f81bd" w:themeColor="accent1" w:sz="4" w:space="0"/>
        </w:tcBorders>
      </w:tcPr>
    </w:tblStylePr>
    <w:tblStylePr w:type="band1Vert">
      <w:rPr>
        <w:rFonts w:ascii="Arial" w:hAnsi="Arial"/>
        <w:color w:val="404040"/>
        <w:sz w:val="22"/>
      </w:rPr>
      <w:pPr>
        <w:pBdr/>
        <w:spacing/>
        <w:ind/>
      </w:pPr>
      <w:tblPr>
        <w:tblBorders/>
      </w:tblPr>
      <w:tcPr>
        <w:tcBorders>
          <w:left w:val="single" w:color="4f81bd" w:themeColor="accent1" w:sz="4" w:space="0"/>
          <w:right w:val="single" w:color="4f81bd"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f81bd"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6" w:customStyle="1">
    <w:name w:val="List Table 3 - Accent 21"/>
    <w:basedOn w:val="1072"/>
    <w:uiPriority w:val="99"/>
    <w:pPr>
      <w:pBdr/>
      <w:spacing/>
      <w:ind/>
    </w:pPr>
    <w:tblPr>
      <w:tblStyleRowBandSize w:val="1"/>
      <w:tblStyleColBandSize w:val="1"/>
      <w:tblBorders>
        <w:top w:val="single" w:color="d99695" w:themeColor="accent2" w:themeTint="97" w:sz="4" w:space="0"/>
        <w:left w:val="single" w:color="d99695" w:themeColor="accent2" w:themeTint="97" w:sz="4" w:space="0"/>
        <w:bottom w:val="single" w:color="d99695" w:themeColor="accent2" w:themeTint="97" w:sz="4" w:space="0"/>
        <w:right w:val="single" w:color="d99695"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d99695" w:themeColor="accent2" w:themeTint="97" w:sz="4" w:space="0"/>
          <w:bottom w:val="single" w:color="d99695" w:themeColor="accent2" w:themeTint="97" w:sz="4" w:space="0"/>
        </w:tcBorders>
      </w:tcPr>
    </w:tblStylePr>
    <w:tblStylePr w:type="band1Vert">
      <w:rPr>
        <w:rFonts w:ascii="Arial" w:hAnsi="Arial"/>
        <w:color w:val="404040"/>
        <w:sz w:val="22"/>
      </w:rPr>
      <w:pPr>
        <w:pBdr/>
        <w:spacing/>
        <w:ind/>
      </w:pPr>
      <w:tblPr>
        <w:tblBorders/>
      </w:tblPr>
      <w:tcPr>
        <w:tcBorders>
          <w:left w:val="single" w:color="d99695" w:themeColor="accent2" w:themeTint="97" w:sz="4" w:space="0"/>
          <w:right w:val="single" w:color="d99695"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d99695" w:themeColor="accent2" w:themeTint="97" w:fill="d9969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7" w:customStyle="1">
    <w:name w:val="List Table 3 - Accent 31"/>
    <w:basedOn w:val="1072"/>
    <w:uiPriority w:val="99"/>
    <w:pPr>
      <w:pBdr/>
      <w:spacing/>
      <w:ind/>
    </w:pPr>
    <w:tblPr>
      <w:tblStyleRowBandSize w:val="1"/>
      <w:tblStyleColBandSize w:val="1"/>
      <w:tblBorders>
        <w:top w:val="single" w:color="c3d69b" w:themeColor="accent3" w:themeTint="98" w:sz="4" w:space="0"/>
        <w:left w:val="single" w:color="c3d69b" w:themeColor="accent3" w:themeTint="98" w:sz="4" w:space="0"/>
        <w:bottom w:val="single" w:color="c3d69b" w:themeColor="accent3" w:themeTint="98" w:sz="4" w:space="0"/>
        <w:right w:val="single" w:color="c3d69b"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3d69b" w:themeColor="accent3" w:themeTint="98" w:sz="4" w:space="0"/>
          <w:bottom w:val="single" w:color="c3d69b" w:themeColor="accent3" w:themeTint="98" w:sz="4" w:space="0"/>
        </w:tcBorders>
      </w:tcPr>
    </w:tblStylePr>
    <w:tblStylePr w:type="band1Vert">
      <w:rPr>
        <w:rFonts w:ascii="Arial" w:hAnsi="Arial"/>
        <w:color w:val="404040"/>
        <w:sz w:val="22"/>
      </w:rPr>
      <w:pPr>
        <w:pBdr/>
        <w:spacing/>
        <w:ind/>
      </w:pPr>
      <w:tblPr>
        <w:tblBorders/>
      </w:tblPr>
      <w:tcPr>
        <w:tcBorders>
          <w:left w:val="single" w:color="c3d69b" w:themeColor="accent3" w:themeTint="98" w:sz="4" w:space="0"/>
          <w:right w:val="single" w:color="c3d69b"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3d69b" w:themeColor="accent3" w:themeTint="98" w:fill="c3d69b"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8" w:customStyle="1">
    <w:name w:val="List Table 3 - Accent 41"/>
    <w:basedOn w:val="1072"/>
    <w:uiPriority w:val="99"/>
    <w:pPr>
      <w:pBdr/>
      <w:spacing/>
      <w:ind/>
    </w:pPr>
    <w:tblPr>
      <w:tblStyleRowBandSize w:val="1"/>
      <w:tblStyleColBandSize w:val="1"/>
      <w:tblBorders>
        <w:top w:val="single" w:color="b2a1c6" w:themeColor="accent4" w:themeTint="9A" w:sz="4" w:space="0"/>
        <w:left w:val="single" w:color="b2a1c6" w:themeColor="accent4" w:themeTint="9A" w:sz="4" w:space="0"/>
        <w:bottom w:val="single" w:color="b2a1c6" w:themeColor="accent4" w:themeTint="9A" w:sz="4" w:space="0"/>
        <w:right w:val="single" w:color="b2a1c6"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b2a1c6" w:themeColor="accent4" w:themeTint="9A" w:sz="4" w:space="0"/>
          <w:bottom w:val="single" w:color="b2a1c6" w:themeColor="accent4" w:themeTint="9A" w:sz="4" w:space="0"/>
        </w:tcBorders>
      </w:tcPr>
    </w:tblStylePr>
    <w:tblStylePr w:type="band1Vert">
      <w:rPr>
        <w:rFonts w:ascii="Arial" w:hAnsi="Arial"/>
        <w:color w:val="404040"/>
        <w:sz w:val="22"/>
      </w:rPr>
      <w:pPr>
        <w:pBdr/>
        <w:spacing/>
        <w:ind/>
      </w:pPr>
      <w:tblPr>
        <w:tblBorders/>
      </w:tblPr>
      <w:tcPr>
        <w:tcBorders>
          <w:left w:val="single" w:color="b2a1c6" w:themeColor="accent4" w:themeTint="9A" w:sz="4" w:space="0"/>
          <w:right w:val="single" w:color="b2a1c6"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b2a1c6" w:themeColor="accent4" w:themeTint="9A" w:fill="b2a1c6"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79" w:customStyle="1">
    <w:name w:val="List Table 3 - Accent 51"/>
    <w:basedOn w:val="1072"/>
    <w:uiPriority w:val="99"/>
    <w:pPr>
      <w:pBdr/>
      <w:spacing/>
      <w:ind/>
    </w:pPr>
    <w:tblPr>
      <w:tblStyleRowBandSize w:val="1"/>
      <w:tblStyleColBandSize w:val="1"/>
      <w:tblBorders>
        <w:top w:val="single" w:color="92ccdc" w:themeColor="accent5" w:themeTint="9A" w:sz="4" w:space="0"/>
        <w:left w:val="single" w:color="92ccdc" w:themeColor="accent5" w:themeTint="9A" w:sz="4" w:space="0"/>
        <w:bottom w:val="single" w:color="92ccdc" w:themeColor="accent5" w:themeTint="9A" w:sz="4" w:space="0"/>
        <w:right w:val="single" w:color="92ccdc"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92ccdc" w:themeColor="accent5" w:themeTint="9A" w:sz="4" w:space="0"/>
          <w:bottom w:val="single" w:color="92ccdc" w:themeColor="accent5" w:themeTint="9A" w:sz="4" w:space="0"/>
        </w:tcBorders>
      </w:tcPr>
    </w:tblStylePr>
    <w:tblStylePr w:type="band1Vert">
      <w:rPr>
        <w:rFonts w:ascii="Arial" w:hAnsi="Arial"/>
        <w:color w:val="404040"/>
        <w:sz w:val="22"/>
      </w:rPr>
      <w:pPr>
        <w:pBdr/>
        <w:spacing/>
        <w:ind/>
      </w:pPr>
      <w:tblPr>
        <w:tblBorders/>
      </w:tblPr>
      <w:tcPr>
        <w:tcBorders>
          <w:left w:val="single" w:color="92ccdc" w:themeColor="accent5" w:themeTint="9A" w:sz="4" w:space="0"/>
          <w:right w:val="single" w:color="92ccdc"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2ccdc" w:themeColor="accent5" w:themeTint="9A" w:fill="92ccdc"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0" w:customStyle="1">
    <w:name w:val="List Table 3 - Accent 61"/>
    <w:basedOn w:val="1072"/>
    <w:uiPriority w:val="99"/>
    <w:pPr>
      <w:pBdr/>
      <w:spacing/>
      <w:ind/>
    </w:pPr>
    <w:tblPr>
      <w:tblStyleRowBandSize w:val="1"/>
      <w:tblStyleColBandSize w:val="1"/>
      <w:tblBorders>
        <w:top w:val="single" w:color="fac090" w:themeColor="accent6" w:themeTint="98" w:sz="4" w:space="0"/>
        <w:left w:val="single" w:color="fac090" w:themeColor="accent6" w:themeTint="98" w:sz="4" w:space="0"/>
        <w:bottom w:val="single" w:color="fac090" w:themeColor="accent6" w:themeTint="98" w:sz="4" w:space="0"/>
        <w:right w:val="single" w:color="fac09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fac090" w:themeColor="accent6" w:themeTint="98" w:sz="4" w:space="0"/>
          <w:bottom w:val="single" w:color="fac090" w:themeColor="accent6" w:themeTint="98" w:sz="4" w:space="0"/>
        </w:tcBorders>
      </w:tcPr>
    </w:tblStylePr>
    <w:tblStylePr w:type="band1Vert">
      <w:rPr>
        <w:rFonts w:ascii="Arial" w:hAnsi="Arial"/>
        <w:color w:val="404040"/>
        <w:sz w:val="22"/>
      </w:rPr>
      <w:pPr>
        <w:pBdr/>
        <w:spacing/>
        <w:ind/>
      </w:pPr>
      <w:tblPr>
        <w:tblBorders/>
      </w:tblPr>
      <w:tcPr>
        <w:tcBorders>
          <w:left w:val="single" w:color="fac090" w:themeColor="accent6" w:themeTint="98" w:sz="4" w:space="0"/>
          <w:right w:val="single" w:color="fac09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ac090" w:themeColor="accent6" w:themeTint="98" w:fill="fac090"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1">
    <w:name w:val="List Table 4"/>
    <w:basedOn w:val="1072"/>
    <w:uiPriority w:val="99"/>
    <w:pPr>
      <w:pBdr/>
      <w:spacing/>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2" w:customStyle="1">
    <w:name w:val="List Table 4 - Accent 11"/>
    <w:basedOn w:val="1072"/>
    <w:uiPriority w:val="99"/>
    <w:pPr>
      <w:pBdr/>
      <w:spacing/>
      <w:ind/>
    </w:pPr>
    <w:tblPr>
      <w:tblStyleRowBandSize w:val="1"/>
      <w:tblStyleColBandSize w:val="1"/>
      <w:tblBorders>
        <w:top w:val="single" w:color="9bb7d9" w:themeColor="accent1" w:themeTint="90" w:sz="4" w:space="0"/>
        <w:left w:val="single" w:color="9bb7d9" w:themeColor="accent1" w:themeTint="90" w:sz="4" w:space="0"/>
        <w:bottom w:val="single" w:color="9bb7d9" w:themeColor="accent1" w:themeTint="90" w:sz="4" w:space="0"/>
        <w:right w:val="single" w:color="9bb7d9" w:themeColor="accent1" w:themeTint="90" w:sz="4" w:space="0"/>
        <w:insideH w:val="single" w:color="9bb7d9" w:themeColor="accent1" w:themeTint="90" w:sz="4" w:space="0"/>
      </w:tblBorders>
    </w:tblPr>
    <w:tcPr>
      <w:tcBorders/>
    </w:tcPr>
    <w:tblStylePr w:type="band1Horz">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1Vert">
      <w:rPr>
        <w:rFonts w:ascii="Arial" w:hAnsi="Arial"/>
        <w:color w:val="404040"/>
        <w:sz w:val="22"/>
      </w:rPr>
      <w:pPr>
        <w:pBdr/>
        <w:spacing/>
        <w:ind/>
      </w:pPr>
      <w:tblPr>
        <w:tblBorders/>
      </w:tblPr>
      <w:tcPr>
        <w:shd w:val="clear" w:color="d2dfee" w:themeColor="accent1" w:themeTint="40" w:fill="d2dfee"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f81bd" w:themeColor="accent1" w:fill="4f81bd"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3" w:customStyle="1">
    <w:name w:val="List Table 4 - Accent 21"/>
    <w:basedOn w:val="1072"/>
    <w:uiPriority w:val="99"/>
    <w:pPr>
      <w:pBdr/>
      <w:spacing/>
      <w:ind/>
    </w:pPr>
    <w:tblPr>
      <w:tblStyleRowBandSize w:val="1"/>
      <w:tblStyleColBandSize w:val="1"/>
      <w:tblBorders>
        <w:top w:val="single" w:color="db9b9a" w:themeColor="accent2" w:themeTint="90" w:sz="4" w:space="0"/>
        <w:left w:val="single" w:color="db9b9a" w:themeColor="accent2" w:themeTint="90" w:sz="4" w:space="0"/>
        <w:bottom w:val="single" w:color="db9b9a" w:themeColor="accent2" w:themeTint="90" w:sz="4" w:space="0"/>
        <w:right w:val="single" w:color="db9b9a" w:themeColor="accent2" w:themeTint="90" w:sz="4" w:space="0"/>
        <w:insideH w:val="single" w:color="db9b9a" w:themeColor="accent2" w:themeTint="90" w:sz="4" w:space="0"/>
      </w:tblBorders>
    </w:tblPr>
    <w:tcPr>
      <w:tcBorders/>
    </w:tcPr>
    <w:tblStylePr w:type="band1Horz">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1Vert">
      <w:rPr>
        <w:rFonts w:ascii="Arial" w:hAnsi="Arial"/>
        <w:color w:val="404040"/>
        <w:sz w:val="22"/>
      </w:rPr>
      <w:pPr>
        <w:pBdr/>
        <w:spacing/>
        <w:ind/>
      </w:pPr>
      <w:tblPr>
        <w:tblBorders/>
      </w:tblPr>
      <w:tcPr>
        <w:shd w:val="clear" w:color="efd2d2" w:themeColor="accent2" w:themeTint="40" w:fill="efd2d2"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0504d" w:themeColor="accent2" w:fill="c0504d"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4" w:customStyle="1">
    <w:name w:val="List Table 4 - Accent 31"/>
    <w:basedOn w:val="1072"/>
    <w:uiPriority w:val="99"/>
    <w:pPr>
      <w:pBdr/>
      <w:spacing/>
      <w:ind/>
    </w:pPr>
    <w:tblPr>
      <w:tblStyleRowBandSize w:val="1"/>
      <w:tblStyleColBandSize w:val="1"/>
      <w:tblBorders>
        <w:top w:val="single" w:color="c6d8a1" w:themeColor="accent3" w:themeTint="90" w:sz="4" w:space="0"/>
        <w:left w:val="single" w:color="c6d8a1" w:themeColor="accent3" w:themeTint="90" w:sz="4" w:space="0"/>
        <w:bottom w:val="single" w:color="c6d8a1" w:themeColor="accent3" w:themeTint="90" w:sz="4" w:space="0"/>
        <w:right w:val="single" w:color="c6d8a1" w:themeColor="accent3" w:themeTint="90" w:sz="4" w:space="0"/>
        <w:insideH w:val="single" w:color="c6d8a1" w:themeColor="accent3" w:themeTint="90" w:sz="4" w:space="0"/>
      </w:tblBorders>
    </w:tblPr>
    <w:tcPr>
      <w:tcBorders/>
    </w:tcPr>
    <w:tblStylePr w:type="band1Horz">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1Vert">
      <w:rPr>
        <w:rFonts w:ascii="Arial" w:hAnsi="Arial"/>
        <w:color w:val="404040"/>
        <w:sz w:val="22"/>
      </w:rPr>
      <w:pPr>
        <w:pBdr/>
        <w:spacing/>
        <w:ind/>
      </w:pPr>
      <w:tblPr>
        <w:tblBorders/>
      </w:tblPr>
      <w:tcPr>
        <w:shd w:val="clear" w:color="e5eed5" w:themeColor="accent3" w:themeTint="40" w:fill="e5eed5"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9bbb59" w:themeColor="accent3" w:fill="9bbb59"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5" w:customStyle="1">
    <w:name w:val="List Table 4 - Accent 41"/>
    <w:basedOn w:val="1072"/>
    <w:uiPriority w:val="99"/>
    <w:pPr>
      <w:pBdr/>
      <w:spacing/>
      <w:ind/>
    </w:pPr>
    <w:tblPr>
      <w:tblStyleRowBandSize w:val="1"/>
      <w:tblStyleColBandSize w:val="1"/>
      <w:tblBorders>
        <w:top w:val="single" w:color="b7a7ca" w:themeColor="accent4" w:themeTint="90" w:sz="4" w:space="0"/>
        <w:left w:val="single" w:color="b7a7ca" w:themeColor="accent4" w:themeTint="90" w:sz="4" w:space="0"/>
        <w:bottom w:val="single" w:color="b7a7ca" w:themeColor="accent4" w:themeTint="90" w:sz="4" w:space="0"/>
        <w:right w:val="single" w:color="b7a7ca" w:themeColor="accent4" w:themeTint="90" w:sz="4" w:space="0"/>
        <w:insideH w:val="single" w:color="b7a7ca" w:themeColor="accent4" w:themeTint="90" w:sz="4" w:space="0"/>
      </w:tblBorders>
    </w:tblPr>
    <w:tcPr>
      <w:tcBorders/>
    </w:tcPr>
    <w:tblStylePr w:type="band1Horz">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1Vert">
      <w:rPr>
        <w:rFonts w:ascii="Arial" w:hAnsi="Arial"/>
        <w:color w:val="404040"/>
        <w:sz w:val="22"/>
      </w:rPr>
      <w:pPr>
        <w:pBdr/>
        <w:spacing/>
        <w:ind/>
      </w:pPr>
      <w:tblPr>
        <w:tblBorders/>
      </w:tblPr>
      <w:tcPr>
        <w:shd w:val="clear" w:color="dfd8e7" w:themeColor="accent4" w:themeTint="40" w:fill="dfd8e7"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064a2" w:themeColor="accent4" w:fill="8064a2"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6" w:customStyle="1">
    <w:name w:val="List Table 4 - Accent 51"/>
    <w:basedOn w:val="1072"/>
    <w:uiPriority w:val="99"/>
    <w:pPr>
      <w:pBdr/>
      <w:spacing/>
      <w:ind/>
    </w:pPr>
    <w:tblPr>
      <w:tblStyleRowBandSize w:val="1"/>
      <w:tblStyleColBandSize w:val="1"/>
      <w:tblBorders>
        <w:top w:val="single" w:color="99d0de" w:themeColor="accent5" w:themeTint="90" w:sz="4" w:space="0"/>
        <w:left w:val="single" w:color="99d0de" w:themeColor="accent5" w:themeTint="90" w:sz="4" w:space="0"/>
        <w:bottom w:val="single" w:color="99d0de" w:themeColor="accent5" w:themeTint="90" w:sz="4" w:space="0"/>
        <w:right w:val="single" w:color="99d0de" w:themeColor="accent5" w:themeTint="90" w:sz="4" w:space="0"/>
        <w:insideH w:val="single" w:color="99d0de" w:themeColor="accent5" w:themeTint="90" w:sz="4" w:space="0"/>
      </w:tblBorders>
    </w:tblPr>
    <w:tcPr>
      <w:tcBorders/>
    </w:tcPr>
    <w:tblStylePr w:type="band1Horz">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1Vert">
      <w:rPr>
        <w:rFonts w:ascii="Arial" w:hAnsi="Arial"/>
        <w:color w:val="404040"/>
        <w:sz w:val="22"/>
      </w:rPr>
      <w:pPr>
        <w:pBdr/>
        <w:spacing/>
        <w:ind/>
      </w:pPr>
      <w:tblPr>
        <w:tblBorders/>
      </w:tblPr>
      <w:tcPr>
        <w:shd w:val="clear" w:color="d1eaf0" w:themeColor="accent5" w:themeTint="40" w:fill="d1ea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bacc6" w:themeColor="accent5" w:fill="4bacc6"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7" w:customStyle="1">
    <w:name w:val="List Table 4 - Accent 61"/>
    <w:basedOn w:val="1072"/>
    <w:uiPriority w:val="99"/>
    <w:pPr>
      <w:pBdr/>
      <w:spacing/>
      <w:ind/>
    </w:pPr>
    <w:tblPr>
      <w:tblStyleRowBandSize w:val="1"/>
      <w:tblStyleColBandSize w:val="1"/>
      <w:tblBorders>
        <w:top w:val="single" w:color="fac396" w:themeColor="accent6" w:themeTint="90" w:sz="4" w:space="0"/>
        <w:left w:val="single" w:color="fac396" w:themeColor="accent6" w:themeTint="90" w:sz="4" w:space="0"/>
        <w:bottom w:val="single" w:color="fac396" w:themeColor="accent6" w:themeTint="90" w:sz="4" w:space="0"/>
        <w:right w:val="single" w:color="fac396" w:themeColor="accent6" w:themeTint="90" w:sz="4" w:space="0"/>
        <w:insideH w:val="single" w:color="fac396" w:themeColor="accent6" w:themeTint="90" w:sz="4" w:space="0"/>
      </w:tblBorders>
    </w:tblPr>
    <w:tcPr>
      <w:tcBorders/>
    </w:tcPr>
    <w:tblStylePr w:type="band1Horz">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1Vert">
      <w:rPr>
        <w:rFonts w:ascii="Arial" w:hAnsi="Arial"/>
        <w:color w:val="404040"/>
        <w:sz w:val="22"/>
      </w:rPr>
      <w:pPr>
        <w:pBdr/>
        <w:spacing/>
        <w:ind/>
      </w:pPr>
      <w:tblPr>
        <w:tblBorders/>
      </w:tblPr>
      <w:tcPr>
        <w:shd w:val="clear" w:color="fde4d0" w:themeColor="accent6" w:themeTint="40" w:fill="fde4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79646" w:themeColor="accent6" w:fill="f79646"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8">
    <w:name w:val="List Table 5 Dark"/>
    <w:basedOn w:val="1072"/>
    <w:uiPriority w:val="99"/>
    <w:pPr>
      <w:pBdr/>
      <w:spacing/>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89" w:customStyle="1">
    <w:name w:val="List Table 5 Dark - Accent 11"/>
    <w:basedOn w:val="1072"/>
    <w:uiPriority w:val="99"/>
    <w:pPr>
      <w:pBdr/>
      <w:spacing/>
      <w:ind/>
    </w:pPr>
    <w:tblPr>
      <w:tblStyleRowBandSize w:val="1"/>
      <w:tblStyleColBandSize w:val="1"/>
      <w:tblBorders>
        <w:top w:val="single" w:color="4f81bd" w:themeColor="accent1" w:sz="32" w:space="0"/>
        <w:left w:val="single" w:color="4f81bd" w:themeColor="accent1" w:sz="32" w:space="0"/>
        <w:bottom w:val="single" w:color="4f81bd" w:themeColor="accent1" w:sz="32" w:space="0"/>
        <w:right w:val="single" w:color="4f81bd" w:themeColor="accent1" w:sz="32" w:space="0"/>
      </w:tblBorders>
      <w:shd w:val="clear" w:color="4f81bd" w:themeColor="accent1" w:fill="4f81bd" w:themeFill="accent1"/>
    </w:tblPr>
    <w:tcPr>
      <w:tcBorders/>
    </w:tcPr>
    <w:tblStylePr w:type="band1Horz">
      <w:pPr>
        <w:pBdr/>
        <w:spacing/>
        <w:ind/>
      </w:pPr>
      <w:tblPr>
        <w:tblBorders/>
      </w:tblPr>
      <w:tcPr>
        <w:shd w:val="clear" w:color="4f81bd" w:themeColor="accent1" w:fill="4f81bd"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4f81bd" w:themeColor="accent1" w:fill="4f81bd"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4f81bd" w:themeColor="accent1" w:fill="4f81bd"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4f81bd"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4f81bd" w:themeColor="accent1" w:fill="4f81bd" w:themeFill="accent1"/>
        <w:tcBorders>
          <w:top w:val="single" w:color="4f81bd"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4f81bd"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0" w:customStyle="1">
    <w:name w:val="List Table 5 Dark - Accent 21"/>
    <w:basedOn w:val="1072"/>
    <w:uiPriority w:val="99"/>
    <w:pPr>
      <w:pBdr/>
      <w:spacing/>
      <w:ind/>
    </w:pPr>
    <w:tblPr>
      <w:tblStyleRowBandSize w:val="1"/>
      <w:tblStyleColBandSize w:val="1"/>
      <w:tblBorders>
        <w:top w:val="single" w:color="d99695" w:themeColor="accent2" w:themeTint="97" w:sz="32" w:space="0"/>
        <w:left w:val="single" w:color="d99695" w:themeColor="accent2" w:themeTint="97" w:sz="32" w:space="0"/>
        <w:bottom w:val="single" w:color="d99695" w:themeColor="accent2" w:themeTint="97" w:sz="32" w:space="0"/>
        <w:right w:val="single" w:color="d99695" w:themeColor="accent2" w:themeTint="97" w:sz="32" w:space="0"/>
      </w:tblBorders>
      <w:shd w:val="clear" w:color="d99695" w:themeColor="accent2" w:themeTint="97" w:fill="d99695" w:themeFill="accent2" w:themeFillTint="97"/>
    </w:tblPr>
    <w:tcPr>
      <w:tcBorders/>
    </w:tcPr>
    <w:tblStylePr w:type="band1Horz">
      <w:pPr>
        <w:pBdr/>
        <w:spacing/>
        <w:ind/>
      </w:pPr>
      <w:tblPr>
        <w:tblBorders/>
      </w:tblPr>
      <w:tcPr>
        <w:shd w:val="clear" w:color="d99695" w:themeColor="accent2" w:themeTint="97" w:fill="d99695"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d99695" w:themeColor="accent2" w:themeTint="97" w:fill="d99695"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d99695" w:themeColor="accent2" w:themeTint="97" w:fill="d99695"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d99695"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d99695" w:themeColor="accent2" w:themeTint="97" w:fill="d99695" w:themeFill="accent2" w:themeFillTint="97"/>
        <w:tcBorders>
          <w:top w:val="single" w:color="d99695"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d99695"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1" w:customStyle="1">
    <w:name w:val="List Table 5 Dark - Accent 31"/>
    <w:basedOn w:val="1072"/>
    <w:uiPriority w:val="99"/>
    <w:pPr>
      <w:pBdr/>
      <w:spacing/>
      <w:ind/>
    </w:pPr>
    <w:tblPr>
      <w:tblStyleRowBandSize w:val="1"/>
      <w:tblStyleColBandSize w:val="1"/>
      <w:tblBorders>
        <w:top w:val="single" w:color="c3d69b" w:themeColor="accent3" w:themeTint="98" w:sz="32" w:space="0"/>
        <w:left w:val="single" w:color="c3d69b" w:themeColor="accent3" w:themeTint="98" w:sz="32" w:space="0"/>
        <w:bottom w:val="single" w:color="c3d69b" w:themeColor="accent3" w:themeTint="98" w:sz="32" w:space="0"/>
        <w:right w:val="single" w:color="c3d69b" w:themeColor="accent3" w:themeTint="98" w:sz="32" w:space="0"/>
      </w:tblBorders>
      <w:shd w:val="clear" w:color="c3d69b" w:themeColor="accent3" w:themeTint="98" w:fill="c3d69b" w:themeFill="accent3" w:themeFillTint="98"/>
    </w:tblPr>
    <w:tcPr>
      <w:tcBorders/>
    </w:tcPr>
    <w:tblStylePr w:type="band1Horz">
      <w:pPr>
        <w:pBdr/>
        <w:spacing/>
        <w:ind/>
      </w:pPr>
      <w:tblPr>
        <w:tblBorders/>
      </w:tblPr>
      <w:tcPr>
        <w:shd w:val="clear" w:color="c3d69b" w:themeColor="accent3" w:themeTint="98" w:fill="c3d69b"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3d69b" w:themeColor="accent3" w:themeTint="98" w:fill="c3d69b"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3d69b" w:themeColor="accent3" w:themeTint="98" w:fill="c3d69b"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3d69b"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3d69b" w:themeColor="accent3" w:themeTint="98" w:fill="c3d69b" w:themeFill="accent3" w:themeFillTint="98"/>
        <w:tcBorders>
          <w:top w:val="single" w:color="c3d69b"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3d69b"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2" w:customStyle="1">
    <w:name w:val="List Table 5 Dark - Accent 41"/>
    <w:basedOn w:val="1072"/>
    <w:uiPriority w:val="99"/>
    <w:pPr>
      <w:pBdr/>
      <w:spacing/>
      <w:ind/>
    </w:pPr>
    <w:tblPr>
      <w:tblStyleRowBandSize w:val="1"/>
      <w:tblStyleColBandSize w:val="1"/>
      <w:tblBorders>
        <w:top w:val="single" w:color="b2a1c6" w:themeColor="accent4" w:themeTint="9A" w:sz="32" w:space="0"/>
        <w:left w:val="single" w:color="b2a1c6" w:themeColor="accent4" w:themeTint="9A" w:sz="32" w:space="0"/>
        <w:bottom w:val="single" w:color="b2a1c6" w:themeColor="accent4" w:themeTint="9A" w:sz="32" w:space="0"/>
        <w:right w:val="single" w:color="b2a1c6" w:themeColor="accent4" w:themeTint="9A" w:sz="32" w:space="0"/>
      </w:tblBorders>
      <w:shd w:val="clear" w:color="b2a1c6" w:themeColor="accent4" w:themeTint="9A" w:fill="b2a1c6" w:themeFill="accent4" w:themeFillTint="9A"/>
    </w:tblPr>
    <w:tcPr>
      <w:tcBorders/>
    </w:tcPr>
    <w:tblStylePr w:type="band1Horz">
      <w:pPr>
        <w:pBdr/>
        <w:spacing/>
        <w:ind/>
      </w:pPr>
      <w:tblPr>
        <w:tblBorders/>
      </w:tblPr>
      <w:tcPr>
        <w:shd w:val="clear" w:color="b2a1c6" w:themeColor="accent4" w:themeTint="9A" w:fill="b2a1c6"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b2a1c6" w:themeColor="accent4" w:themeTint="9A" w:fill="b2a1c6"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b2a1c6" w:themeColor="accent4" w:themeTint="9A" w:fill="b2a1c6"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b2a1c6"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b2a1c6" w:themeColor="accent4" w:themeTint="9A" w:fill="b2a1c6" w:themeFill="accent4" w:themeFillTint="9A"/>
        <w:tcBorders>
          <w:top w:val="single" w:color="b2a1c6"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b2a1c6"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3" w:customStyle="1">
    <w:name w:val="List Table 5 Dark - Accent 51"/>
    <w:basedOn w:val="1072"/>
    <w:uiPriority w:val="99"/>
    <w:pPr>
      <w:pBdr/>
      <w:spacing/>
      <w:ind/>
    </w:pPr>
    <w:tblPr>
      <w:tblStyleRowBandSize w:val="1"/>
      <w:tblStyleColBandSize w:val="1"/>
      <w:tblBorders>
        <w:top w:val="single" w:color="92ccdc" w:themeColor="accent5" w:themeTint="9A" w:sz="32" w:space="0"/>
        <w:left w:val="single" w:color="92ccdc" w:themeColor="accent5" w:themeTint="9A" w:sz="32" w:space="0"/>
        <w:bottom w:val="single" w:color="92ccdc" w:themeColor="accent5" w:themeTint="9A" w:sz="32" w:space="0"/>
        <w:right w:val="single" w:color="92ccdc" w:themeColor="accent5" w:themeTint="9A" w:sz="32" w:space="0"/>
      </w:tblBorders>
      <w:shd w:val="clear" w:color="92ccdc" w:themeColor="accent5" w:themeTint="9A" w:fill="92ccdc" w:themeFill="accent5" w:themeFillTint="9A"/>
    </w:tblPr>
    <w:tcPr>
      <w:tcBorders/>
    </w:tcPr>
    <w:tblStylePr w:type="band1Horz">
      <w:pPr>
        <w:pBdr/>
        <w:spacing/>
        <w:ind/>
      </w:pPr>
      <w:tblPr>
        <w:tblBorders/>
      </w:tblPr>
      <w:tcPr>
        <w:shd w:val="clear" w:color="92ccdc" w:themeColor="accent5" w:themeTint="9A" w:fill="92ccdc"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92ccdc" w:themeColor="accent5" w:themeTint="9A" w:fill="92ccdc"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92ccdc" w:themeColor="accent5" w:themeTint="9A" w:fill="92ccdc"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92ccdc"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92ccdc" w:themeColor="accent5" w:themeTint="9A" w:fill="92ccdc" w:themeFill="accent5" w:themeFillTint="9A"/>
        <w:tcBorders>
          <w:top w:val="single" w:color="92ccdc"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92ccdc"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4" w:customStyle="1">
    <w:name w:val="List Table 5 Dark - Accent 61"/>
    <w:basedOn w:val="1072"/>
    <w:uiPriority w:val="99"/>
    <w:pPr>
      <w:pBdr/>
      <w:spacing/>
      <w:ind/>
    </w:pPr>
    <w:tblPr>
      <w:tblStyleRowBandSize w:val="1"/>
      <w:tblStyleColBandSize w:val="1"/>
      <w:tblBorders>
        <w:top w:val="single" w:color="fac090" w:themeColor="accent6" w:themeTint="98" w:sz="32" w:space="0"/>
        <w:left w:val="single" w:color="fac090" w:themeColor="accent6" w:themeTint="98" w:sz="32" w:space="0"/>
        <w:bottom w:val="single" w:color="fac090" w:themeColor="accent6" w:themeTint="98" w:sz="32" w:space="0"/>
        <w:right w:val="single" w:color="fac090" w:themeColor="accent6" w:themeTint="98" w:sz="32" w:space="0"/>
      </w:tblBorders>
      <w:shd w:val="clear" w:color="fac090" w:themeColor="accent6" w:themeTint="98" w:fill="fac090" w:themeFill="accent6" w:themeFillTint="98"/>
    </w:tblPr>
    <w:tcPr>
      <w:tcBorders/>
    </w:tcPr>
    <w:tblStylePr w:type="band1Horz">
      <w:pPr>
        <w:pBdr/>
        <w:spacing/>
        <w:ind/>
      </w:pPr>
      <w:tblPr>
        <w:tblBorders/>
      </w:tblPr>
      <w:tcPr>
        <w:shd w:val="clear" w:color="fac090" w:themeColor="accent6" w:themeTint="98" w:fill="fac090"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fac090" w:themeColor="accent6" w:themeTint="98" w:fill="fac090"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fac090" w:themeColor="accent6" w:themeTint="98" w:fill="fac090"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ac090"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ac090" w:themeColor="accent6" w:themeTint="98" w:fill="fac090" w:themeFill="accent6" w:themeFillTint="98"/>
        <w:tcBorders>
          <w:top w:val="single" w:color="fac090"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ac09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5">
    <w:name w:val="List Table 6 Colorful"/>
    <w:basedOn w:val="1072"/>
    <w:uiPriority w:val="99"/>
    <w:pPr>
      <w:pBdr/>
      <w:spacing/>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6" w:customStyle="1">
    <w:name w:val="List Table 6 Colorful - Accent 11"/>
    <w:basedOn w:val="1072"/>
    <w:uiPriority w:val="99"/>
    <w:pPr>
      <w:pBdr/>
      <w:spacing/>
      <w:ind/>
    </w:pPr>
    <w:tblPr>
      <w:tblStyleRowBandSize w:val="1"/>
      <w:tblStyleColBandSize w:val="1"/>
      <w:tblBorders>
        <w:top w:val="single" w:color="4f81bd" w:themeColor="accent1" w:sz="4" w:space="0"/>
        <w:bottom w:val="single" w:color="4f81bd" w:themeColor="accent1" w:sz="4" w:space="0"/>
      </w:tblBorders>
    </w:tblPr>
    <w:tcPr>
      <w:tcBorders/>
    </w:tcPr>
    <w:tblStylePr w:type="band1Horz">
      <w:rPr>
        <w:rFonts w:ascii="Arial" w:hAnsi="Arial"/>
        <w:color w:val="2a4a71" w:themeColor="accent1" w:themeShade="95"/>
        <w:sz w:val="22"/>
      </w:rPr>
      <w:pPr>
        <w:pBdr/>
        <w:spacing/>
        <w:ind/>
      </w:pPr>
      <w:tblPr>
        <w:tblBorders/>
      </w:tblPr>
      <w:tcPr>
        <w:shd w:val="clear" w:color="d2dfee" w:themeColor="accent1" w:themeTint="40" w:fill="d2dfee" w:themeFill="accent1" w:themeFillTint="40"/>
        <w:tcBorders/>
      </w:tcPr>
    </w:tblStylePr>
    <w:tblStylePr w:type="band1Vert">
      <w:pPr>
        <w:pBdr/>
        <w:spacing/>
        <w:ind/>
      </w:pPr>
      <w:tblPr>
        <w:tblBorders/>
      </w:tblPr>
      <w:tcPr>
        <w:shd w:val="clear" w:color="d2dfee" w:themeColor="accent1" w:themeTint="40" w:fill="d2dfee" w:themeFill="accent1" w:themeFillTint="40"/>
        <w:tcBorders/>
      </w:tcPr>
    </w:tblStylePr>
    <w:tblStylePr w:type="band2Horz">
      <w:rPr>
        <w:rFonts w:ascii="Arial" w:hAnsi="Arial"/>
        <w:color w:val="2a4a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a4a71" w:themeColor="accent1" w:themeShade="95"/>
      </w:rPr>
      <w:pPr>
        <w:pBdr/>
        <w:spacing/>
        <w:ind/>
      </w:pPr>
      <w:tblPr>
        <w:tblBorders/>
      </w:tblPr>
      <w:tcPr>
        <w:tcBorders/>
      </w:tcPr>
    </w:tblStylePr>
    <w:tblStylePr w:type="firstRow">
      <w:rPr>
        <w:b/>
        <w:color w:val="2a4a71" w:themeColor="accent1" w:themeShade="95"/>
      </w:rPr>
      <w:pPr>
        <w:pBdr/>
        <w:spacing/>
        <w:ind/>
      </w:pPr>
      <w:tblPr>
        <w:tblBorders/>
      </w:tblPr>
      <w:tcPr>
        <w:tcBorders>
          <w:bottom w:val="single" w:color="4f81bd" w:themeColor="accent1" w:sz="4" w:space="0"/>
        </w:tcBorders>
      </w:tcPr>
    </w:tblStylePr>
    <w:tblStylePr w:type="lastCol">
      <w:rPr>
        <w:b/>
        <w:color w:val="2a4a71" w:themeColor="accent1" w:themeShade="95"/>
      </w:rPr>
      <w:pPr>
        <w:pBdr/>
        <w:spacing/>
        <w:ind/>
      </w:pPr>
      <w:tblPr>
        <w:tblBorders/>
      </w:tblPr>
      <w:tcPr>
        <w:tcBorders/>
      </w:tcPr>
    </w:tblStylePr>
    <w:tblStylePr w:type="lastRow">
      <w:rPr>
        <w:b/>
        <w:color w:val="2a4a71" w:themeColor="accent1" w:themeShade="95"/>
      </w:rPr>
      <w:pPr>
        <w:pBdr/>
        <w:spacing/>
        <w:ind/>
      </w:pPr>
      <w:tblPr>
        <w:tblBorders/>
      </w:tblPr>
      <w:tcPr>
        <w:tcBorders>
          <w:top w:val="single" w:color="4f81bd"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7" w:customStyle="1">
    <w:name w:val="List Table 6 Colorful - Accent 21"/>
    <w:basedOn w:val="1072"/>
    <w:uiPriority w:val="99"/>
    <w:pPr>
      <w:pBdr/>
      <w:spacing/>
      <w:ind/>
    </w:pPr>
    <w:tblPr>
      <w:tblStyleRowBandSize w:val="1"/>
      <w:tblStyleColBandSize w:val="1"/>
      <w:tblBorders>
        <w:top w:val="single" w:color="d99695" w:themeColor="accent2" w:themeTint="97" w:sz="4" w:space="0"/>
        <w:bottom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efd2d2" w:themeColor="accent2" w:themeTint="40" w:fill="efd2d2" w:themeFill="accent2" w:themeFillTint="40"/>
        <w:tcBorders/>
      </w:tcPr>
    </w:tblStylePr>
    <w:tblStylePr w:type="band1Vert">
      <w:pPr>
        <w:pBdr/>
        <w:spacing/>
        <w:ind/>
      </w:pPr>
      <w:tblPr>
        <w:tblBorders/>
      </w:tblPr>
      <w:tcPr>
        <w:shd w:val="clear" w:color="efd2d2" w:themeColor="accent2" w:themeTint="40" w:fill="efd2d2" w:themeFill="accent2" w:themeFillTint="40"/>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99695" w:themeColor="accent2" w:themeTint="97" w:themeShade="95"/>
      </w:rPr>
      <w:pPr>
        <w:pBdr/>
        <w:spacing/>
        <w:ind/>
      </w:pPr>
      <w:tblPr>
        <w:tblBorders/>
      </w:tblPr>
      <w:tcPr>
        <w:tcBorders/>
      </w:tcPr>
    </w:tblStylePr>
    <w:tblStylePr w:type="firstRow">
      <w:rPr>
        <w:b/>
        <w:color w:val="d99695" w:themeColor="accent2" w:themeTint="97" w:themeShade="95"/>
      </w:rPr>
      <w:pPr>
        <w:pBdr/>
        <w:spacing/>
        <w:ind/>
      </w:pPr>
      <w:tblPr>
        <w:tblBorders/>
      </w:tblPr>
      <w:tcPr>
        <w:tcBorders>
          <w:bottom w:val="single" w:color="d99695" w:themeColor="accent2" w:themeTint="97" w:sz="4" w:space="0"/>
        </w:tcBorders>
      </w:tcPr>
    </w:tblStylePr>
    <w:tblStylePr w:type="lastCol">
      <w:rPr>
        <w:b/>
        <w:color w:val="d99695" w:themeColor="accent2" w:themeTint="97" w:themeShade="95"/>
      </w:rPr>
      <w:pPr>
        <w:pBdr/>
        <w:spacing/>
        <w:ind/>
      </w:pPr>
      <w:tblPr>
        <w:tblBorders/>
      </w:tblPr>
      <w:tcPr>
        <w:tcBorders/>
      </w:tcPr>
    </w:tblStylePr>
    <w:tblStylePr w:type="lastRow">
      <w:rPr>
        <w:b/>
        <w:color w:val="d99695" w:themeColor="accent2" w:themeTint="97" w:themeShade="95"/>
      </w:rPr>
      <w:pPr>
        <w:pBdr/>
        <w:spacing/>
        <w:ind/>
      </w:pPr>
      <w:tblPr>
        <w:tblBorders/>
      </w:tblPr>
      <w:tcPr>
        <w:tcBorders>
          <w:top w:val="single" w:color="d99695"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8" w:customStyle="1">
    <w:name w:val="List Table 6 Colorful - Accent 31"/>
    <w:basedOn w:val="1072"/>
    <w:uiPriority w:val="99"/>
    <w:pPr>
      <w:pBdr/>
      <w:spacing/>
      <w:ind/>
    </w:pPr>
    <w:tblPr>
      <w:tblStyleRowBandSize w:val="1"/>
      <w:tblStyleColBandSize w:val="1"/>
      <w:tblBorders>
        <w:top w:val="single" w:color="c3d69b" w:themeColor="accent3" w:themeTint="98" w:sz="4" w:space="0"/>
        <w:bottom w:val="single" w:color="c3d69b" w:themeColor="accent3" w:themeTint="98" w:sz="4" w:space="0"/>
      </w:tblBorders>
    </w:tblPr>
    <w:tcPr>
      <w:tcBorders/>
    </w:tcPr>
    <w:tblStylePr w:type="band1Horz">
      <w:rPr>
        <w:rFonts w:ascii="Arial" w:hAnsi="Arial"/>
        <w:color w:val="c3d69b" w:themeColor="accent3" w:themeTint="98" w:themeShade="95"/>
        <w:sz w:val="22"/>
      </w:rPr>
      <w:pPr>
        <w:pBdr/>
        <w:spacing/>
        <w:ind/>
      </w:pPr>
      <w:tblPr>
        <w:tblBorders/>
      </w:tblPr>
      <w:tcPr>
        <w:shd w:val="clear" w:color="e5eed5" w:themeColor="accent3" w:themeTint="40" w:fill="e5eed5" w:themeFill="accent3" w:themeFillTint="40"/>
        <w:tcBorders/>
      </w:tcPr>
    </w:tblStylePr>
    <w:tblStylePr w:type="band1Vert">
      <w:pPr>
        <w:pBdr/>
        <w:spacing/>
        <w:ind/>
      </w:pPr>
      <w:tblPr>
        <w:tblBorders/>
      </w:tblPr>
      <w:tcPr>
        <w:shd w:val="clear" w:color="e5eed5" w:themeColor="accent3" w:themeTint="40" w:fill="e5eed5" w:themeFill="accent3" w:themeFillTint="40"/>
        <w:tcBorders/>
      </w:tcPr>
    </w:tblStylePr>
    <w:tblStylePr w:type="band2Horz">
      <w:rPr>
        <w:rFonts w:ascii="Arial" w:hAnsi="Arial"/>
        <w:color w:val="c3d69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3d69b" w:themeColor="accent3" w:themeTint="98" w:themeShade="95"/>
      </w:rPr>
      <w:pPr>
        <w:pBdr/>
        <w:spacing/>
        <w:ind/>
      </w:pPr>
      <w:tblPr>
        <w:tblBorders/>
      </w:tblPr>
      <w:tcPr>
        <w:tcBorders/>
      </w:tcPr>
    </w:tblStylePr>
    <w:tblStylePr w:type="firstRow">
      <w:rPr>
        <w:b/>
        <w:color w:val="c3d69b" w:themeColor="accent3" w:themeTint="98" w:themeShade="95"/>
      </w:rPr>
      <w:pPr>
        <w:pBdr/>
        <w:spacing/>
        <w:ind/>
      </w:pPr>
      <w:tblPr>
        <w:tblBorders/>
      </w:tblPr>
      <w:tcPr>
        <w:tcBorders>
          <w:bottom w:val="single" w:color="c3d69b" w:themeColor="accent3" w:themeTint="98" w:sz="4" w:space="0"/>
        </w:tcBorders>
      </w:tcPr>
    </w:tblStylePr>
    <w:tblStylePr w:type="lastCol">
      <w:rPr>
        <w:b/>
        <w:color w:val="c3d69b" w:themeColor="accent3" w:themeTint="98" w:themeShade="95"/>
      </w:rPr>
      <w:pPr>
        <w:pBdr/>
        <w:spacing/>
        <w:ind/>
      </w:pPr>
      <w:tblPr>
        <w:tblBorders/>
      </w:tblPr>
      <w:tcPr>
        <w:tcBorders/>
      </w:tcPr>
    </w:tblStylePr>
    <w:tblStylePr w:type="lastRow">
      <w:rPr>
        <w:b/>
        <w:color w:val="c3d69b" w:themeColor="accent3" w:themeTint="98" w:themeShade="95"/>
      </w:rPr>
      <w:pPr>
        <w:pBdr/>
        <w:spacing/>
        <w:ind/>
      </w:pPr>
      <w:tblPr>
        <w:tblBorders/>
      </w:tblPr>
      <w:tcPr>
        <w:tcBorders>
          <w:top w:val="single" w:color="c3d69b"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199" w:customStyle="1">
    <w:name w:val="List Table 6 Colorful - Accent 41"/>
    <w:basedOn w:val="1072"/>
    <w:uiPriority w:val="99"/>
    <w:pPr>
      <w:pBdr/>
      <w:spacing/>
      <w:ind/>
    </w:pPr>
    <w:tblPr>
      <w:tblStyleRowBandSize w:val="1"/>
      <w:tblStyleColBandSize w:val="1"/>
      <w:tblBorders>
        <w:top w:val="single" w:color="b2a1c6" w:themeColor="accent4" w:themeTint="9A" w:sz="4" w:space="0"/>
        <w:bottom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dfd8e7" w:themeColor="accent4" w:themeTint="40" w:fill="dfd8e7" w:themeFill="accent4" w:themeFillTint="40"/>
        <w:tcBorders/>
      </w:tcPr>
    </w:tblStylePr>
    <w:tblStylePr w:type="band1Vert">
      <w:pPr>
        <w:pBdr/>
        <w:spacing/>
        <w:ind/>
      </w:pPr>
      <w:tblPr>
        <w:tblBorders/>
      </w:tblPr>
      <w:tcPr>
        <w:shd w:val="clear" w:color="dfd8e7" w:themeColor="accent4" w:themeTint="40" w:fill="dfd8e7" w:themeFill="accent4" w:themeFillTint="40"/>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b2a1c6" w:themeColor="accent4" w:themeTint="9A" w:themeShade="95"/>
      </w:rPr>
      <w:pPr>
        <w:pBdr/>
        <w:spacing/>
        <w:ind/>
      </w:pPr>
      <w:tblPr>
        <w:tblBorders/>
      </w:tblPr>
      <w:tcPr>
        <w:tcBorders/>
      </w:tcPr>
    </w:tblStylePr>
    <w:tblStylePr w:type="firstRow">
      <w:rPr>
        <w:b/>
        <w:color w:val="b2a1c6" w:themeColor="accent4" w:themeTint="9A" w:themeShade="95"/>
      </w:rPr>
      <w:pPr>
        <w:pBdr/>
        <w:spacing/>
        <w:ind/>
      </w:pPr>
      <w:tblPr>
        <w:tblBorders/>
      </w:tblPr>
      <w:tcPr>
        <w:tcBorders>
          <w:bottom w:val="single" w:color="b2a1c6" w:themeColor="accent4" w:themeTint="9A" w:sz="4" w:space="0"/>
        </w:tcBorders>
      </w:tcPr>
    </w:tblStylePr>
    <w:tblStylePr w:type="lastCol">
      <w:rPr>
        <w:b/>
        <w:color w:val="b2a1c6" w:themeColor="accent4" w:themeTint="9A" w:themeShade="95"/>
      </w:rPr>
      <w:pPr>
        <w:pBdr/>
        <w:spacing/>
        <w:ind/>
      </w:pPr>
      <w:tblPr>
        <w:tblBorders/>
      </w:tblPr>
      <w:tcPr>
        <w:tcBorders/>
      </w:tcPr>
    </w:tblStylePr>
    <w:tblStylePr w:type="lastRow">
      <w:rPr>
        <w:b/>
        <w:color w:val="b2a1c6" w:themeColor="accent4" w:themeTint="9A" w:themeShade="95"/>
      </w:rPr>
      <w:pPr>
        <w:pBdr/>
        <w:spacing/>
        <w:ind/>
      </w:pPr>
      <w:tblPr>
        <w:tblBorders/>
      </w:tblPr>
      <w:tcPr>
        <w:tcBorders>
          <w:top w:val="single" w:color="b2a1c6"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0" w:customStyle="1">
    <w:name w:val="List Table 6 Colorful - Accent 51"/>
    <w:basedOn w:val="1072"/>
    <w:uiPriority w:val="99"/>
    <w:pPr>
      <w:pBdr/>
      <w:spacing/>
      <w:ind/>
    </w:pPr>
    <w:tblPr>
      <w:tblStyleRowBandSize w:val="1"/>
      <w:tblStyleColBandSize w:val="1"/>
      <w:tblBorders>
        <w:top w:val="single" w:color="92ccdc" w:themeColor="accent5" w:themeTint="9A" w:sz="4" w:space="0"/>
        <w:bottom w:val="single" w:color="92ccdc" w:themeColor="accent5" w:themeTint="9A" w:sz="4" w:space="0"/>
      </w:tblBorders>
    </w:tblPr>
    <w:tcPr>
      <w:tcBorders/>
    </w:tcPr>
    <w:tblStylePr w:type="band1Horz">
      <w:rPr>
        <w:rFonts w:ascii="Arial" w:hAnsi="Arial"/>
        <w:color w:val="92ccdc" w:themeColor="accent5" w:themeTint="9A" w:themeShade="95"/>
        <w:sz w:val="22"/>
      </w:rPr>
      <w:pPr>
        <w:pBdr/>
        <w:spacing/>
        <w:ind/>
      </w:pPr>
      <w:tblPr>
        <w:tblBorders/>
      </w:tblPr>
      <w:tcPr>
        <w:shd w:val="clear" w:color="d1eaf0" w:themeColor="accent5" w:themeTint="40" w:fill="d1eaf0" w:themeFill="accent5" w:themeFillTint="40"/>
        <w:tcBorders/>
      </w:tcPr>
    </w:tblStylePr>
    <w:tblStylePr w:type="band1Vert">
      <w:pPr>
        <w:pBdr/>
        <w:spacing/>
        <w:ind/>
      </w:pPr>
      <w:tblPr>
        <w:tblBorders/>
      </w:tblPr>
      <w:tcPr>
        <w:shd w:val="clear" w:color="d1eaf0" w:themeColor="accent5" w:themeTint="40" w:fill="d1eaf0" w:themeFill="accent5" w:themeFillTint="40"/>
        <w:tcBorders/>
      </w:tcPr>
    </w:tblStylePr>
    <w:tblStylePr w:type="band2Horz">
      <w:rPr>
        <w:rFonts w:ascii="Arial" w:hAnsi="Arial"/>
        <w:color w:val="92ccdc"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92ccdc" w:themeColor="accent5" w:themeTint="9A" w:themeShade="95"/>
      </w:rPr>
      <w:pPr>
        <w:pBdr/>
        <w:spacing/>
        <w:ind/>
      </w:pPr>
      <w:tblPr>
        <w:tblBorders/>
      </w:tblPr>
      <w:tcPr>
        <w:tcBorders/>
      </w:tcPr>
    </w:tblStylePr>
    <w:tblStylePr w:type="firstRow">
      <w:rPr>
        <w:b/>
        <w:color w:val="92ccdc" w:themeColor="accent5" w:themeTint="9A" w:themeShade="95"/>
      </w:rPr>
      <w:pPr>
        <w:pBdr/>
        <w:spacing/>
        <w:ind/>
      </w:pPr>
      <w:tblPr>
        <w:tblBorders/>
      </w:tblPr>
      <w:tcPr>
        <w:tcBorders>
          <w:bottom w:val="single" w:color="92ccdc" w:themeColor="accent5" w:themeTint="9A" w:sz="4" w:space="0"/>
        </w:tcBorders>
      </w:tcPr>
    </w:tblStylePr>
    <w:tblStylePr w:type="lastCol">
      <w:rPr>
        <w:b/>
        <w:color w:val="92ccdc" w:themeColor="accent5" w:themeTint="9A" w:themeShade="95"/>
      </w:rPr>
      <w:pPr>
        <w:pBdr/>
        <w:spacing/>
        <w:ind/>
      </w:pPr>
      <w:tblPr>
        <w:tblBorders/>
      </w:tblPr>
      <w:tcPr>
        <w:tcBorders/>
      </w:tcPr>
    </w:tblStylePr>
    <w:tblStylePr w:type="lastRow">
      <w:rPr>
        <w:b/>
        <w:color w:val="92ccdc" w:themeColor="accent5" w:themeTint="9A" w:themeShade="95"/>
      </w:rPr>
      <w:pPr>
        <w:pBdr/>
        <w:spacing/>
        <w:ind/>
      </w:pPr>
      <w:tblPr>
        <w:tblBorders/>
      </w:tblPr>
      <w:tcPr>
        <w:tcBorders>
          <w:top w:val="single" w:color="92ccdc"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1" w:customStyle="1">
    <w:name w:val="List Table 6 Colorful - Accent 61"/>
    <w:basedOn w:val="1072"/>
    <w:uiPriority w:val="99"/>
    <w:pPr>
      <w:pBdr/>
      <w:spacing/>
      <w:ind/>
    </w:pPr>
    <w:tblPr>
      <w:tblStyleRowBandSize w:val="1"/>
      <w:tblStyleColBandSize w:val="1"/>
      <w:tblBorders>
        <w:top w:val="single" w:color="fac090" w:themeColor="accent6" w:themeTint="98" w:sz="4" w:space="0"/>
        <w:bottom w:val="single" w:color="fac090" w:themeColor="accent6" w:themeTint="98" w:sz="4" w:space="0"/>
      </w:tblBorders>
    </w:tblPr>
    <w:tcPr>
      <w:tcBorders/>
    </w:tcPr>
    <w:tblStylePr w:type="band1Horz">
      <w:rPr>
        <w:rFonts w:ascii="Arial" w:hAnsi="Arial"/>
        <w:color w:val="fac090" w:themeColor="accent6" w:themeTint="98" w:themeShade="95"/>
        <w:sz w:val="22"/>
      </w:rPr>
      <w:pPr>
        <w:pBdr/>
        <w:spacing/>
        <w:ind/>
      </w:pPr>
      <w:tblPr>
        <w:tblBorders/>
      </w:tblPr>
      <w:tcPr>
        <w:shd w:val="clear" w:color="fde4d0" w:themeColor="accent6" w:themeTint="40" w:fill="fde4d0" w:themeFill="accent6" w:themeFillTint="40"/>
        <w:tcBorders/>
      </w:tcPr>
    </w:tblStylePr>
    <w:tblStylePr w:type="band1Vert">
      <w:pPr>
        <w:pBdr/>
        <w:spacing/>
        <w:ind/>
      </w:pPr>
      <w:tblPr>
        <w:tblBorders/>
      </w:tblPr>
      <w:tcPr>
        <w:shd w:val="clear" w:color="fde4d0" w:themeColor="accent6" w:themeTint="40" w:fill="fde4d0" w:themeFill="accent6" w:themeFillTint="40"/>
        <w:tcBorders/>
      </w:tcPr>
    </w:tblStylePr>
    <w:tblStylePr w:type="band2Horz">
      <w:rPr>
        <w:rFonts w:ascii="Arial" w:hAnsi="Arial"/>
        <w:color w:val="fac09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ac090" w:themeColor="accent6" w:themeTint="98" w:themeShade="95"/>
      </w:rPr>
      <w:pPr>
        <w:pBdr/>
        <w:spacing/>
        <w:ind/>
      </w:pPr>
      <w:tblPr>
        <w:tblBorders/>
      </w:tblPr>
      <w:tcPr>
        <w:tcBorders/>
      </w:tcPr>
    </w:tblStylePr>
    <w:tblStylePr w:type="firstRow">
      <w:rPr>
        <w:b/>
        <w:color w:val="fac090" w:themeColor="accent6" w:themeTint="98" w:themeShade="95"/>
      </w:rPr>
      <w:pPr>
        <w:pBdr/>
        <w:spacing/>
        <w:ind/>
      </w:pPr>
      <w:tblPr>
        <w:tblBorders/>
      </w:tblPr>
      <w:tcPr>
        <w:tcBorders>
          <w:bottom w:val="single" w:color="fac090" w:themeColor="accent6" w:themeTint="98" w:sz="4" w:space="0"/>
        </w:tcBorders>
      </w:tcPr>
    </w:tblStylePr>
    <w:tblStylePr w:type="lastCol">
      <w:rPr>
        <w:b/>
        <w:color w:val="fac090" w:themeColor="accent6" w:themeTint="98" w:themeShade="95"/>
      </w:rPr>
      <w:pPr>
        <w:pBdr/>
        <w:spacing/>
        <w:ind/>
      </w:pPr>
      <w:tblPr>
        <w:tblBorders/>
      </w:tblPr>
      <w:tcPr>
        <w:tcBorders/>
      </w:tcPr>
    </w:tblStylePr>
    <w:tblStylePr w:type="lastRow">
      <w:rPr>
        <w:b/>
        <w:color w:val="fac090" w:themeColor="accent6" w:themeTint="98" w:themeShade="95"/>
      </w:rPr>
      <w:pPr>
        <w:pBdr/>
        <w:spacing/>
        <w:ind/>
      </w:pPr>
      <w:tblPr>
        <w:tblBorders/>
      </w:tblPr>
      <w:tcPr>
        <w:tcBorders>
          <w:top w:val="single" w:color="fac09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2">
    <w:name w:val="List Table 7 Colorful"/>
    <w:basedOn w:val="1072"/>
    <w:uiPriority w:val="99"/>
    <w:pPr>
      <w:pBdr/>
      <w:spacing/>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3" w:customStyle="1">
    <w:name w:val="List Table 7 Colorful - Accent 11"/>
    <w:basedOn w:val="1072"/>
    <w:uiPriority w:val="99"/>
    <w:pPr>
      <w:pBdr/>
      <w:spacing/>
      <w:ind/>
    </w:pPr>
    <w:tblPr>
      <w:tblStyleRowBandSize w:val="1"/>
      <w:tblStyleColBandSize w:val="1"/>
      <w:tblBorders>
        <w:right w:val="single" w:color="4f81bd" w:themeColor="accent1" w:sz="4" w:space="0"/>
      </w:tblBorders>
    </w:tblPr>
    <w:tcPr>
      <w:tcBorders/>
    </w:tcPr>
    <w:tblStylePr w:type="band1Horz">
      <w:rPr>
        <w:rFonts w:ascii="Arial" w:hAnsi="Arial"/>
        <w:color w:val="2a4a71" w:themeColor="accent1" w:themeShade="95"/>
        <w:sz w:val="22"/>
      </w:rPr>
      <w:pPr>
        <w:pBdr/>
        <w:spacing/>
        <w:ind/>
      </w:pPr>
      <w:tblPr>
        <w:tblBorders/>
      </w:tblPr>
      <w:tcPr>
        <w:shd w:val="clear" w:color="d2dfee" w:themeColor="accent1" w:themeTint="40" w:fill="d2dfee" w:themeFill="accent1" w:themeFillTint="40"/>
        <w:tcBorders/>
      </w:tcPr>
    </w:tblStylePr>
    <w:tblStylePr w:type="band1Vert">
      <w:pPr>
        <w:pBdr/>
        <w:spacing/>
        <w:ind/>
      </w:pPr>
      <w:tblPr>
        <w:tblBorders/>
      </w:tblPr>
      <w:tcPr>
        <w:shd w:val="clear" w:color="d2dfee" w:themeColor="accent1" w:themeTint="40" w:fill="d2dfee" w:themeFill="accent1" w:themeFillTint="40"/>
        <w:tcBorders/>
      </w:tcPr>
    </w:tblStylePr>
    <w:tblStylePr w:type="band2Horz">
      <w:rPr>
        <w:rFonts w:ascii="Arial" w:hAnsi="Arial"/>
        <w:color w:val="2a4a71"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a4a71"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4f81bd" w:themeColor="accent1" w:sz="4" w:space="0"/>
        </w:tcBorders>
      </w:tcPr>
    </w:tblStylePr>
    <w:tblStylePr w:type="firstRow">
      <w:rPr>
        <w:rFonts w:ascii="Arial" w:hAnsi="Arial"/>
        <w:i/>
        <w:color w:val="2a4a71"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4f81bd" w:themeColor="accent1" w:sz="4" w:space="0"/>
          <w:right w:val="none" w:color="000000" w:sz="4" w:space="0"/>
        </w:tcBorders>
      </w:tcPr>
    </w:tblStylePr>
    <w:tblStylePr w:type="lastCol">
      <w:rPr>
        <w:rFonts w:ascii="Arial" w:hAnsi="Arial"/>
        <w:i/>
        <w:color w:val="2a4a71" w:themeColor="accent1" w:themeShade="95"/>
        <w:sz w:val="22"/>
      </w:rPr>
      <w:pPr>
        <w:pBdr/>
        <w:spacing/>
        <w:ind/>
      </w:pPr>
      <w:tblPr>
        <w:tblBorders/>
      </w:tblPr>
      <w:tcPr>
        <w:shd w:val="clear" w:color="ffffff" w:fill="auto"/>
        <w:tcBorders>
          <w:top w:val="none" w:color="000000" w:sz="4" w:space="0"/>
          <w:left w:val="single" w:color="4f81bd" w:themeColor="accent1" w:sz="4" w:space="0"/>
          <w:bottom w:val="none" w:color="000000" w:sz="4" w:space="0"/>
          <w:right w:val="none" w:color="000000" w:sz="4" w:space="0"/>
        </w:tcBorders>
      </w:tcPr>
    </w:tblStylePr>
    <w:tblStylePr w:type="lastRow">
      <w:rPr>
        <w:rFonts w:ascii="Arial" w:hAnsi="Arial"/>
        <w:i/>
        <w:color w:val="2a4a71" w:themeColor="accent1" w:themeShade="95"/>
        <w:sz w:val="22"/>
      </w:rPr>
      <w:pPr>
        <w:pBdr/>
        <w:spacing/>
        <w:ind/>
      </w:pPr>
      <w:tblPr>
        <w:tblBorders/>
      </w:tblPr>
      <w:tcPr>
        <w:shd w:val="clear" w:color="ffffff" w:themeColor="light1" w:fill="ffffff" w:themeFill="light1"/>
        <w:tcBorders>
          <w:top w:val="single" w:color="4f81bd"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4" w:customStyle="1">
    <w:name w:val="List Table 7 Colorful - Accent 21"/>
    <w:basedOn w:val="1072"/>
    <w:uiPriority w:val="99"/>
    <w:pPr>
      <w:pBdr/>
      <w:spacing/>
      <w:ind/>
    </w:pPr>
    <w:tblPr>
      <w:tblStyleRowBandSize w:val="1"/>
      <w:tblStyleColBandSize w:val="1"/>
      <w:tblBorders>
        <w:right w:val="single" w:color="d99695" w:themeColor="accent2" w:themeTint="97" w:sz="4" w:space="0"/>
      </w:tblBorders>
    </w:tblPr>
    <w:tcPr>
      <w:tcBorders/>
    </w:tcPr>
    <w:tblStylePr w:type="band1Horz">
      <w:rPr>
        <w:rFonts w:ascii="Arial" w:hAnsi="Arial"/>
        <w:color w:val="d99695" w:themeColor="accent2" w:themeTint="97" w:themeShade="95"/>
        <w:sz w:val="22"/>
      </w:rPr>
      <w:pPr>
        <w:pBdr/>
        <w:spacing/>
        <w:ind/>
      </w:pPr>
      <w:tblPr>
        <w:tblBorders/>
      </w:tblPr>
      <w:tcPr>
        <w:shd w:val="clear" w:color="efd2d2" w:themeColor="accent2" w:themeTint="40" w:fill="efd2d2" w:themeFill="accent2" w:themeFillTint="40"/>
        <w:tcBorders/>
      </w:tcPr>
    </w:tblStylePr>
    <w:tblStylePr w:type="band1Vert">
      <w:pPr>
        <w:pBdr/>
        <w:spacing/>
        <w:ind/>
      </w:pPr>
      <w:tblPr>
        <w:tblBorders/>
      </w:tblPr>
      <w:tcPr>
        <w:shd w:val="clear" w:color="efd2d2" w:themeColor="accent2" w:themeTint="40" w:fill="efd2d2" w:themeFill="accent2" w:themeFillTint="40"/>
        <w:tcBorders/>
      </w:tcPr>
    </w:tblStylePr>
    <w:tblStylePr w:type="band2Horz">
      <w:rPr>
        <w:rFonts w:ascii="Arial" w:hAnsi="Arial"/>
        <w:color w:val="d99695"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99695"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d99695" w:themeColor="accent2" w:themeTint="97" w:sz="4" w:space="0"/>
        </w:tcBorders>
      </w:tcPr>
    </w:tblStylePr>
    <w:tblStylePr w:type="firstRow">
      <w:rPr>
        <w:rFonts w:ascii="Arial" w:hAnsi="Arial"/>
        <w:i/>
        <w:color w:val="d99695"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d99695" w:themeColor="accent2" w:themeTint="97" w:sz="4" w:space="0"/>
          <w:right w:val="none" w:color="000000" w:sz="4" w:space="0"/>
        </w:tcBorders>
      </w:tcPr>
    </w:tblStylePr>
    <w:tblStylePr w:type="lastCol">
      <w:rPr>
        <w:rFonts w:ascii="Arial" w:hAnsi="Arial"/>
        <w:i/>
        <w:color w:val="d99695" w:themeColor="accent2" w:themeTint="97" w:themeShade="95"/>
        <w:sz w:val="22"/>
      </w:rPr>
      <w:pPr>
        <w:pBdr/>
        <w:spacing/>
        <w:ind/>
      </w:pPr>
      <w:tblPr>
        <w:tblBorders/>
      </w:tblPr>
      <w:tcPr>
        <w:shd w:val="clear" w:color="ffffff" w:fill="auto"/>
        <w:tcBorders>
          <w:top w:val="none" w:color="000000" w:sz="4" w:space="0"/>
          <w:left w:val="single" w:color="d99695" w:themeColor="accent2" w:themeTint="97" w:sz="4" w:space="0"/>
          <w:bottom w:val="none" w:color="000000" w:sz="4" w:space="0"/>
          <w:right w:val="none" w:color="000000" w:sz="4" w:space="0"/>
        </w:tcBorders>
      </w:tcPr>
    </w:tblStylePr>
    <w:tblStylePr w:type="lastRow">
      <w:rPr>
        <w:rFonts w:ascii="Arial" w:hAnsi="Arial"/>
        <w:i/>
        <w:color w:val="d99695" w:themeColor="accent2" w:themeTint="97" w:themeShade="95"/>
        <w:sz w:val="22"/>
      </w:rPr>
      <w:pPr>
        <w:pBdr/>
        <w:spacing/>
        <w:ind/>
      </w:pPr>
      <w:tblPr>
        <w:tblBorders/>
      </w:tblPr>
      <w:tcPr>
        <w:shd w:val="clear" w:color="ffffff" w:themeColor="light1" w:fill="ffffff" w:themeFill="light1"/>
        <w:tcBorders>
          <w:top w:val="single" w:color="d99695"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5" w:customStyle="1">
    <w:name w:val="List Table 7 Colorful - Accent 31"/>
    <w:basedOn w:val="1072"/>
    <w:uiPriority w:val="99"/>
    <w:pPr>
      <w:pBdr/>
      <w:spacing/>
      <w:ind/>
    </w:pPr>
    <w:tblPr>
      <w:tblStyleRowBandSize w:val="1"/>
      <w:tblStyleColBandSize w:val="1"/>
      <w:tblBorders>
        <w:right w:val="single" w:color="c3d69b" w:themeColor="accent3" w:themeTint="98" w:sz="4" w:space="0"/>
      </w:tblBorders>
    </w:tblPr>
    <w:tcPr>
      <w:tcBorders/>
    </w:tcPr>
    <w:tblStylePr w:type="band1Horz">
      <w:rPr>
        <w:rFonts w:ascii="Arial" w:hAnsi="Arial"/>
        <w:color w:val="c3d69b" w:themeColor="accent3" w:themeTint="98" w:themeShade="95"/>
        <w:sz w:val="22"/>
      </w:rPr>
      <w:pPr>
        <w:pBdr/>
        <w:spacing/>
        <w:ind/>
      </w:pPr>
      <w:tblPr>
        <w:tblBorders/>
      </w:tblPr>
      <w:tcPr>
        <w:shd w:val="clear" w:color="e5eed5" w:themeColor="accent3" w:themeTint="40" w:fill="e5eed5" w:themeFill="accent3" w:themeFillTint="40"/>
        <w:tcBorders/>
      </w:tcPr>
    </w:tblStylePr>
    <w:tblStylePr w:type="band1Vert">
      <w:pPr>
        <w:pBdr/>
        <w:spacing/>
        <w:ind/>
      </w:pPr>
      <w:tblPr>
        <w:tblBorders/>
      </w:tblPr>
      <w:tcPr>
        <w:shd w:val="clear" w:color="e5eed5" w:themeColor="accent3" w:themeTint="40" w:fill="e5eed5" w:themeFill="accent3" w:themeFillTint="40"/>
        <w:tcBorders/>
      </w:tcPr>
    </w:tblStylePr>
    <w:tblStylePr w:type="band2Horz">
      <w:rPr>
        <w:rFonts w:ascii="Arial" w:hAnsi="Arial"/>
        <w:color w:val="c3d69b"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3d69b"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3d69b" w:themeColor="accent3" w:themeTint="98" w:sz="4" w:space="0"/>
        </w:tcBorders>
      </w:tcPr>
    </w:tblStylePr>
    <w:tblStylePr w:type="firstRow">
      <w:rPr>
        <w:rFonts w:ascii="Arial" w:hAnsi="Arial"/>
        <w:i/>
        <w:color w:val="c3d69b"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3d69b" w:themeColor="accent3" w:themeTint="98" w:sz="4" w:space="0"/>
          <w:right w:val="none" w:color="000000" w:sz="4" w:space="0"/>
        </w:tcBorders>
      </w:tcPr>
    </w:tblStylePr>
    <w:tblStylePr w:type="lastCol">
      <w:rPr>
        <w:rFonts w:ascii="Arial" w:hAnsi="Arial"/>
        <w:i/>
        <w:color w:val="c3d69b" w:themeColor="accent3" w:themeTint="98" w:themeShade="95"/>
        <w:sz w:val="22"/>
      </w:rPr>
      <w:pPr>
        <w:pBdr/>
        <w:spacing/>
        <w:ind/>
      </w:pPr>
      <w:tblPr>
        <w:tblBorders/>
      </w:tblPr>
      <w:tcPr>
        <w:shd w:val="clear" w:color="ffffff" w:fill="auto"/>
        <w:tcBorders>
          <w:top w:val="none" w:color="000000" w:sz="4" w:space="0"/>
          <w:left w:val="single" w:color="c3d69b" w:themeColor="accent3" w:themeTint="98" w:sz="4" w:space="0"/>
          <w:bottom w:val="none" w:color="000000" w:sz="4" w:space="0"/>
          <w:right w:val="none" w:color="000000" w:sz="4" w:space="0"/>
        </w:tcBorders>
      </w:tcPr>
    </w:tblStylePr>
    <w:tblStylePr w:type="lastRow">
      <w:rPr>
        <w:rFonts w:ascii="Arial" w:hAnsi="Arial"/>
        <w:i/>
        <w:color w:val="c3d69b" w:themeColor="accent3" w:themeTint="98" w:themeShade="95"/>
        <w:sz w:val="22"/>
      </w:rPr>
      <w:pPr>
        <w:pBdr/>
        <w:spacing/>
        <w:ind/>
      </w:pPr>
      <w:tblPr>
        <w:tblBorders/>
      </w:tblPr>
      <w:tcPr>
        <w:shd w:val="clear" w:color="ffffff" w:themeColor="light1" w:fill="ffffff" w:themeFill="light1"/>
        <w:tcBorders>
          <w:top w:val="single" w:color="c3d69b"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6" w:customStyle="1">
    <w:name w:val="List Table 7 Colorful - Accent 41"/>
    <w:basedOn w:val="1072"/>
    <w:uiPriority w:val="99"/>
    <w:pPr>
      <w:pBdr/>
      <w:spacing/>
      <w:ind/>
    </w:pPr>
    <w:tblPr>
      <w:tblStyleRowBandSize w:val="1"/>
      <w:tblStyleColBandSize w:val="1"/>
      <w:tblBorders>
        <w:right w:val="single" w:color="b2a1c6" w:themeColor="accent4" w:themeTint="9A" w:sz="4" w:space="0"/>
      </w:tblBorders>
    </w:tblPr>
    <w:tcPr>
      <w:tcBorders/>
    </w:tcPr>
    <w:tblStylePr w:type="band1Horz">
      <w:rPr>
        <w:rFonts w:ascii="Arial" w:hAnsi="Arial"/>
        <w:color w:val="b2a1c6" w:themeColor="accent4" w:themeTint="9A" w:themeShade="95"/>
        <w:sz w:val="22"/>
      </w:rPr>
      <w:pPr>
        <w:pBdr/>
        <w:spacing/>
        <w:ind/>
      </w:pPr>
      <w:tblPr>
        <w:tblBorders/>
      </w:tblPr>
      <w:tcPr>
        <w:shd w:val="clear" w:color="dfd8e7" w:themeColor="accent4" w:themeTint="40" w:fill="dfd8e7" w:themeFill="accent4" w:themeFillTint="40"/>
        <w:tcBorders/>
      </w:tcPr>
    </w:tblStylePr>
    <w:tblStylePr w:type="band1Vert">
      <w:pPr>
        <w:pBdr/>
        <w:spacing/>
        <w:ind/>
      </w:pPr>
      <w:tblPr>
        <w:tblBorders/>
      </w:tblPr>
      <w:tcPr>
        <w:shd w:val="clear" w:color="dfd8e7" w:themeColor="accent4" w:themeTint="40" w:fill="dfd8e7" w:themeFill="accent4" w:themeFillTint="40"/>
        <w:tcBorders/>
      </w:tcPr>
    </w:tblStylePr>
    <w:tblStylePr w:type="band2Horz">
      <w:rPr>
        <w:rFonts w:ascii="Arial" w:hAnsi="Arial"/>
        <w:color w:val="b2a1c6"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b2a1c6"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b2a1c6" w:themeColor="accent4" w:themeTint="9A" w:sz="4" w:space="0"/>
        </w:tcBorders>
      </w:tcPr>
    </w:tblStylePr>
    <w:tblStylePr w:type="firstRow">
      <w:rPr>
        <w:rFonts w:ascii="Arial" w:hAnsi="Arial"/>
        <w:i/>
        <w:color w:val="b2a1c6"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b2a1c6" w:themeColor="accent4" w:themeTint="9A" w:sz="4" w:space="0"/>
          <w:right w:val="none" w:color="000000" w:sz="4" w:space="0"/>
        </w:tcBorders>
      </w:tcPr>
    </w:tblStylePr>
    <w:tblStylePr w:type="lastCol">
      <w:rPr>
        <w:rFonts w:ascii="Arial" w:hAnsi="Arial"/>
        <w:i/>
        <w:color w:val="b2a1c6" w:themeColor="accent4" w:themeTint="9A" w:themeShade="95"/>
        <w:sz w:val="22"/>
      </w:rPr>
      <w:pPr>
        <w:pBdr/>
        <w:spacing/>
        <w:ind/>
      </w:pPr>
      <w:tblPr>
        <w:tblBorders/>
      </w:tblPr>
      <w:tcPr>
        <w:shd w:val="clear" w:color="ffffff" w:fill="auto"/>
        <w:tcBorders>
          <w:top w:val="none" w:color="000000" w:sz="4" w:space="0"/>
          <w:left w:val="single" w:color="b2a1c6" w:themeColor="accent4" w:themeTint="9A" w:sz="4" w:space="0"/>
          <w:bottom w:val="none" w:color="000000" w:sz="4" w:space="0"/>
          <w:right w:val="none" w:color="000000" w:sz="4" w:space="0"/>
        </w:tcBorders>
      </w:tcPr>
    </w:tblStylePr>
    <w:tblStylePr w:type="lastRow">
      <w:rPr>
        <w:rFonts w:ascii="Arial" w:hAnsi="Arial"/>
        <w:i/>
        <w:color w:val="b2a1c6" w:themeColor="accent4" w:themeTint="9A" w:themeShade="95"/>
        <w:sz w:val="22"/>
      </w:rPr>
      <w:pPr>
        <w:pBdr/>
        <w:spacing/>
        <w:ind/>
      </w:pPr>
      <w:tblPr>
        <w:tblBorders/>
      </w:tblPr>
      <w:tcPr>
        <w:shd w:val="clear" w:color="ffffff" w:themeColor="light1" w:fill="ffffff" w:themeFill="light1"/>
        <w:tcBorders>
          <w:top w:val="single" w:color="b2a1c6"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7" w:customStyle="1">
    <w:name w:val="List Table 7 Colorful - Accent 51"/>
    <w:basedOn w:val="1072"/>
    <w:uiPriority w:val="99"/>
    <w:pPr>
      <w:pBdr/>
      <w:spacing/>
      <w:ind/>
    </w:pPr>
    <w:tblPr>
      <w:tblStyleRowBandSize w:val="1"/>
      <w:tblStyleColBandSize w:val="1"/>
      <w:tblBorders>
        <w:right w:val="single" w:color="92ccdc" w:themeColor="accent5" w:themeTint="9A" w:sz="4" w:space="0"/>
      </w:tblBorders>
    </w:tblPr>
    <w:tcPr>
      <w:tcBorders/>
    </w:tcPr>
    <w:tblStylePr w:type="band1Horz">
      <w:rPr>
        <w:rFonts w:ascii="Arial" w:hAnsi="Arial"/>
        <w:color w:val="92ccdc" w:themeColor="accent5" w:themeTint="9A" w:themeShade="95"/>
        <w:sz w:val="22"/>
      </w:rPr>
      <w:pPr>
        <w:pBdr/>
        <w:spacing/>
        <w:ind/>
      </w:pPr>
      <w:tblPr>
        <w:tblBorders/>
      </w:tblPr>
      <w:tcPr>
        <w:shd w:val="clear" w:color="d1eaf0" w:themeColor="accent5" w:themeTint="40" w:fill="d1eaf0" w:themeFill="accent5" w:themeFillTint="40"/>
        <w:tcBorders/>
      </w:tcPr>
    </w:tblStylePr>
    <w:tblStylePr w:type="band1Vert">
      <w:pPr>
        <w:pBdr/>
        <w:spacing/>
        <w:ind/>
      </w:pPr>
      <w:tblPr>
        <w:tblBorders/>
      </w:tblPr>
      <w:tcPr>
        <w:shd w:val="clear" w:color="d1eaf0" w:themeColor="accent5" w:themeTint="40" w:fill="d1eaf0" w:themeFill="accent5" w:themeFillTint="40"/>
        <w:tcBorders/>
      </w:tcPr>
    </w:tblStylePr>
    <w:tblStylePr w:type="band2Horz">
      <w:rPr>
        <w:rFonts w:ascii="Arial" w:hAnsi="Arial"/>
        <w:color w:val="92ccdc"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92ccdc"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2ccdc" w:themeColor="accent5" w:themeTint="9A" w:sz="4" w:space="0"/>
        </w:tcBorders>
      </w:tcPr>
    </w:tblStylePr>
    <w:tblStylePr w:type="firstRow">
      <w:rPr>
        <w:rFonts w:ascii="Arial" w:hAnsi="Arial"/>
        <w:i/>
        <w:color w:val="92ccdc"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2ccdc" w:themeColor="accent5" w:themeTint="9A" w:sz="4" w:space="0"/>
          <w:right w:val="none" w:color="000000" w:sz="4" w:space="0"/>
        </w:tcBorders>
      </w:tcPr>
    </w:tblStylePr>
    <w:tblStylePr w:type="lastCol">
      <w:rPr>
        <w:rFonts w:ascii="Arial" w:hAnsi="Arial"/>
        <w:i/>
        <w:color w:val="92ccdc" w:themeColor="accent5" w:themeTint="9A" w:themeShade="95"/>
        <w:sz w:val="22"/>
      </w:rPr>
      <w:pPr>
        <w:pBdr/>
        <w:spacing/>
        <w:ind/>
      </w:pPr>
      <w:tblPr>
        <w:tblBorders/>
      </w:tblPr>
      <w:tcPr>
        <w:shd w:val="clear" w:color="ffffff" w:fill="auto"/>
        <w:tcBorders>
          <w:top w:val="none" w:color="000000" w:sz="4" w:space="0"/>
          <w:left w:val="single" w:color="92ccdc" w:themeColor="accent5" w:themeTint="9A" w:sz="4" w:space="0"/>
          <w:bottom w:val="none" w:color="000000" w:sz="4" w:space="0"/>
          <w:right w:val="none" w:color="000000" w:sz="4" w:space="0"/>
        </w:tcBorders>
      </w:tcPr>
    </w:tblStylePr>
    <w:tblStylePr w:type="lastRow">
      <w:rPr>
        <w:rFonts w:ascii="Arial" w:hAnsi="Arial"/>
        <w:i/>
        <w:color w:val="92ccdc" w:themeColor="accent5" w:themeTint="9A" w:themeShade="95"/>
        <w:sz w:val="22"/>
      </w:rPr>
      <w:pPr>
        <w:pBdr/>
        <w:spacing/>
        <w:ind/>
      </w:pPr>
      <w:tblPr>
        <w:tblBorders/>
      </w:tblPr>
      <w:tcPr>
        <w:shd w:val="clear" w:color="ffffff" w:themeColor="light1" w:fill="ffffff" w:themeFill="light1"/>
        <w:tcBorders>
          <w:top w:val="single" w:color="92ccdc"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8" w:customStyle="1">
    <w:name w:val="List Table 7 Colorful - Accent 61"/>
    <w:basedOn w:val="1072"/>
    <w:uiPriority w:val="99"/>
    <w:pPr>
      <w:pBdr/>
      <w:spacing/>
      <w:ind/>
    </w:pPr>
    <w:tblPr>
      <w:tblStyleRowBandSize w:val="1"/>
      <w:tblStyleColBandSize w:val="1"/>
      <w:tblBorders>
        <w:right w:val="single" w:color="fac090" w:themeColor="accent6" w:themeTint="98" w:sz="4" w:space="0"/>
      </w:tblBorders>
    </w:tblPr>
    <w:tcPr>
      <w:tcBorders/>
    </w:tcPr>
    <w:tblStylePr w:type="band1Horz">
      <w:rPr>
        <w:rFonts w:ascii="Arial" w:hAnsi="Arial"/>
        <w:color w:val="fac090" w:themeColor="accent6" w:themeTint="98" w:themeShade="95"/>
        <w:sz w:val="22"/>
      </w:rPr>
      <w:pPr>
        <w:pBdr/>
        <w:spacing/>
        <w:ind/>
      </w:pPr>
      <w:tblPr>
        <w:tblBorders/>
      </w:tblPr>
      <w:tcPr>
        <w:shd w:val="clear" w:color="fde4d0" w:themeColor="accent6" w:themeTint="40" w:fill="fde4d0" w:themeFill="accent6" w:themeFillTint="40"/>
        <w:tcBorders/>
      </w:tcPr>
    </w:tblStylePr>
    <w:tblStylePr w:type="band1Vert">
      <w:pPr>
        <w:pBdr/>
        <w:spacing/>
        <w:ind/>
      </w:pPr>
      <w:tblPr>
        <w:tblBorders/>
      </w:tblPr>
      <w:tcPr>
        <w:shd w:val="clear" w:color="fde4d0" w:themeColor="accent6" w:themeTint="40" w:fill="fde4d0" w:themeFill="accent6" w:themeFillTint="40"/>
        <w:tcBorders/>
      </w:tcPr>
    </w:tblStylePr>
    <w:tblStylePr w:type="band2Horz">
      <w:rPr>
        <w:rFonts w:ascii="Arial" w:hAnsi="Arial"/>
        <w:color w:val="fac09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ac090"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ac090" w:themeColor="accent6" w:themeTint="98" w:sz="4" w:space="0"/>
        </w:tcBorders>
      </w:tcPr>
    </w:tblStylePr>
    <w:tblStylePr w:type="firstRow">
      <w:rPr>
        <w:rFonts w:ascii="Arial" w:hAnsi="Arial"/>
        <w:i/>
        <w:color w:val="fac090"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ac090" w:themeColor="accent6" w:themeTint="98" w:sz="4" w:space="0"/>
          <w:right w:val="none" w:color="000000" w:sz="4" w:space="0"/>
        </w:tcBorders>
      </w:tcPr>
    </w:tblStylePr>
    <w:tblStylePr w:type="lastCol">
      <w:rPr>
        <w:rFonts w:ascii="Arial" w:hAnsi="Arial"/>
        <w:i/>
        <w:color w:val="fac090" w:themeColor="accent6" w:themeTint="98" w:themeShade="95"/>
        <w:sz w:val="22"/>
      </w:rPr>
      <w:pPr>
        <w:pBdr/>
        <w:spacing/>
        <w:ind/>
      </w:pPr>
      <w:tblPr>
        <w:tblBorders/>
      </w:tblPr>
      <w:tcPr>
        <w:shd w:val="clear" w:color="ffffff" w:fill="auto"/>
        <w:tcBorders>
          <w:top w:val="none" w:color="000000" w:sz="4" w:space="0"/>
          <w:left w:val="single" w:color="fac090" w:themeColor="accent6" w:themeTint="98" w:sz="4" w:space="0"/>
          <w:bottom w:val="none" w:color="000000" w:sz="4" w:space="0"/>
          <w:right w:val="none" w:color="000000" w:sz="4" w:space="0"/>
        </w:tcBorders>
      </w:tcPr>
    </w:tblStylePr>
    <w:tblStylePr w:type="lastRow">
      <w:rPr>
        <w:rFonts w:ascii="Arial" w:hAnsi="Arial"/>
        <w:i/>
        <w:color w:val="fac090" w:themeColor="accent6" w:themeTint="98" w:themeShade="95"/>
        <w:sz w:val="22"/>
      </w:rPr>
      <w:pPr>
        <w:pBdr/>
        <w:spacing/>
        <w:ind/>
      </w:pPr>
      <w:tblPr>
        <w:tblBorders/>
      </w:tblPr>
      <w:tcPr>
        <w:shd w:val="clear" w:color="ffffff" w:themeColor="light1" w:fill="ffffff" w:themeFill="light1"/>
        <w:tcBorders>
          <w:top w:val="single" w:color="fac09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09" w:customStyle="1">
    <w:name w:val="Lined - Accent"/>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0" w:customStyle="1">
    <w:name w:val="Lined - Accent 1"/>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fir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1" w:customStyle="1">
    <w:name w:val="Lined - Accent 2"/>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fir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fir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2" w:customStyle="1">
    <w:name w:val="Lined - Accent 3"/>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fir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fir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3" w:customStyle="1">
    <w:name w:val="Lined - Accent 4"/>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4" w:customStyle="1">
    <w:name w:val="Lined - Accent 5"/>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4bacc6" w:themeColor="accent5" w:fill="4bacc6" w:themeFill="accent5"/>
        <w:tcBorders/>
      </w:tcPr>
    </w:tblStylePr>
    <w:tblStylePr w:type="firstRow">
      <w:rPr>
        <w:rFonts w:ascii="Arial" w:hAnsi="Arial"/>
        <w:color w:val="f2f2f2"/>
        <w:sz w:val="22"/>
      </w:rPr>
      <w:pPr>
        <w:pBdr/>
        <w:spacing/>
        <w:ind/>
      </w:pPr>
      <w:tblPr>
        <w:tblBorders/>
      </w:tblPr>
      <w:tcPr>
        <w:shd w:val="clear" w:color="4bacc6" w:themeColor="accent5" w:fill="4bacc6" w:themeFill="accent5"/>
        <w:tcBorders/>
      </w:tcPr>
    </w:tblStylePr>
    <w:tblStylePr w:type="lastCol">
      <w:rPr>
        <w:rFonts w:ascii="Arial" w:hAnsi="Arial"/>
        <w:color w:val="f2f2f2"/>
        <w:sz w:val="22"/>
      </w:rPr>
      <w:pPr>
        <w:pBdr/>
        <w:spacing/>
        <w:ind/>
      </w:pPr>
      <w:tblPr>
        <w:tblBorders/>
      </w:tblPr>
      <w:tcPr>
        <w:shd w:val="clear" w:color="4bacc6" w:themeColor="accent5" w:fill="4bacc6" w:themeFill="accent5"/>
        <w:tcBorders/>
      </w:tcPr>
    </w:tblStylePr>
    <w:tblStylePr w:type="lastRow">
      <w:rPr>
        <w:rFonts w:ascii="Arial" w:hAnsi="Arial"/>
        <w:color w:val="f2f2f2"/>
        <w:sz w:val="22"/>
      </w:rPr>
      <w:pPr>
        <w:pBdr/>
        <w:spacing/>
        <w:ind/>
      </w:pPr>
      <w:tblPr>
        <w:tblBorders/>
      </w:tblPr>
      <w:tcPr>
        <w:shd w:val="clear" w:color="4bacc6"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5" w:customStyle="1">
    <w:name w:val="Lined - Accent 6"/>
    <w:basedOn w:val="1072"/>
    <w:uiPriority w:val="99"/>
    <w:pPr>
      <w:pBdr/>
      <w:spacing/>
      <w:ind/>
    </w:pPr>
    <w:rPr>
      <w:color w:val="404040"/>
      <w:lang w:val="en-US" w:eastAsia="en-US"/>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79646" w:themeColor="accent6" w:fill="f79646" w:themeFill="accent6"/>
        <w:tcBorders/>
      </w:tcPr>
    </w:tblStylePr>
    <w:tblStylePr w:type="firstRow">
      <w:rPr>
        <w:rFonts w:ascii="Arial" w:hAnsi="Arial"/>
        <w:color w:val="f2f2f2"/>
        <w:sz w:val="22"/>
      </w:rPr>
      <w:pPr>
        <w:pBdr/>
        <w:spacing/>
        <w:ind/>
      </w:pPr>
      <w:tblPr>
        <w:tblBorders/>
      </w:tblPr>
      <w:tcPr>
        <w:shd w:val="clear" w:color="f79646" w:themeColor="accent6" w:fill="f79646" w:themeFill="accent6"/>
        <w:tcBorders/>
      </w:tcPr>
    </w:tblStylePr>
    <w:tblStylePr w:type="lastCol">
      <w:rPr>
        <w:rFonts w:ascii="Arial" w:hAnsi="Arial"/>
        <w:color w:val="f2f2f2"/>
        <w:sz w:val="22"/>
      </w:rPr>
      <w:pPr>
        <w:pBdr/>
        <w:spacing/>
        <w:ind/>
      </w:pPr>
      <w:tblPr>
        <w:tblBorders/>
      </w:tblPr>
      <w:tcPr>
        <w:shd w:val="clear" w:color="f79646" w:themeColor="accent6" w:fill="f79646" w:themeFill="accent6"/>
        <w:tcBorders/>
      </w:tcPr>
    </w:tblStylePr>
    <w:tblStylePr w:type="lastRow">
      <w:rPr>
        <w:rFonts w:ascii="Arial" w:hAnsi="Arial"/>
        <w:color w:val="f2f2f2"/>
        <w:sz w:val="22"/>
      </w:rPr>
      <w:pPr>
        <w:pBdr/>
        <w:spacing/>
        <w:ind/>
      </w:pPr>
      <w:tblPr>
        <w:tblBorders/>
      </w:tblPr>
      <w:tcPr>
        <w:shd w:val="clear" w:color="f79646"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6" w:customStyle="1">
    <w:name w:val="Bordered &amp; Lined - Accent"/>
    <w:basedOn w:val="1072"/>
    <w:uiPriority w:val="99"/>
    <w:pPr>
      <w:pBdr/>
      <w:spacing/>
      <w:ind/>
    </w:pPr>
    <w:rPr>
      <w:color w:val="404040"/>
      <w:lang w:val="en-US" w:eastAsia="en-US"/>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7" w:customStyle="1">
    <w:name w:val="Bordered &amp; Lined - Accent 1"/>
    <w:basedOn w:val="1072"/>
    <w:uiPriority w:val="99"/>
    <w:pPr>
      <w:pBdr/>
      <w:spacing/>
      <w:ind/>
    </w:pPr>
    <w:rPr>
      <w:color w:val="404040"/>
      <w:lang w:val="en-US" w:eastAsia="en-US"/>
    </w:rPr>
    <w:tblPr>
      <w:tblStyleRowBandSize w:val="1"/>
      <w:tblStyleColBandSize w:val="1"/>
      <w:tblBorders>
        <w:top w:val="single" w:color="2a4a71" w:themeColor="accent1" w:themeShade="95" w:sz="4" w:space="0"/>
        <w:left w:val="single" w:color="2a4a71" w:themeColor="accent1" w:themeShade="95" w:sz="4" w:space="0"/>
        <w:bottom w:val="single" w:color="2a4a71" w:themeColor="accent1" w:themeShade="95" w:sz="4" w:space="0"/>
        <w:right w:val="single" w:color="2a4a71" w:themeColor="accent1" w:themeShade="95" w:sz="4" w:space="0"/>
        <w:insideH w:val="single" w:color="2a4a71" w:themeColor="accent1" w:themeShade="95" w:sz="4" w:space="0"/>
        <w:insideV w:val="single" w:color="2a4a71"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band2Vert">
      <w:rPr>
        <w:rFonts w:ascii="Arial" w:hAnsi="Arial"/>
        <w:color w:val="404040"/>
        <w:sz w:val="22"/>
      </w:rPr>
      <w:pPr>
        <w:pBdr/>
        <w:spacing/>
        <w:ind/>
      </w:pPr>
      <w:tblPr>
        <w:tblBorders/>
      </w:tblPr>
      <w:tcPr>
        <w:shd w:val="clear" w:color="c7d7ea" w:themeColor="accent1" w:themeTint="50" w:fill="c7d7ea" w:themeFill="accent1" w:themeFillTint="50"/>
        <w:tcBorders/>
      </w:tcPr>
    </w:tblStylePr>
    <w:tblStylePr w:type="fir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fir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Col">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lastRow">
      <w:rPr>
        <w:rFonts w:ascii="Arial" w:hAnsi="Arial"/>
        <w:color w:val="f2f2f2"/>
        <w:sz w:val="22"/>
      </w:rPr>
      <w:pPr>
        <w:pBdr/>
        <w:spacing/>
        <w:ind/>
      </w:pPr>
      <w:tblPr>
        <w:tblBorders/>
      </w:tblPr>
      <w:tcPr>
        <w:shd w:val="clear" w:color="5d8ac2" w:themeColor="accent1" w:themeTint="EA" w:fill="5d8ac2"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8" w:customStyle="1">
    <w:name w:val="Bordered &amp; Lined - Accent 2"/>
    <w:basedOn w:val="1072"/>
    <w:uiPriority w:val="99"/>
    <w:pPr>
      <w:pBdr/>
      <w:spacing/>
      <w:ind/>
    </w:pPr>
    <w:rPr>
      <w:color w:val="404040"/>
      <w:lang w:val="en-US" w:eastAsia="en-US"/>
    </w:rPr>
    <w:tblPr>
      <w:tblStyleRowBandSize w:val="1"/>
      <w:tblStyleColBandSize w:val="1"/>
      <w:tblBorders>
        <w:top w:val="single" w:color="732a29" w:themeColor="accent2" w:themeShade="95" w:sz="4" w:space="0"/>
        <w:left w:val="single" w:color="732a29" w:themeColor="accent2" w:themeShade="95" w:sz="4" w:space="0"/>
        <w:bottom w:val="single" w:color="732a29" w:themeColor="accent2" w:themeShade="95" w:sz="4" w:space="0"/>
        <w:right w:val="single" w:color="732a29" w:themeColor="accent2" w:themeShade="95" w:sz="4" w:space="0"/>
        <w:insideH w:val="single" w:color="732a29" w:themeColor="accent2" w:themeShade="95" w:sz="4" w:space="0"/>
        <w:insideV w:val="single" w:color="732a29"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band2Vert">
      <w:rPr>
        <w:rFonts w:ascii="Arial" w:hAnsi="Arial"/>
        <w:color w:val="404040"/>
        <w:sz w:val="22"/>
      </w:rPr>
      <w:pPr>
        <w:pBdr/>
        <w:spacing/>
        <w:ind/>
      </w:pPr>
      <w:tblPr>
        <w:tblBorders/>
      </w:tblPr>
      <w:tcPr>
        <w:shd w:val="clear" w:color="f2dcdc" w:themeColor="accent2" w:themeTint="32" w:fill="f2dcdc" w:themeFill="accent2" w:themeFillTint="32"/>
        <w:tcBorders/>
      </w:tcPr>
    </w:tblStylePr>
    <w:tblStylePr w:type="fir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fir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Col">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lastRow">
      <w:rPr>
        <w:rFonts w:ascii="Arial" w:hAnsi="Arial"/>
        <w:color w:val="f2f2f2"/>
        <w:sz w:val="22"/>
      </w:rPr>
      <w:pPr>
        <w:pBdr/>
        <w:spacing/>
        <w:ind/>
      </w:pPr>
      <w:tblPr>
        <w:tblBorders/>
      </w:tblPr>
      <w:tcPr>
        <w:shd w:val="clear" w:color="d99695" w:themeColor="accent2" w:themeTint="97" w:fill="d9969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19" w:customStyle="1">
    <w:name w:val="Bordered &amp; Lined - Accent 3"/>
    <w:basedOn w:val="1072"/>
    <w:uiPriority w:val="99"/>
    <w:pPr>
      <w:pBdr/>
      <w:spacing/>
      <w:ind/>
    </w:pPr>
    <w:rPr>
      <w:color w:val="404040"/>
      <w:lang w:val="en-US" w:eastAsia="en-US"/>
    </w:rPr>
    <w:tblPr>
      <w:tblStyleRowBandSize w:val="1"/>
      <w:tblStyleColBandSize w:val="1"/>
      <w:tblBorders>
        <w:top w:val="single" w:color="5b722e" w:themeColor="accent3" w:themeShade="95" w:sz="4" w:space="0"/>
        <w:left w:val="single" w:color="5b722e" w:themeColor="accent3" w:themeShade="95" w:sz="4" w:space="0"/>
        <w:bottom w:val="single" w:color="5b722e" w:themeColor="accent3" w:themeShade="95" w:sz="4" w:space="0"/>
        <w:right w:val="single" w:color="5b722e" w:themeColor="accent3" w:themeShade="95" w:sz="4" w:space="0"/>
        <w:insideH w:val="single" w:color="5b722e" w:themeColor="accent3" w:themeShade="95" w:sz="4" w:space="0"/>
        <w:insideV w:val="single" w:color="5b722e"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band2Vert">
      <w:rPr>
        <w:rFonts w:ascii="Arial" w:hAnsi="Arial"/>
        <w:color w:val="404040"/>
        <w:sz w:val="22"/>
      </w:rPr>
      <w:pPr>
        <w:pBdr/>
        <w:spacing/>
        <w:ind/>
      </w:pPr>
      <w:tblPr>
        <w:tblBorders/>
      </w:tblPr>
      <w:tcPr>
        <w:shd w:val="clear" w:color="eaf1dc" w:themeColor="accent3" w:themeTint="34" w:fill="eaf1dc" w:themeFill="accent3" w:themeFillTint="34"/>
        <w:tcBorders/>
      </w:tcPr>
    </w:tblStylePr>
    <w:tblStylePr w:type="fir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fir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Col">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lastRow">
      <w:rPr>
        <w:rFonts w:ascii="Arial" w:hAnsi="Arial"/>
        <w:color w:val="f2f2f2"/>
        <w:sz w:val="22"/>
      </w:rPr>
      <w:pPr>
        <w:pBdr/>
        <w:spacing/>
        <w:ind/>
      </w:pPr>
      <w:tblPr>
        <w:tblBorders/>
      </w:tblPr>
      <w:tcPr>
        <w:shd w:val="clear" w:color="9abb59" w:themeColor="accent3" w:themeTint="FE" w:fill="9abb59"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0" w:customStyle="1">
    <w:name w:val="Bordered &amp; Lined - Accent 4"/>
    <w:basedOn w:val="1072"/>
    <w:uiPriority w:val="99"/>
    <w:pPr>
      <w:pBdr/>
      <w:spacing/>
      <w:ind/>
    </w:pPr>
    <w:rPr>
      <w:color w:val="404040"/>
      <w:lang w:val="en-US" w:eastAsia="en-US"/>
    </w:rPr>
    <w:tblPr>
      <w:tblStyleRowBandSize w:val="1"/>
      <w:tblStyleColBandSize w:val="1"/>
      <w:tblBorders>
        <w:top w:val="single" w:color="4a395f" w:themeColor="accent4" w:themeShade="95" w:sz="4" w:space="0"/>
        <w:left w:val="single" w:color="4a395f" w:themeColor="accent4" w:themeShade="95" w:sz="4" w:space="0"/>
        <w:bottom w:val="single" w:color="4a395f" w:themeColor="accent4" w:themeShade="95" w:sz="4" w:space="0"/>
        <w:right w:val="single" w:color="4a395f" w:themeColor="accent4" w:themeShade="95" w:sz="4" w:space="0"/>
        <w:insideH w:val="single" w:color="4a395f" w:themeColor="accent4" w:themeShade="95" w:sz="4" w:space="0"/>
        <w:insideV w:val="single" w:color="4a395f"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band2Vert">
      <w:rPr>
        <w:rFonts w:ascii="Arial" w:hAnsi="Arial"/>
        <w:color w:val="404040"/>
        <w:sz w:val="22"/>
      </w:rPr>
      <w:pPr>
        <w:pBdr/>
        <w:spacing/>
        <w:ind/>
      </w:pPr>
      <w:tblPr>
        <w:tblBorders/>
      </w:tblPr>
      <w:tcPr>
        <w:shd w:val="clear" w:color="e5dfec" w:themeColor="accent4" w:themeTint="34" w:fill="e5dfec" w:themeFill="accent4" w:themeFillTint="34"/>
        <w:tcBorders/>
      </w:tcPr>
    </w:tblStylePr>
    <w:tblStylePr w:type="fir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fir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Col">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lastRow">
      <w:rPr>
        <w:rFonts w:ascii="Arial" w:hAnsi="Arial"/>
        <w:color w:val="f2f2f2"/>
        <w:sz w:val="22"/>
      </w:rPr>
      <w:pPr>
        <w:pBdr/>
        <w:spacing/>
        <w:ind/>
      </w:pPr>
      <w:tblPr>
        <w:tblBorders/>
      </w:tblPr>
      <w:tcPr>
        <w:shd w:val="clear" w:color="b2a1c6" w:themeColor="accent4" w:themeTint="9A" w:fill="b2a1c6"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1" w:customStyle="1">
    <w:name w:val="Bordered &amp; Lined - Accent 5"/>
    <w:basedOn w:val="1072"/>
    <w:uiPriority w:val="99"/>
    <w:pPr>
      <w:pBdr/>
      <w:spacing/>
      <w:ind/>
    </w:pPr>
    <w:rPr>
      <w:color w:val="404040"/>
      <w:lang w:val="en-US" w:eastAsia="en-US"/>
    </w:rPr>
    <w:tblPr>
      <w:tblStyleRowBandSize w:val="1"/>
      <w:tblStyleColBandSize w:val="1"/>
      <w:tblBorders>
        <w:top w:val="single" w:color="266779" w:themeColor="accent5" w:themeShade="95" w:sz="4" w:space="0"/>
        <w:left w:val="single" w:color="266779" w:themeColor="accent5" w:themeShade="95" w:sz="4" w:space="0"/>
        <w:bottom w:val="single" w:color="266779" w:themeColor="accent5" w:themeShade="95" w:sz="4" w:space="0"/>
        <w:right w:val="single" w:color="266779" w:themeColor="accent5" w:themeShade="95" w:sz="4" w:space="0"/>
        <w:insideH w:val="single" w:color="266779" w:themeColor="accent5" w:themeShade="95" w:sz="4" w:space="0"/>
        <w:insideV w:val="single" w:color="266779"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band2Vert">
      <w:rPr>
        <w:rFonts w:ascii="Arial" w:hAnsi="Arial"/>
        <w:color w:val="404040"/>
        <w:sz w:val="22"/>
      </w:rPr>
      <w:pPr>
        <w:pBdr/>
        <w:spacing/>
        <w:ind/>
      </w:pPr>
      <w:tblPr>
        <w:tblBorders/>
      </w:tblPr>
      <w:tcPr>
        <w:shd w:val="clear" w:color="daeef3" w:themeColor="accent5" w:themeTint="34" w:fill="daeef3" w:themeFill="accent5" w:themeFillTint="34"/>
        <w:tcBorders/>
      </w:tcPr>
    </w:tblStylePr>
    <w:tblStylePr w:type="firstCol">
      <w:rPr>
        <w:rFonts w:ascii="Arial" w:hAnsi="Arial"/>
        <w:color w:val="f2f2f2"/>
        <w:sz w:val="22"/>
      </w:rPr>
      <w:pPr>
        <w:pBdr/>
        <w:spacing/>
        <w:ind/>
      </w:pPr>
      <w:tblPr>
        <w:tblBorders/>
      </w:tblPr>
      <w:tcPr>
        <w:shd w:val="clear" w:color="4bacc6" w:themeColor="accent5" w:fill="4bacc6" w:themeFill="accent5"/>
        <w:tcBorders/>
      </w:tcPr>
    </w:tblStylePr>
    <w:tblStylePr w:type="firstRow">
      <w:rPr>
        <w:rFonts w:ascii="Arial" w:hAnsi="Arial"/>
        <w:color w:val="f2f2f2"/>
        <w:sz w:val="22"/>
      </w:rPr>
      <w:pPr>
        <w:pBdr/>
        <w:spacing/>
        <w:ind/>
      </w:pPr>
      <w:tblPr>
        <w:tblBorders/>
      </w:tblPr>
      <w:tcPr>
        <w:shd w:val="clear" w:color="4bacc6" w:themeColor="accent5" w:fill="4bacc6" w:themeFill="accent5"/>
        <w:tcBorders/>
      </w:tcPr>
    </w:tblStylePr>
    <w:tblStylePr w:type="lastCol">
      <w:rPr>
        <w:rFonts w:ascii="Arial" w:hAnsi="Arial"/>
        <w:color w:val="f2f2f2"/>
        <w:sz w:val="22"/>
      </w:rPr>
      <w:pPr>
        <w:pBdr/>
        <w:spacing/>
        <w:ind/>
      </w:pPr>
      <w:tblPr>
        <w:tblBorders/>
      </w:tblPr>
      <w:tcPr>
        <w:shd w:val="clear" w:color="4bacc6" w:themeColor="accent5" w:fill="4bacc6" w:themeFill="accent5"/>
        <w:tcBorders/>
      </w:tcPr>
    </w:tblStylePr>
    <w:tblStylePr w:type="lastRow">
      <w:rPr>
        <w:rFonts w:ascii="Arial" w:hAnsi="Arial"/>
        <w:color w:val="f2f2f2"/>
        <w:sz w:val="22"/>
      </w:rPr>
      <w:pPr>
        <w:pBdr/>
        <w:spacing/>
        <w:ind/>
      </w:pPr>
      <w:tblPr>
        <w:tblBorders/>
      </w:tblPr>
      <w:tcPr>
        <w:shd w:val="clear" w:color="4bacc6" w:themeColor="accent5" w:fill="4bacc6"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2" w:customStyle="1">
    <w:name w:val="Bordered &amp; Lined - Accent 6"/>
    <w:basedOn w:val="1072"/>
    <w:uiPriority w:val="99"/>
    <w:pPr>
      <w:pBdr/>
      <w:spacing/>
      <w:ind/>
    </w:pPr>
    <w:rPr>
      <w:color w:val="404040"/>
      <w:lang w:val="en-US" w:eastAsia="en-US"/>
    </w:rPr>
    <w:tblPr>
      <w:tblStyleRowBandSize w:val="1"/>
      <w:tblStyleColBandSize w:val="1"/>
      <w:tblBorders>
        <w:top w:val="single" w:color="b15407" w:themeColor="accent6" w:themeShade="95" w:sz="4" w:space="0"/>
        <w:left w:val="single" w:color="b15407" w:themeColor="accent6" w:themeShade="95" w:sz="4" w:space="0"/>
        <w:bottom w:val="single" w:color="b15407" w:themeColor="accent6" w:themeShade="95" w:sz="4" w:space="0"/>
        <w:right w:val="single" w:color="b15407" w:themeColor="accent6" w:themeShade="95" w:sz="4" w:space="0"/>
        <w:insideH w:val="single" w:color="b15407" w:themeColor="accent6" w:themeShade="95" w:sz="4" w:space="0"/>
        <w:insideV w:val="single" w:color="b15407"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band2Vert">
      <w:rPr>
        <w:rFonts w:ascii="Arial" w:hAnsi="Arial"/>
        <w:color w:val="404040"/>
        <w:sz w:val="22"/>
      </w:rPr>
      <w:pPr>
        <w:pBdr/>
        <w:spacing/>
        <w:ind/>
      </w:pPr>
      <w:tblPr>
        <w:tblBorders/>
      </w:tblPr>
      <w:tcPr>
        <w:shd w:val="clear" w:color="fde9d8" w:themeColor="accent6" w:themeTint="34" w:fill="fde9d8" w:themeFill="accent6" w:themeFillTint="34"/>
        <w:tcBorders/>
      </w:tcPr>
    </w:tblStylePr>
    <w:tblStylePr w:type="firstCol">
      <w:rPr>
        <w:rFonts w:ascii="Arial" w:hAnsi="Arial"/>
        <w:color w:val="f2f2f2"/>
        <w:sz w:val="22"/>
      </w:rPr>
      <w:pPr>
        <w:pBdr/>
        <w:spacing/>
        <w:ind/>
      </w:pPr>
      <w:tblPr>
        <w:tblBorders/>
      </w:tblPr>
      <w:tcPr>
        <w:shd w:val="clear" w:color="f79646" w:themeColor="accent6" w:fill="f79646" w:themeFill="accent6"/>
        <w:tcBorders/>
      </w:tcPr>
    </w:tblStylePr>
    <w:tblStylePr w:type="firstRow">
      <w:rPr>
        <w:rFonts w:ascii="Arial" w:hAnsi="Arial"/>
        <w:color w:val="f2f2f2"/>
        <w:sz w:val="22"/>
      </w:rPr>
      <w:pPr>
        <w:pBdr/>
        <w:spacing/>
        <w:ind/>
      </w:pPr>
      <w:tblPr>
        <w:tblBorders/>
      </w:tblPr>
      <w:tcPr>
        <w:shd w:val="clear" w:color="f79646" w:themeColor="accent6" w:fill="f79646" w:themeFill="accent6"/>
        <w:tcBorders/>
      </w:tcPr>
    </w:tblStylePr>
    <w:tblStylePr w:type="lastCol">
      <w:rPr>
        <w:rFonts w:ascii="Arial" w:hAnsi="Arial"/>
        <w:color w:val="f2f2f2"/>
        <w:sz w:val="22"/>
      </w:rPr>
      <w:pPr>
        <w:pBdr/>
        <w:spacing/>
        <w:ind/>
      </w:pPr>
      <w:tblPr>
        <w:tblBorders/>
      </w:tblPr>
      <w:tcPr>
        <w:shd w:val="clear" w:color="f79646" w:themeColor="accent6" w:fill="f79646" w:themeFill="accent6"/>
        <w:tcBorders/>
      </w:tcPr>
    </w:tblStylePr>
    <w:tblStylePr w:type="lastRow">
      <w:rPr>
        <w:rFonts w:ascii="Arial" w:hAnsi="Arial"/>
        <w:color w:val="f2f2f2"/>
        <w:sz w:val="22"/>
      </w:rPr>
      <w:pPr>
        <w:pBdr/>
        <w:spacing/>
        <w:ind/>
      </w:pPr>
      <w:tblPr>
        <w:tblBorders/>
      </w:tblPr>
      <w:tcPr>
        <w:shd w:val="clear" w:color="f79646" w:themeColor="accent6" w:fill="f79646"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3" w:customStyle="1">
    <w:name w:val="Bordered"/>
    <w:basedOn w:val="1072"/>
    <w:uiPriority w:val="99"/>
    <w:pPr>
      <w:pBdr/>
      <w:spacing/>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4" w:customStyle="1">
    <w:name w:val="Bordered - Accent 1"/>
    <w:basedOn w:val="1072"/>
    <w:uiPriority w:val="99"/>
    <w:pPr>
      <w:pBdr/>
      <w:spacing/>
      <w:ind/>
    </w:pPr>
    <w:tblPr>
      <w:tblStyleRowBandSize w:val="1"/>
      <w:tblStyleColBandSize w:val="1"/>
      <w:tbl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insideH w:val="single" w:color="b7cbe4" w:themeColor="accent1" w:themeTint="67" w:sz="4" w:space="0"/>
        <w:insideV w:val="single" w:color="b7cbe4"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7cbe4" w:themeColor="accent1" w:themeTint="67" w:sz="4" w:space="0"/>
          <w:left w:val="single" w:color="b7cbe4" w:themeColor="accent1" w:themeTint="67" w:sz="4" w:space="0"/>
          <w:bottom w:val="single" w:color="b7cbe4" w:themeColor="accent1" w:themeTint="67" w:sz="4" w:space="0"/>
          <w:right w:val="single" w:color="b7cbe4"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4f81bd" w:themeColor="accent1" w:sz="12" w:space="0"/>
        </w:tcBorders>
      </w:tcPr>
    </w:tblStylePr>
    <w:tblStylePr w:type="lastCol">
      <w:rPr>
        <w:rFonts w:ascii="Arial" w:hAnsi="Arial"/>
        <w:color w:val="404040"/>
        <w:sz w:val="22"/>
      </w:rPr>
      <w:pPr>
        <w:pBdr/>
        <w:spacing/>
        <w:ind/>
      </w:pPr>
      <w:tblPr>
        <w:tblBorders/>
      </w:tblPr>
      <w:tcPr>
        <w:tcBorders>
          <w:left w:val="single" w:color="4f81bd" w:themeColor="accent1" w:sz="12" w:space="0"/>
        </w:tcBorders>
      </w:tcPr>
    </w:tblStylePr>
    <w:tblStylePr w:type="lastRow">
      <w:rPr>
        <w:rFonts w:ascii="Arial" w:hAnsi="Arial"/>
        <w:color w:val="404040"/>
        <w:sz w:val="22"/>
      </w:rPr>
      <w:pPr>
        <w:pBdr/>
        <w:spacing/>
        <w:ind/>
      </w:pPr>
      <w:tblPr>
        <w:tblBorders/>
      </w:tblPr>
      <w:tcPr>
        <w:tcBorders>
          <w:top w:val="single" w:color="4f81bd"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5" w:customStyle="1">
    <w:name w:val="Bordered - Accent 2"/>
    <w:basedOn w:val="1072"/>
    <w:uiPriority w:val="99"/>
    <w:pPr>
      <w:pBdr/>
      <w:spacing/>
      <w:ind/>
    </w:pPr>
    <w:tblPr>
      <w:tblStyleRowBandSize w:val="1"/>
      <w:tblStyleColBandSize w:val="1"/>
      <w:tbl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insideH w:val="single" w:color="e5b7b6" w:themeColor="accent2" w:themeTint="67" w:sz="4" w:space="0"/>
        <w:insideV w:val="single" w:color="e5b7b6"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e5b7b6" w:themeColor="accent2" w:themeTint="67" w:sz="4" w:space="0"/>
          <w:left w:val="single" w:color="e5b7b6" w:themeColor="accent2" w:themeTint="67" w:sz="4" w:space="0"/>
          <w:bottom w:val="single" w:color="e5b7b6" w:themeColor="accent2" w:themeTint="67" w:sz="4" w:space="0"/>
          <w:right w:val="single" w:color="e5b7b6"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d99695" w:themeColor="accent2" w:themeTint="97" w:sz="12" w:space="0"/>
        </w:tcBorders>
      </w:tcPr>
    </w:tblStylePr>
    <w:tblStylePr w:type="lastCol">
      <w:rPr>
        <w:rFonts w:ascii="Arial" w:hAnsi="Arial"/>
        <w:color w:val="404040"/>
        <w:sz w:val="22"/>
      </w:rPr>
      <w:pPr>
        <w:pBdr/>
        <w:spacing/>
        <w:ind/>
      </w:pPr>
      <w:tblPr>
        <w:tblBorders/>
      </w:tblPr>
      <w:tcPr>
        <w:tcBorders>
          <w:left w:val="single" w:color="d99695" w:themeColor="accent2" w:themeTint="97" w:sz="12" w:space="0"/>
        </w:tcBorders>
      </w:tcPr>
    </w:tblStylePr>
    <w:tblStylePr w:type="lastRow">
      <w:rPr>
        <w:rFonts w:ascii="Arial" w:hAnsi="Arial"/>
        <w:color w:val="404040"/>
        <w:sz w:val="22"/>
      </w:rPr>
      <w:pPr>
        <w:pBdr/>
        <w:spacing/>
        <w:ind/>
      </w:pPr>
      <w:tblPr>
        <w:tblBorders/>
      </w:tblPr>
      <w:tcPr>
        <w:tcBorders>
          <w:top w:val="single" w:color="d99695"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6" w:customStyle="1">
    <w:name w:val="Bordered - Accent 3"/>
    <w:basedOn w:val="1072"/>
    <w:uiPriority w:val="99"/>
    <w:pPr>
      <w:pBdr/>
      <w:spacing/>
      <w:ind/>
    </w:pPr>
    <w:tblPr>
      <w:tblStyleRowBandSize w:val="1"/>
      <w:tblStyleColBandSize w:val="1"/>
      <w:tbl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insideH w:val="single" w:color="d6e3bb" w:themeColor="accent3" w:themeTint="67" w:sz="4" w:space="0"/>
        <w:insideV w:val="single" w:color="d6e3bb"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6e3bb" w:themeColor="accent3" w:themeTint="67" w:sz="4" w:space="0"/>
          <w:left w:val="single" w:color="d6e3bb" w:themeColor="accent3" w:themeTint="67" w:sz="4" w:space="0"/>
          <w:bottom w:val="single" w:color="d6e3bb" w:themeColor="accent3" w:themeTint="67" w:sz="4" w:space="0"/>
          <w:right w:val="single" w:color="d6e3bb"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3d69b" w:themeColor="accent3" w:themeTint="98" w:sz="12" w:space="0"/>
        </w:tcBorders>
      </w:tcPr>
    </w:tblStylePr>
    <w:tblStylePr w:type="lastCol">
      <w:rPr>
        <w:rFonts w:ascii="Arial" w:hAnsi="Arial"/>
        <w:color w:val="404040"/>
        <w:sz w:val="22"/>
      </w:rPr>
      <w:pPr>
        <w:pBdr/>
        <w:spacing/>
        <w:ind/>
      </w:pPr>
      <w:tblPr>
        <w:tblBorders/>
      </w:tblPr>
      <w:tcPr>
        <w:tcBorders>
          <w:left w:val="single" w:color="c3d69b" w:themeColor="accent3" w:themeTint="98" w:sz="12" w:space="0"/>
        </w:tcBorders>
      </w:tcPr>
    </w:tblStylePr>
    <w:tblStylePr w:type="lastRow">
      <w:rPr>
        <w:rFonts w:ascii="Arial" w:hAnsi="Arial"/>
        <w:color w:val="404040"/>
        <w:sz w:val="22"/>
      </w:rPr>
      <w:pPr>
        <w:pBdr/>
        <w:spacing/>
        <w:ind/>
      </w:pPr>
      <w:tblPr>
        <w:tblBorders/>
      </w:tblPr>
      <w:tcPr>
        <w:tcBorders>
          <w:top w:val="single" w:color="c3d69b"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7" w:customStyle="1">
    <w:name w:val="Bordered - Accent 4"/>
    <w:basedOn w:val="1072"/>
    <w:uiPriority w:val="99"/>
    <w:pPr>
      <w:pBdr/>
      <w:spacing/>
      <w:ind/>
    </w:pPr>
    <w:tblPr>
      <w:tblStyleRowBandSize w:val="1"/>
      <w:tblStyleColBandSize w:val="1"/>
      <w:tbl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insideH w:val="single" w:color="cbc0d9" w:themeColor="accent4" w:themeTint="67" w:sz="4" w:space="0"/>
        <w:insideV w:val="single" w:color="cbc0d9"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cbc0d9" w:themeColor="accent4" w:themeTint="67" w:sz="4" w:space="0"/>
          <w:left w:val="single" w:color="cbc0d9" w:themeColor="accent4" w:themeTint="67" w:sz="4" w:space="0"/>
          <w:bottom w:val="single" w:color="cbc0d9" w:themeColor="accent4" w:themeTint="67" w:sz="4" w:space="0"/>
          <w:right w:val="single" w:color="cbc0d9"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b2a1c6" w:themeColor="accent4" w:themeTint="9A" w:sz="12" w:space="0"/>
        </w:tcBorders>
      </w:tcPr>
    </w:tblStylePr>
    <w:tblStylePr w:type="lastCol">
      <w:rPr>
        <w:rFonts w:ascii="Arial" w:hAnsi="Arial"/>
        <w:color w:val="404040"/>
        <w:sz w:val="22"/>
      </w:rPr>
      <w:pPr>
        <w:pBdr/>
        <w:spacing/>
        <w:ind/>
      </w:pPr>
      <w:tblPr>
        <w:tblBorders/>
      </w:tblPr>
      <w:tcPr>
        <w:tcBorders>
          <w:left w:val="single" w:color="b2a1c6" w:themeColor="accent4" w:themeTint="9A" w:sz="12" w:space="0"/>
        </w:tcBorders>
      </w:tcPr>
    </w:tblStylePr>
    <w:tblStylePr w:type="lastRow">
      <w:rPr>
        <w:rFonts w:ascii="Arial" w:hAnsi="Arial"/>
        <w:color w:val="404040"/>
        <w:sz w:val="22"/>
      </w:rPr>
      <w:pPr>
        <w:pBdr/>
        <w:spacing/>
        <w:ind/>
      </w:pPr>
      <w:tblPr>
        <w:tblBorders/>
      </w:tblPr>
      <w:tcPr>
        <w:tcBorders>
          <w:top w:val="single" w:color="b2a1c6"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8" w:customStyle="1">
    <w:name w:val="Bordered - Accent 5"/>
    <w:basedOn w:val="1072"/>
    <w:uiPriority w:val="99"/>
    <w:pPr>
      <w:pBdr/>
      <w:spacing/>
      <w:ind/>
    </w:pPr>
    <w:tblPr>
      <w:tblStyleRowBandSize w:val="1"/>
      <w:tblStyleColBandSize w:val="1"/>
      <w:tbl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insideH w:val="single" w:color="b6dde8" w:themeColor="accent5" w:themeTint="67" w:sz="4" w:space="0"/>
        <w:insideV w:val="single" w:color="b6dde8"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6dde8" w:themeColor="accent5" w:themeTint="67" w:sz="4" w:space="0"/>
          <w:left w:val="single" w:color="b6dde8" w:themeColor="accent5" w:themeTint="67" w:sz="4" w:space="0"/>
          <w:bottom w:val="single" w:color="b6dde8" w:themeColor="accent5" w:themeTint="67" w:sz="4" w:space="0"/>
          <w:right w:val="single" w:color="b6dde8"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92ccdc" w:themeColor="accent5" w:themeTint="9A" w:sz="12" w:space="0"/>
        </w:tcBorders>
      </w:tcPr>
    </w:tblStylePr>
    <w:tblStylePr w:type="lastCol">
      <w:rPr>
        <w:rFonts w:ascii="Arial" w:hAnsi="Arial"/>
        <w:color w:val="404040"/>
        <w:sz w:val="22"/>
      </w:rPr>
      <w:pPr>
        <w:pBdr/>
        <w:spacing/>
        <w:ind/>
      </w:pPr>
      <w:tblPr>
        <w:tblBorders/>
      </w:tblPr>
      <w:tcPr>
        <w:tcBorders>
          <w:left w:val="single" w:color="92ccdc" w:themeColor="accent5" w:themeTint="9A" w:sz="12" w:space="0"/>
        </w:tcBorders>
      </w:tcPr>
    </w:tblStylePr>
    <w:tblStylePr w:type="lastRow">
      <w:rPr>
        <w:rFonts w:ascii="Arial" w:hAnsi="Arial"/>
        <w:color w:val="404040"/>
        <w:sz w:val="22"/>
      </w:rPr>
      <w:pPr>
        <w:pBdr/>
        <w:spacing/>
        <w:ind/>
      </w:pPr>
      <w:tblPr>
        <w:tblBorders/>
      </w:tblPr>
      <w:tcPr>
        <w:tcBorders>
          <w:top w:val="single" w:color="92ccdc"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29" w:customStyle="1">
    <w:name w:val="Bordered - Accent 6"/>
    <w:basedOn w:val="1072"/>
    <w:uiPriority w:val="99"/>
    <w:pPr>
      <w:pBdr/>
      <w:spacing/>
      <w:ind/>
    </w:pPr>
    <w:tblPr>
      <w:tblStyleRowBandSize w:val="1"/>
      <w:tblStyleColBandSize w:val="1"/>
      <w:tbl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insideH w:val="single" w:color="fbd4b4" w:themeColor="accent6" w:themeTint="67" w:sz="4" w:space="0"/>
        <w:insideV w:val="single" w:color="fbd4b4"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fbd4b4" w:themeColor="accent6" w:themeTint="67" w:sz="4" w:space="0"/>
          <w:left w:val="single" w:color="fbd4b4" w:themeColor="accent6" w:themeTint="67" w:sz="4" w:space="0"/>
          <w:bottom w:val="single" w:color="fbd4b4" w:themeColor="accent6" w:themeTint="67" w:sz="4" w:space="0"/>
          <w:right w:val="single" w:color="fbd4b4"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ac090" w:themeColor="accent6" w:themeTint="98" w:sz="12" w:space="0"/>
        </w:tcBorders>
      </w:tcPr>
    </w:tblStylePr>
    <w:tblStylePr w:type="lastCol">
      <w:rPr>
        <w:rFonts w:ascii="Arial" w:hAnsi="Arial"/>
        <w:color w:val="404040"/>
        <w:sz w:val="22"/>
      </w:rPr>
      <w:pPr>
        <w:pBdr/>
        <w:spacing/>
        <w:ind/>
      </w:pPr>
      <w:tblPr>
        <w:tblBorders/>
      </w:tblPr>
      <w:tcPr>
        <w:tcBorders>
          <w:left w:val="single" w:color="fac090" w:themeColor="accent6" w:themeTint="98" w:sz="12" w:space="0"/>
        </w:tcBorders>
      </w:tcPr>
    </w:tblStylePr>
    <w:tblStylePr w:type="lastRow">
      <w:rPr>
        <w:rFonts w:ascii="Arial" w:hAnsi="Arial"/>
        <w:color w:val="404040"/>
        <w:sz w:val="22"/>
      </w:rPr>
      <w:pPr>
        <w:pBdr/>
        <w:spacing/>
        <w:ind/>
      </w:pPr>
      <w:tblPr>
        <w:tblBorders/>
      </w:tblPr>
      <w:tcPr>
        <w:tcBorders>
          <w:top w:val="single" w:color="fac09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30">
    <w:name w:val="table of figures"/>
    <w:basedOn w:val="1061"/>
    <w:next w:val="1061"/>
    <w:uiPriority w:val="99"/>
    <w:unhideWhenUsed/>
    <w:pPr>
      <w:pBdr/>
      <w:spacing/>
      <w:ind/>
    </w:pPr>
  </w:style>
  <w:style w:type="numbering" w:styleId="1231" w:customStyle="1">
    <w:name w:val="A.EUS.Bullet-list"/>
    <w:uiPriority w:val="99"/>
    <w:pPr>
      <w:numPr>
        <w:ilvl w:val="0"/>
        <w:numId w:val="3"/>
      </w:numPr>
      <w:pBdr/>
      <w:spacing/>
      <w:ind/>
    </w:pPr>
  </w:style>
  <w:style w:type="paragraph" w:styleId="1232" w:customStyle="1">
    <w:name w:val="SFERA.Agenda Head 1"/>
    <w:qFormat/>
    <w:pPr>
      <w:pBdr/>
      <w:spacing w:after="40"/>
      <w:ind/>
      <w:jc w:val="center"/>
    </w:pPr>
    <w:rPr>
      <w:rFonts w:ascii="Bookman Old Style" w:hAnsi="Bookman Old Style"/>
      <w:b/>
      <w:bCs/>
      <w:sz w:val="28"/>
      <w:szCs w:val="28"/>
      <w:lang w:eastAsia="en-US"/>
    </w:rPr>
  </w:style>
  <w:style w:type="paragraph" w:styleId="1233" w:customStyle="1">
    <w:name w:val="SFERA.Head 5"/>
    <w:basedOn w:val="1256"/>
    <w:next w:val="1240"/>
    <w:qFormat/>
    <w:pPr>
      <w:numPr>
        <w:ilvl w:val="4"/>
      </w:numPr>
      <w:pBdr/>
      <w:tabs>
        <w:tab w:val="clear" w:leader="none" w:pos="2520"/>
      </w:tabs>
      <w:spacing/>
      <w:ind w:hanging="1299" w:left="2127"/>
      <w:outlineLvl w:val="4"/>
    </w:pPr>
    <w:rPr>
      <w:sz w:val="22"/>
      <w:szCs w:val="22"/>
    </w:rPr>
  </w:style>
  <w:style w:type="paragraph" w:styleId="1234" w:customStyle="1">
    <w:name w:val="SFERA.Agenda Head 2"/>
    <w:qFormat/>
    <w:pPr>
      <w:pBdr/>
      <w:spacing/>
      <w:ind/>
      <w:jc w:val="center"/>
    </w:pPr>
    <w:rPr>
      <w:rFonts w:ascii="Bookman Old Style" w:hAnsi="Bookman Old Style"/>
      <w:sz w:val="24"/>
      <w:szCs w:val="24"/>
      <w:lang w:eastAsia="en-US"/>
    </w:rPr>
  </w:style>
  <w:style w:type="paragraph" w:styleId="1235" w:customStyle="1">
    <w:name w:val="SFERA.Agenda Head 3"/>
    <w:basedOn w:val="1232"/>
    <w:qFormat/>
    <w:pPr>
      <w:pBdr/>
      <w:spacing/>
      <w:ind/>
    </w:pPr>
  </w:style>
  <w:style w:type="numbering" w:styleId="1236" w:customStyle="1">
    <w:name w:val="A.EUS.Number-list"/>
    <w:uiPriority w:val="99"/>
    <w:pPr>
      <w:numPr>
        <w:ilvl w:val="0"/>
        <w:numId w:val="5"/>
      </w:numPr>
      <w:pBdr/>
      <w:spacing/>
      <w:ind/>
    </w:pPr>
  </w:style>
  <w:style w:type="paragraph" w:styleId="1237" w:customStyle="1">
    <w:name w:val="SFERA.Bullet-list Paragraph"/>
    <w:basedOn w:val="1282"/>
    <w:link w:val="1300"/>
    <w:qFormat/>
    <w:pPr>
      <w:pBdr/>
      <w:spacing/>
      <w:ind/>
    </w:pPr>
  </w:style>
  <w:style w:type="paragraph" w:styleId="1238" w:customStyle="1">
    <w:name w:val="Párrafo básico"/>
    <w:basedOn w:val="1061"/>
    <w:uiPriority w:val="99"/>
    <w:qFormat/>
    <w:pPr>
      <w:widowControl w:val="false"/>
      <w:pBdr/>
      <w:spacing w:line="360" w:lineRule="auto"/>
      <w:ind/>
      <w:jc w:val="both"/>
    </w:pPr>
    <w:rPr>
      <w:rFonts w:cs="MinionPro-Regular"/>
      <w:color w:val="000000"/>
    </w:rPr>
  </w:style>
  <w:style w:type="paragraph" w:styleId="1239" w:customStyle="1">
    <w:name w:val="SFERA.Number-list Paragraph"/>
    <w:basedOn w:val="1240"/>
    <w:qFormat/>
    <w:pPr>
      <w:numPr>
        <w:ilvl w:val="0"/>
        <w:numId w:val="6"/>
      </w:numPr>
      <w:pBdr/>
      <w:spacing/>
      <w:ind w:hanging="284" w:left="568"/>
    </w:pPr>
  </w:style>
  <w:style w:type="paragraph" w:styleId="1240" w:customStyle="1">
    <w:name w:val="SFERA.Basic Text"/>
    <w:link w:val="1299"/>
    <w:qFormat/>
    <w:pPr>
      <w:widowControl w:val="false"/>
      <w:pBdr/>
      <w:spacing w:after="200" w:before="200" w:line="360" w:lineRule="auto"/>
      <w:ind/>
      <w:jc w:val="both"/>
    </w:pPr>
    <w:rPr>
      <w:rFonts w:ascii="Bookman Old Style" w:hAnsi="Bookman Old Style" w:eastAsia="Calibri"/>
      <w:sz w:val="22"/>
      <w:szCs w:val="18"/>
      <w:lang w:eastAsia="en-US"/>
    </w:rPr>
  </w:style>
  <w:style w:type="paragraph" w:styleId="1241" w:customStyle="1">
    <w:name w:val="[Párrafo básico]"/>
    <w:basedOn w:val="1061"/>
    <w:pPr>
      <w:widowControl w:val="false"/>
      <w:pBdr/>
      <w:spacing/>
      <w:ind/>
    </w:pPr>
    <w:rPr>
      <w:rFonts w:ascii="MinionPro-Regular" w:hAnsi="MinionPro-Regular"/>
      <w:color w:val="000000"/>
      <w:sz w:val="24"/>
    </w:rPr>
  </w:style>
  <w:style w:type="character" w:styleId="1242">
    <w:name w:val="endnote reference"/>
    <w:semiHidden/>
    <w:pPr>
      <w:pBdr/>
      <w:spacing/>
      <w:ind/>
    </w:pPr>
    <w:rPr>
      <w:rFonts w:ascii="Arial" w:hAnsi="Arial"/>
      <w:b/>
      <w:sz w:val="16"/>
      <w:vertAlign w:val="superscript"/>
    </w:rPr>
  </w:style>
  <w:style w:type="paragraph" w:styleId="1243">
    <w:name w:val="endnote text"/>
    <w:basedOn w:val="1061"/>
    <w:link w:val="1244"/>
    <w:semiHidden/>
    <w:pPr>
      <w:pBdr/>
      <w:spacing w:after="120"/>
      <w:ind/>
    </w:pPr>
    <w:rPr>
      <w:sz w:val="16"/>
    </w:rPr>
  </w:style>
  <w:style w:type="character" w:styleId="1244" w:customStyle="1">
    <w:name w:val="Endnote Text Char1"/>
    <w:link w:val="1243"/>
    <w:semiHidden/>
    <w:pPr>
      <w:pBdr/>
      <w:spacing/>
      <w:ind/>
    </w:pPr>
    <w:rPr>
      <w:rFonts w:ascii="Arial" w:hAnsi="Arial" w:cs="Times New Roman"/>
      <w:sz w:val="16"/>
      <w:szCs w:val="20"/>
    </w:rPr>
  </w:style>
  <w:style w:type="paragraph" w:styleId="1245">
    <w:name w:val="Footer"/>
    <w:basedOn w:val="1061"/>
    <w:link w:val="1246"/>
    <w:uiPriority w:val="99"/>
    <w:qFormat/>
    <w:pPr>
      <w:pBdr/>
      <w:tabs>
        <w:tab w:val="center" w:leader="none" w:pos="4252"/>
        <w:tab w:val="right" w:leader="none" w:pos="8504"/>
      </w:tabs>
      <w:spacing/>
      <w:ind/>
    </w:pPr>
    <w:rPr>
      <w:lang w:val="en-GB"/>
    </w:rPr>
  </w:style>
  <w:style w:type="character" w:styleId="1246" w:customStyle="1">
    <w:name w:val="Footer Char1"/>
    <w:link w:val="1245"/>
    <w:uiPriority w:val="99"/>
    <w:pPr>
      <w:pBdr/>
      <w:spacing/>
      <w:ind/>
    </w:pPr>
    <w:rPr>
      <w:rFonts w:ascii="Arial" w:hAnsi="Arial"/>
      <w:lang w:eastAsia="en-US"/>
    </w:rPr>
  </w:style>
  <w:style w:type="paragraph" w:styleId="1247" w:customStyle="1">
    <w:name w:val="SFERA.Footnote"/>
    <w:qFormat/>
    <w:pPr>
      <w:pBdr/>
      <w:spacing/>
      <w:ind/>
    </w:pPr>
    <w:rPr>
      <w:rFonts w:ascii="Bookman Old Style" w:hAnsi="Bookman Old Style"/>
      <w:color w:val="808080"/>
      <w:sz w:val="16"/>
      <w:lang w:eastAsia="en-US"/>
    </w:rPr>
  </w:style>
  <w:style w:type="character" w:styleId="1248">
    <w:name w:val="footnote reference"/>
    <w:semiHidden/>
    <w:pPr>
      <w:pBdr/>
      <w:spacing/>
      <w:ind/>
    </w:pPr>
    <w:rPr>
      <w:rFonts w:ascii="Arial" w:hAnsi="Arial"/>
      <w:b/>
      <w:sz w:val="20"/>
      <w:vertAlign w:val="superscript"/>
    </w:rPr>
  </w:style>
  <w:style w:type="paragraph" w:styleId="1249">
    <w:name w:val="footnote text"/>
    <w:basedOn w:val="1061"/>
    <w:link w:val="1250"/>
    <w:uiPriority w:val="99"/>
    <w:semiHidden/>
    <w:pPr>
      <w:pBdr/>
      <w:spacing w:after="40"/>
      <w:ind/>
    </w:pPr>
    <w:rPr>
      <w:color w:val="000000"/>
      <w:sz w:val="16"/>
    </w:rPr>
  </w:style>
  <w:style w:type="character" w:styleId="1250" w:customStyle="1">
    <w:name w:val="Footnote Text Char1"/>
    <w:link w:val="1249"/>
    <w:uiPriority w:val="99"/>
    <w:semiHidden/>
    <w:pPr>
      <w:pBdr/>
      <w:spacing/>
      <w:ind/>
    </w:pPr>
    <w:rPr>
      <w:rFonts w:ascii="Arial" w:hAnsi="Arial" w:cs="Times New Roman"/>
      <w:color w:val="000000"/>
      <w:sz w:val="16"/>
      <w:szCs w:val="20"/>
    </w:rPr>
  </w:style>
  <w:style w:type="paragraph" w:styleId="1251" w:customStyle="1">
    <w:name w:val="SFERA.Front Head"/>
    <w:qFormat/>
    <w:pPr>
      <w:pBdr/>
      <w:spacing w:after="360"/>
      <w:ind/>
      <w:jc w:val="center"/>
      <w:outlineLvl w:val="0"/>
    </w:pPr>
    <w:rPr>
      <w:rFonts w:ascii="Bookman Old Style" w:hAnsi="Bookman Old Style"/>
      <w:b/>
      <w:color w:val="000000"/>
      <w:sz w:val="48"/>
      <w:lang w:eastAsia="en-US"/>
    </w:rPr>
  </w:style>
  <w:style w:type="paragraph" w:styleId="1252" w:customStyle="1">
    <w:name w:val="SFERA.Front Subt"/>
    <w:qFormat/>
    <w:pPr>
      <w:pBdr/>
      <w:spacing/>
      <w:ind/>
      <w:jc w:val="both"/>
      <w:outlineLvl w:val="1"/>
    </w:pPr>
    <w:rPr>
      <w:rFonts w:ascii="Bookman Old Style" w:hAnsi="Bookman Old Style"/>
      <w:sz w:val="48"/>
      <w:lang w:eastAsia="en-US"/>
    </w:rPr>
  </w:style>
  <w:style w:type="paragraph" w:styleId="1253" w:customStyle="1">
    <w:name w:val="SFERA.Head 3"/>
    <w:basedOn w:val="1255"/>
    <w:next w:val="1240"/>
    <w:link w:val="1304"/>
    <w:qFormat/>
    <w:pPr>
      <w:numPr>
        <w:ilvl w:val="2"/>
      </w:numPr>
      <w:pBdr/>
      <w:spacing/>
      <w:ind/>
      <w:outlineLvl w:val="2"/>
    </w:pPr>
    <w:rPr>
      <w:sz w:val="32"/>
    </w:rPr>
  </w:style>
  <w:style w:type="paragraph" w:styleId="1254" w:customStyle="1">
    <w:name w:val="SFERA.Head 1"/>
    <w:basedOn w:val="1240"/>
    <w:next w:val="1240"/>
    <w:link w:val="1305"/>
    <w:qFormat/>
    <w:pPr>
      <w:pageBreakBefore w:val="true"/>
      <w:numPr>
        <w:ilvl w:val="0"/>
        <w:numId w:val="1"/>
      </w:numPr>
      <w:pBdr/>
      <w:spacing w:after="360" w:line="240" w:lineRule="auto"/>
      <w:ind/>
      <w:outlineLvl w:val="0"/>
    </w:pPr>
    <w:rPr>
      <w:b/>
      <w:sz w:val="52"/>
    </w:rPr>
  </w:style>
  <w:style w:type="paragraph" w:styleId="1255" w:customStyle="1">
    <w:name w:val="SFERA.Head 2"/>
    <w:basedOn w:val="1061"/>
    <w:next w:val="1240"/>
    <w:qFormat/>
    <w:pPr>
      <w:numPr>
        <w:ilvl w:val="1"/>
        <w:numId w:val="1"/>
      </w:numPr>
      <w:pBdr/>
      <w:spacing w:after="120" w:before="480"/>
      <w:ind w:left="0"/>
      <w:jc w:val="both"/>
      <w:outlineLvl w:val="1"/>
    </w:pPr>
    <w:rPr>
      <w:rFonts w:ascii="Bookman Old Style" w:hAnsi="Bookman Old Style"/>
      <w:b/>
      <w:sz w:val="40"/>
      <w:lang w:val="en-GB"/>
    </w:rPr>
  </w:style>
  <w:style w:type="paragraph" w:styleId="1256" w:customStyle="1">
    <w:name w:val="SFERA.Head 4"/>
    <w:basedOn w:val="1253"/>
    <w:next w:val="1240"/>
    <w:qFormat/>
    <w:pPr>
      <w:numPr>
        <w:ilvl w:val="3"/>
      </w:numPr>
      <w:pBdr/>
      <w:spacing/>
      <w:ind/>
      <w:outlineLvl w:val="3"/>
    </w:pPr>
    <w:rPr>
      <w:sz w:val="24"/>
      <w:szCs w:val="24"/>
    </w:rPr>
  </w:style>
  <w:style w:type="paragraph" w:styleId="1257">
    <w:name w:val="Header"/>
    <w:basedOn w:val="1061"/>
    <w:link w:val="1258"/>
    <w:uiPriority w:val="99"/>
    <w:qFormat/>
    <w:pPr>
      <w:pBdr/>
      <w:tabs>
        <w:tab w:val="center" w:leader="none" w:pos="4252"/>
        <w:tab w:val="right" w:leader="none" w:pos="8504"/>
      </w:tabs>
      <w:spacing/>
      <w:ind/>
    </w:pPr>
  </w:style>
  <w:style w:type="character" w:styleId="1258" w:customStyle="1">
    <w:name w:val="Header Char1"/>
    <w:link w:val="1257"/>
    <w:uiPriority w:val="99"/>
    <w:pPr>
      <w:pBdr/>
      <w:spacing/>
      <w:ind/>
    </w:pPr>
    <w:rPr>
      <w:rFonts w:ascii="Arial" w:hAnsi="Arial" w:cs="Times New Roman"/>
      <w:sz w:val="20"/>
      <w:szCs w:val="20"/>
    </w:rPr>
  </w:style>
  <w:style w:type="paragraph" w:styleId="1259" w:customStyle="1">
    <w:name w:val="SFERA.Header"/>
    <w:qFormat/>
    <w:pPr>
      <w:pBdr/>
      <w:spacing/>
      <w:ind/>
      <w:jc w:val="right"/>
    </w:pPr>
    <w:rPr>
      <w:rFonts w:ascii="Bookman Old Style" w:hAnsi="Bookman Old Style"/>
      <w:b/>
      <w:color w:val="808080"/>
      <w:spacing w:val="-8"/>
      <w:lang w:eastAsia="en-US"/>
    </w:rPr>
  </w:style>
  <w:style w:type="paragraph" w:styleId="1260" w:customStyle="1">
    <w:name w:val="SFERA.Header Title"/>
    <w:basedOn w:val="1240"/>
    <w:qFormat/>
    <w:pPr>
      <w:pBdr/>
      <w:spacing/>
      <w:ind/>
    </w:pPr>
  </w:style>
  <w:style w:type="character" w:styleId="1261" w:customStyle="1">
    <w:name w:val="Heading 1 Char1"/>
    <w:link w:val="1062"/>
    <w:uiPriority w:val="9"/>
    <w:pPr>
      <w:pBdr/>
      <w:spacing/>
      <w:ind/>
    </w:pPr>
    <w:rPr>
      <w:rFonts w:ascii="Arial" w:hAnsi="Arial"/>
      <w:b/>
      <w:sz w:val="32"/>
      <w:lang w:val="es-ES_tradnl" w:eastAsia="en-US"/>
    </w:rPr>
  </w:style>
  <w:style w:type="character" w:styleId="1262" w:customStyle="1">
    <w:name w:val="Heading 2 Char1"/>
    <w:link w:val="1063"/>
    <w:pPr>
      <w:pBdr/>
      <w:spacing/>
      <w:ind/>
    </w:pPr>
    <w:rPr>
      <w:rFonts w:ascii="Arial" w:hAnsi="Arial" w:cs="Times New Roman"/>
      <w:b/>
      <w:i/>
      <w:szCs w:val="20"/>
    </w:rPr>
  </w:style>
  <w:style w:type="character" w:styleId="1263" w:customStyle="1">
    <w:name w:val="Heading 3 Char1"/>
    <w:link w:val="1064"/>
    <w:pPr>
      <w:pBdr/>
      <w:spacing/>
      <w:ind/>
    </w:pPr>
    <w:rPr>
      <w:rFonts w:ascii="Arial" w:hAnsi="Arial" w:cs="Times New Roman"/>
      <w:szCs w:val="20"/>
    </w:rPr>
  </w:style>
  <w:style w:type="paragraph" w:styleId="1264">
    <w:name w:val="toc 1"/>
    <w:next w:val="1061"/>
    <w:uiPriority w:val="39"/>
    <w:qFormat/>
    <w:pPr>
      <w:pBdr/>
      <w:tabs>
        <w:tab w:val="right" w:leader="dot" w:pos="9072"/>
      </w:tabs>
      <w:spacing w:after="120" w:before="120"/>
      <w:ind/>
    </w:pPr>
    <w:rPr>
      <w:rFonts w:ascii="Bookman Old Style" w:hAnsi="Bookman Old Style"/>
      <w:sz w:val="22"/>
      <w:lang w:eastAsia="en-US"/>
    </w:rPr>
  </w:style>
  <w:style w:type="paragraph" w:styleId="1265">
    <w:name w:val="toc 2"/>
    <w:basedOn w:val="1264"/>
    <w:next w:val="1061"/>
    <w:uiPriority w:val="39"/>
    <w:qFormat/>
    <w:pPr>
      <w:pBdr/>
      <w:spacing/>
      <w:ind/>
    </w:pPr>
  </w:style>
  <w:style w:type="paragraph" w:styleId="1266">
    <w:name w:val="toc 3"/>
    <w:basedOn w:val="1264"/>
    <w:next w:val="1061"/>
    <w:uiPriority w:val="39"/>
    <w:qFormat/>
    <w:pPr>
      <w:pBdr/>
      <w:spacing/>
      <w:ind/>
    </w:pPr>
  </w:style>
  <w:style w:type="paragraph" w:styleId="1267">
    <w:name w:val="toc 4"/>
    <w:basedOn w:val="1264"/>
    <w:next w:val="1061"/>
    <w:uiPriority w:val="1"/>
    <w:qFormat/>
    <w:pPr>
      <w:pBdr/>
      <w:spacing/>
      <w:ind/>
    </w:pPr>
  </w:style>
  <w:style w:type="paragraph" w:styleId="1268">
    <w:name w:val="toc 5"/>
    <w:basedOn w:val="1264"/>
    <w:next w:val="1061"/>
    <w:uiPriority w:val="1"/>
    <w:qFormat/>
    <w:pPr>
      <w:pBdr/>
      <w:spacing/>
      <w:ind/>
    </w:pPr>
  </w:style>
  <w:style w:type="paragraph" w:styleId="1269">
    <w:name w:val="toc 6"/>
    <w:basedOn w:val="1264"/>
    <w:next w:val="1061"/>
    <w:uiPriority w:val="1"/>
    <w:qFormat/>
    <w:pPr>
      <w:pBdr/>
      <w:spacing/>
      <w:ind/>
    </w:pPr>
  </w:style>
  <w:style w:type="paragraph" w:styleId="1270">
    <w:name w:val="toc 7"/>
    <w:basedOn w:val="1061"/>
    <w:next w:val="1061"/>
    <w:pPr>
      <w:pBdr/>
      <w:spacing/>
      <w:ind w:left="1200"/>
    </w:pPr>
  </w:style>
  <w:style w:type="paragraph" w:styleId="1271">
    <w:name w:val="toc 8"/>
    <w:basedOn w:val="1061"/>
    <w:next w:val="1061"/>
    <w:pPr>
      <w:pBdr/>
      <w:spacing/>
      <w:ind w:left="1400"/>
    </w:pPr>
  </w:style>
  <w:style w:type="paragraph" w:styleId="1272">
    <w:name w:val="toc 9"/>
    <w:basedOn w:val="1061"/>
    <w:next w:val="1061"/>
    <w:pPr>
      <w:pBdr/>
      <w:spacing/>
      <w:ind w:left="1600"/>
    </w:pPr>
  </w:style>
  <w:style w:type="character" w:styleId="1273">
    <w:name w:val="Hyperlink"/>
    <w:uiPriority w:val="99"/>
    <w:unhideWhenUsed/>
    <w:qFormat/>
    <w:pPr>
      <w:pBdr/>
      <w:spacing/>
      <w:ind/>
    </w:pPr>
    <w:rPr>
      <w:rFonts w:ascii="Bookman Old Style" w:hAnsi="Bookman Old Style"/>
      <w:color w:val="0066ff"/>
      <w:u w:val="single"/>
      <w:lang w:val="en-GB"/>
    </w:rPr>
  </w:style>
  <w:style w:type="paragraph" w:styleId="1274" w:customStyle="1">
    <w:name w:val="SFERA.Index Head"/>
    <w:next w:val="1240"/>
    <w:qFormat/>
    <w:pPr>
      <w:pageBreakBefore w:val="true"/>
      <w:pBdr>
        <w:bottom w:val="single" w:color="808080" w:sz="4" w:space="1"/>
      </w:pBdr>
      <w:spacing w:after="240" w:before="240" w:line="288" w:lineRule="auto"/>
      <w:ind/>
      <w:outlineLvl w:val="0"/>
    </w:pPr>
    <w:rPr>
      <w:rFonts w:ascii="Bookman Old Style" w:hAnsi="Bookman Old Style"/>
      <w:b/>
      <w:sz w:val="24"/>
      <w:lang w:eastAsia="en-US"/>
    </w:rPr>
  </w:style>
  <w:style w:type="paragraph" w:styleId="1275" w:customStyle="1">
    <w:name w:val="SFERA.Meeting Concept"/>
    <w:qFormat/>
    <w:pPr>
      <w:pBdr/>
      <w:spacing w:after="120" w:before="120"/>
      <w:ind w:right="57" w:left="57"/>
    </w:pPr>
    <w:rPr>
      <w:rFonts w:ascii="Bookman Old Style" w:hAnsi="Bookman Old Style" w:eastAsia="Times New Roman"/>
      <w:caps/>
      <w:sz w:val="14"/>
      <w:lang w:eastAsia="en-US"/>
    </w:rPr>
  </w:style>
  <w:style w:type="paragraph" w:styleId="1276" w:customStyle="1">
    <w:name w:val="SFERA.Meeting Date"/>
    <w:qFormat/>
    <w:pPr>
      <w:pBdr/>
      <w:spacing w:after="120" w:before="120"/>
      <w:ind w:right="57" w:left="57"/>
    </w:pPr>
    <w:rPr>
      <w:rFonts w:ascii="Bookman Old Style" w:hAnsi="Bookman Old Style" w:eastAsia="Times New Roman"/>
      <w:caps/>
      <w:sz w:val="18"/>
      <w:lang w:eastAsia="en-US"/>
    </w:rPr>
  </w:style>
  <w:style w:type="paragraph" w:styleId="1277" w:customStyle="1">
    <w:name w:val="SFERA.Meeting Head 1"/>
    <w:qFormat/>
    <w:pPr>
      <w:pBdr/>
      <w:spacing w:after="60"/>
      <w:ind/>
    </w:pPr>
    <w:rPr>
      <w:rFonts w:ascii="Arial" w:hAnsi="Arial" w:eastAsia="Times New Roman"/>
      <w:b/>
      <w:color w:val="808080"/>
      <w:sz w:val="36"/>
      <w:lang w:eastAsia="en-US"/>
    </w:rPr>
  </w:style>
  <w:style w:type="paragraph" w:styleId="1278" w:customStyle="1">
    <w:name w:val="SFERA.Meeting Head 2"/>
    <w:basedOn w:val="1277"/>
    <w:qFormat/>
    <w:pPr>
      <w:pBdr/>
      <w:spacing/>
      <w:ind/>
    </w:pPr>
    <w:rPr>
      <w:rFonts w:ascii="Bookman Old Style" w:hAnsi="Bookman Old Style"/>
      <w:sz w:val="24"/>
    </w:rPr>
  </w:style>
  <w:style w:type="paragraph" w:styleId="1279" w:customStyle="1">
    <w:name w:val="SFERA.Meeting Minutes"/>
    <w:qFormat/>
    <w:pPr>
      <w:pBdr/>
      <w:spacing w:after="120" w:before="120"/>
      <w:ind w:right="57" w:left="57"/>
    </w:pPr>
    <w:rPr>
      <w:rFonts w:ascii="Bookman Old Style" w:hAnsi="Bookman Old Style" w:eastAsia="Times New Roman"/>
      <w:b/>
      <w:caps/>
      <w:sz w:val="22"/>
      <w:lang w:eastAsia="en-US"/>
    </w:rPr>
  </w:style>
  <w:style w:type="paragraph" w:styleId="1280" w:customStyle="1">
    <w:name w:val="SFERA.Meeting text"/>
    <w:qFormat/>
    <w:pPr>
      <w:pBdr/>
      <w:spacing w:after="120" w:before="120"/>
      <w:ind w:right="57" w:left="57"/>
    </w:pPr>
    <w:rPr>
      <w:rFonts w:ascii="Bookman Old Style" w:hAnsi="Bookman Old Style" w:eastAsia="Times New Roman"/>
      <w:lang w:eastAsia="en-US"/>
    </w:rPr>
  </w:style>
  <w:style w:type="character" w:styleId="1281">
    <w:name w:val="page number"/>
    <w:qFormat/>
    <w:pPr>
      <w:pBdr/>
      <w:spacing/>
      <w:ind/>
    </w:pPr>
    <w:rPr>
      <w:rFonts w:ascii="Bookman Old Style" w:hAnsi="Bookman Old Style"/>
      <w:b/>
      <w:color w:val="808080"/>
      <w:sz w:val="18"/>
      <w:lang w:val="en-GB"/>
    </w:rPr>
  </w:style>
  <w:style w:type="paragraph" w:styleId="1282" w:customStyle="1">
    <w:name w:val="SFERA.Short List"/>
    <w:basedOn w:val="1240"/>
    <w:pPr>
      <w:numPr>
        <w:ilvl w:val="0"/>
        <w:numId w:val="2"/>
      </w:numPr>
      <w:pBdr/>
      <w:spacing/>
      <w:ind w:hanging="284" w:left="568"/>
      <w:contextualSpacing w:val="true"/>
    </w:pPr>
  </w:style>
  <w:style w:type="paragraph" w:styleId="1283" w:customStyle="1">
    <w:name w:val="SFERA.Table Concept 2"/>
    <w:qFormat/>
    <w:pPr>
      <w:pBdr/>
      <w:spacing w:after="60" w:before="60"/>
      <w:ind/>
    </w:pPr>
    <w:rPr>
      <w:rFonts w:ascii="Bookman Old Style" w:hAnsi="Bookman Old Style"/>
      <w:b/>
      <w:sz w:val="14"/>
      <w:lang w:eastAsia="en-US"/>
    </w:rPr>
  </w:style>
  <w:style w:type="paragraph" w:styleId="1284" w:customStyle="1">
    <w:name w:val="SFERA.Table Concept"/>
    <w:qFormat/>
    <w:pPr>
      <w:pBdr/>
      <w:spacing w:after="120" w:before="120"/>
      <w:ind w:right="57" w:left="57"/>
    </w:pPr>
    <w:rPr>
      <w:rFonts w:ascii="Bookman Old Style" w:hAnsi="Bookman Old Style" w:eastAsia="Calibri"/>
      <w:b/>
      <w:sz w:val="22"/>
      <w:szCs w:val="22"/>
      <w:lang w:eastAsia="en-US"/>
    </w:rPr>
  </w:style>
  <w:style w:type="paragraph" w:styleId="1285" w:customStyle="1">
    <w:name w:val="SFERA.Table Head 2"/>
    <w:basedOn w:val="1284"/>
    <w:qFormat/>
    <w:pPr>
      <w:pBdr/>
      <w:spacing/>
      <w:ind/>
    </w:pPr>
  </w:style>
  <w:style w:type="paragraph" w:styleId="1286" w:customStyle="1">
    <w:name w:val="SFERA.Table Head"/>
    <w:basedOn w:val="1284"/>
    <w:qFormat/>
    <w:pPr>
      <w:pBdr/>
      <w:spacing/>
      <w:ind/>
      <w:jc w:val="both"/>
    </w:pPr>
    <w:rPr>
      <w:b w:val="0"/>
    </w:rPr>
  </w:style>
  <w:style w:type="paragraph" w:styleId="1287" w:customStyle="1">
    <w:name w:val="SFERA.Table Hour"/>
    <w:qFormat/>
    <w:pPr>
      <w:pBdr/>
      <w:spacing/>
      <w:ind/>
    </w:pPr>
    <w:rPr>
      <w:rFonts w:ascii="Bookman Old Style" w:hAnsi="Bookman Old Style"/>
      <w:b/>
      <w:color w:val="808080"/>
      <w:sz w:val="18"/>
      <w:lang w:eastAsia="en-US"/>
    </w:rPr>
  </w:style>
  <w:style w:type="paragraph" w:styleId="1288" w:customStyle="1">
    <w:name w:val="SFERA.Table Text"/>
    <w:qFormat/>
    <w:pPr>
      <w:pBdr/>
      <w:spacing w:after="60" w:before="60"/>
      <w:ind w:right="57" w:left="57"/>
    </w:pPr>
    <w:rPr>
      <w:rFonts w:ascii="Bookman Old Style" w:hAnsi="Bookman Old Style"/>
      <w:sz w:val="22"/>
      <w:lang w:eastAsia="en-US"/>
    </w:rPr>
  </w:style>
  <w:style w:type="paragraph" w:styleId="1289" w:customStyle="1">
    <w:name w:val="SFERA.Table Number"/>
    <w:basedOn w:val="1288"/>
    <w:qFormat/>
    <w:pPr>
      <w:pBdr/>
      <w:spacing/>
      <w:ind/>
      <w:jc w:val="right"/>
    </w:pPr>
  </w:style>
  <w:style w:type="paragraph" w:styleId="1290" w:customStyle="1">
    <w:name w:val="SFERA.Report Code"/>
    <w:basedOn w:val="1252"/>
    <w:qFormat/>
    <w:pPr>
      <w:pBdr/>
      <w:spacing/>
      <w:ind/>
    </w:pPr>
    <w:rPr>
      <w:b/>
      <w:color w:val="ffffff"/>
      <w:sz w:val="36"/>
      <w:szCs w:val="36"/>
    </w:rPr>
  </w:style>
  <w:style w:type="table" w:styleId="1291">
    <w:name w:val="Table Grid"/>
    <w:basedOn w:val="1072"/>
    <w:uiPriority w:val="59"/>
    <w:pPr>
      <w:pBdr/>
      <w:spacing/>
      <w:ind/>
    </w:pPr>
    <w:rPr>
      <w:rFonts w:ascii="Bookman Old Style" w:hAnsi="Bookman Old Style" w:eastAsia="Calibri"/>
      <w:sz w:val="22"/>
      <w:szCs w:val="22"/>
      <w:lang w:val="cs-CZ"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92">
    <w:name w:val="Balloon Text"/>
    <w:basedOn w:val="1061"/>
    <w:link w:val="1293"/>
    <w:uiPriority w:val="99"/>
    <w:semiHidden/>
    <w:unhideWhenUsed/>
    <w:pPr>
      <w:pBdr/>
      <w:spacing w:line="240" w:lineRule="auto"/>
      <w:ind/>
    </w:pPr>
    <w:rPr>
      <w:rFonts w:ascii="Tahoma" w:hAnsi="Tahoma" w:cs="Tahoma"/>
      <w:sz w:val="16"/>
      <w:szCs w:val="16"/>
    </w:rPr>
  </w:style>
  <w:style w:type="character" w:styleId="1293" w:customStyle="1">
    <w:name w:val="Balloon Text Char"/>
    <w:link w:val="1292"/>
    <w:uiPriority w:val="99"/>
    <w:semiHidden/>
    <w:pPr>
      <w:pBdr/>
      <w:spacing/>
      <w:ind/>
    </w:pPr>
    <w:rPr>
      <w:rFonts w:ascii="Tahoma" w:hAnsi="Tahoma" w:cs="Tahoma"/>
      <w:sz w:val="16"/>
      <w:szCs w:val="16"/>
      <w:lang w:val="es-ES_tradnl" w:eastAsia="en-US"/>
    </w:rPr>
  </w:style>
  <w:style w:type="table" w:styleId="1294" w:customStyle="1">
    <w:name w:val="Tabla con cuadrícula1"/>
    <w:basedOn w:val="1072"/>
    <w:next w:val="1291"/>
    <w:uiPriority w:val="59"/>
    <w:pPr>
      <w:pBdr/>
      <w:spacing/>
      <w:ind/>
    </w:pPr>
    <w:rPr>
      <w:rFonts w:ascii="Calibri" w:hAnsi="Calibri" w:eastAsia="Calibri"/>
      <w:sz w:val="22"/>
      <w:szCs w:val="22"/>
      <w:lang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295" w:customStyle="1">
    <w:name w:val="Tabla con cuadrícula2"/>
    <w:basedOn w:val="1072"/>
    <w:next w:val="1291"/>
    <w:uiPriority w:val="59"/>
    <w:pPr>
      <w:pBdr/>
      <w:spacing/>
      <w:ind/>
    </w:pPr>
    <w:rPr>
      <w:rFonts w:ascii="Bookman Old Style" w:hAnsi="Bookman Old Style" w:eastAsia="Calibri"/>
      <w:sz w:val="22"/>
      <w:szCs w:val="22"/>
      <w:lang w:val="cs-CZ" w:eastAsia="en-US"/>
    </w:r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296">
    <w:name w:val="TOC Heading"/>
    <w:basedOn w:val="1062"/>
    <w:next w:val="1061"/>
    <w:uiPriority w:val="39"/>
    <w:semiHidden/>
    <w:unhideWhenUsed/>
    <w:qFormat/>
    <w:pPr>
      <w:keepLines w:val="true"/>
      <w:pBdr/>
      <w:spacing w:before="480" w:line="276" w:lineRule="auto"/>
      <w:ind/>
      <w:jc w:val="left"/>
      <w:outlineLvl w:val="9"/>
    </w:pPr>
    <w:rPr>
      <w:rFonts w:ascii="Cambria" w:hAnsi="Cambria" w:eastAsia="Times New Roman"/>
      <w:bCs/>
      <w:color w:val="365f91"/>
      <w:sz w:val="28"/>
      <w:szCs w:val="28"/>
      <w:lang w:val="en-GB" w:eastAsia="en-GB"/>
    </w:rPr>
  </w:style>
  <w:style w:type="paragraph" w:styleId="1297">
    <w:name w:val="List Paragraph"/>
    <w:basedOn w:val="1061"/>
    <w:uiPriority w:val="1"/>
    <w:qFormat/>
    <w:pPr>
      <w:pBdr/>
      <w:spacing/>
      <w:ind w:left="720"/>
    </w:pPr>
  </w:style>
  <w:style w:type="paragraph" w:styleId="1298" w:customStyle="1">
    <w:name w:val="SFERA.Short-list Paragraph"/>
    <w:basedOn w:val="1237"/>
    <w:link w:val="1301"/>
    <w:pPr>
      <w:numPr>
        <w:ilvl w:val="0"/>
        <w:numId w:val="7"/>
      </w:numPr>
      <w:pBdr/>
      <w:spacing w:after="120" w:before="120" w:line="240" w:lineRule="auto"/>
      <w:ind w:hanging="284" w:left="568"/>
    </w:pPr>
  </w:style>
  <w:style w:type="character" w:styleId="1299" w:customStyle="1">
    <w:name w:val="SFERA.Basic Text Car"/>
    <w:link w:val="1240"/>
    <w:pPr>
      <w:pBdr/>
      <w:spacing/>
      <w:ind/>
    </w:pPr>
    <w:rPr>
      <w:rFonts w:ascii="Bookman Old Style" w:hAnsi="Bookman Old Style" w:eastAsia="Calibri"/>
      <w:sz w:val="22"/>
      <w:szCs w:val="18"/>
      <w:lang w:eastAsia="en-US"/>
    </w:rPr>
  </w:style>
  <w:style w:type="character" w:styleId="1300" w:customStyle="1">
    <w:name w:val="SFERA.Bullet-list Paragraph Car"/>
    <w:link w:val="1237"/>
    <w:pPr>
      <w:pBdr/>
      <w:spacing/>
      <w:ind/>
    </w:pPr>
    <w:rPr>
      <w:rFonts w:ascii="Bookman Old Style" w:hAnsi="Bookman Old Style" w:eastAsia="Calibri"/>
      <w:sz w:val="22"/>
      <w:szCs w:val="18"/>
      <w:lang w:eastAsia="en-US"/>
    </w:rPr>
  </w:style>
  <w:style w:type="character" w:styleId="1301" w:customStyle="1">
    <w:name w:val="SFERA.Short-list Paragraph Car"/>
    <w:link w:val="1298"/>
    <w:pPr>
      <w:pBdr/>
      <w:spacing/>
      <w:ind/>
    </w:pPr>
    <w:rPr>
      <w:rFonts w:ascii="Bookman Old Style" w:hAnsi="Bookman Old Style" w:eastAsia="Calibri"/>
      <w:sz w:val="22"/>
      <w:szCs w:val="18"/>
      <w:lang w:eastAsia="en-US"/>
    </w:rPr>
  </w:style>
  <w:style w:type="paragraph" w:styleId="1302" w:customStyle="1">
    <w:name w:val="SFERA.FigureText"/>
    <w:basedOn w:val="1061"/>
    <w:link w:val="1303"/>
    <w:qFormat/>
    <w:pPr>
      <w:pBdr/>
      <w:spacing w:after="120" w:before="240"/>
      <w:ind/>
      <w:jc w:val="center"/>
    </w:pPr>
    <w:rPr>
      <w:rFonts w:ascii="Bookman Old Style" w:hAnsi="Bookman Old Style"/>
      <w:sz w:val="22"/>
      <w:lang w:val="en-GB"/>
    </w:rPr>
  </w:style>
  <w:style w:type="character" w:styleId="1303" w:customStyle="1">
    <w:name w:val="SFERA.FigureText Car"/>
    <w:link w:val="1302"/>
    <w:pPr>
      <w:pBdr/>
      <w:spacing/>
      <w:ind/>
    </w:pPr>
    <w:rPr>
      <w:rFonts w:ascii="Bookman Old Style" w:hAnsi="Bookman Old Style"/>
      <w:sz w:val="22"/>
      <w:lang w:eastAsia="en-US"/>
    </w:rPr>
  </w:style>
  <w:style w:type="character" w:styleId="1304" w:customStyle="1">
    <w:name w:val="SFERA.Head 3 Car"/>
    <w:link w:val="1253"/>
    <w:pPr>
      <w:pBdr/>
      <w:spacing/>
      <w:ind/>
    </w:pPr>
    <w:rPr>
      <w:rFonts w:ascii="Bookman Old Style" w:hAnsi="Bookman Old Style"/>
      <w:b/>
      <w:sz w:val="32"/>
      <w:lang w:eastAsia="en-US"/>
    </w:rPr>
  </w:style>
  <w:style w:type="character" w:styleId="1305" w:customStyle="1">
    <w:name w:val="SFERA.Head 1 Car"/>
    <w:link w:val="1254"/>
    <w:pPr>
      <w:pBdr/>
      <w:spacing/>
      <w:ind/>
    </w:pPr>
    <w:rPr>
      <w:rFonts w:ascii="Bookman Old Style" w:hAnsi="Bookman Old Style" w:eastAsia="Calibri"/>
      <w:b/>
      <w:sz w:val="52"/>
      <w:szCs w:val="18"/>
      <w:lang w:eastAsia="en-US"/>
    </w:rPr>
  </w:style>
  <w:style w:type="character" w:styleId="1306">
    <w:name w:val="annotation reference"/>
    <w:uiPriority w:val="99"/>
    <w:semiHidden/>
    <w:unhideWhenUsed/>
    <w:pPr>
      <w:pBdr/>
      <w:spacing/>
      <w:ind/>
    </w:pPr>
    <w:rPr>
      <w:sz w:val="16"/>
      <w:szCs w:val="16"/>
    </w:rPr>
  </w:style>
  <w:style w:type="paragraph" w:styleId="1307">
    <w:name w:val="annotation text"/>
    <w:basedOn w:val="1061"/>
    <w:link w:val="1308"/>
    <w:uiPriority w:val="99"/>
    <w:unhideWhenUsed/>
    <w:pPr>
      <w:pBdr/>
      <w:spacing/>
      <w:ind/>
    </w:pPr>
  </w:style>
  <w:style w:type="character" w:styleId="1308" w:customStyle="1">
    <w:name w:val="Comment Text Char"/>
    <w:link w:val="1307"/>
    <w:uiPriority w:val="99"/>
    <w:pPr>
      <w:pBdr/>
      <w:spacing/>
      <w:ind/>
    </w:pPr>
    <w:rPr>
      <w:rFonts w:ascii="Arial" w:hAnsi="Arial"/>
      <w:lang w:val="es-ES_tradnl" w:eastAsia="en-US"/>
    </w:rPr>
  </w:style>
  <w:style w:type="paragraph" w:styleId="1309">
    <w:name w:val="annotation subject"/>
    <w:basedOn w:val="1307"/>
    <w:next w:val="1307"/>
    <w:link w:val="1310"/>
    <w:uiPriority w:val="99"/>
    <w:semiHidden/>
    <w:unhideWhenUsed/>
    <w:pPr>
      <w:pBdr/>
      <w:spacing/>
      <w:ind/>
    </w:pPr>
    <w:rPr>
      <w:b/>
      <w:bCs/>
    </w:rPr>
  </w:style>
  <w:style w:type="character" w:styleId="1310" w:customStyle="1">
    <w:name w:val="Comment Subject Char"/>
    <w:link w:val="1309"/>
    <w:uiPriority w:val="99"/>
    <w:semiHidden/>
    <w:pPr>
      <w:pBdr/>
      <w:spacing/>
      <w:ind/>
    </w:pPr>
    <w:rPr>
      <w:rFonts w:ascii="Arial" w:hAnsi="Arial"/>
      <w:b/>
      <w:bCs/>
      <w:lang w:val="es-ES_tradnl" w:eastAsia="en-US"/>
    </w:rPr>
  </w:style>
  <w:style w:type="paragraph" w:styleId="1311">
    <w:name w:val="Caption"/>
    <w:basedOn w:val="1061"/>
    <w:next w:val="1061"/>
    <w:qFormat/>
    <w:pPr>
      <w:pBdr/>
      <w:spacing/>
      <w:ind/>
    </w:pPr>
    <w:rPr>
      <w:b/>
      <w:bCs/>
    </w:rPr>
  </w:style>
  <w:style w:type="paragraph" w:styleId="1312">
    <w:name w:val="Normal (Web)"/>
    <w:basedOn w:val="1061"/>
    <w:uiPriority w:val="99"/>
    <w:unhideWhenUsed/>
    <w:pPr>
      <w:pBdr/>
      <w:spacing w:after="100" w:afterAutospacing="1" w:before="100" w:beforeAutospacing="1" w:line="240" w:lineRule="auto"/>
      <w:ind/>
    </w:pPr>
    <w:rPr>
      <w:rFonts w:ascii="Times New Roman" w:hAnsi="Times New Roman" w:eastAsia="Times New Roman"/>
      <w:sz w:val="24"/>
      <w:szCs w:val="24"/>
      <w:lang w:val="en-GB" w:eastAsia="en-GB"/>
    </w:rPr>
  </w:style>
  <w:style w:type="character" w:styleId="1313" w:customStyle="1">
    <w:name w:val="Heading 4 Char1"/>
    <w:link w:val="1065"/>
    <w:uiPriority w:val="9"/>
    <w:semiHidden/>
    <w:pPr>
      <w:pBdr/>
      <w:spacing/>
      <w:ind/>
    </w:pPr>
    <w:rPr>
      <w:rFonts w:ascii="Calibri" w:hAnsi="Calibri" w:eastAsia="Times New Roman" w:cs="Times New Roman"/>
      <w:b/>
      <w:bCs/>
      <w:sz w:val="28"/>
      <w:szCs w:val="28"/>
      <w:lang w:val="es-ES_tradnl" w:eastAsia="en-US"/>
    </w:rPr>
  </w:style>
  <w:style w:type="character" w:styleId="1314" w:customStyle="1">
    <w:name w:val="Heading 5 Char1"/>
    <w:link w:val="1066"/>
    <w:uiPriority w:val="1"/>
    <w:pPr>
      <w:pBdr/>
      <w:spacing/>
      <w:ind/>
    </w:pPr>
    <w:rPr>
      <w:rFonts w:ascii="Times New Roman" w:hAnsi="Times New Roman" w:eastAsia="Times New Roman"/>
      <w:b/>
      <w:bCs/>
      <w:i/>
      <w:sz w:val="22"/>
      <w:szCs w:val="22"/>
      <w:lang w:val="en-US" w:eastAsia="en-US"/>
    </w:rPr>
  </w:style>
  <w:style w:type="table" w:styleId="1315" w:customStyle="1">
    <w:name w:val="Table Normal1"/>
    <w:uiPriority w:val="2"/>
    <w:semiHidden/>
    <w:unhideWhenUsed/>
    <w:qFormat/>
    <w:pPr>
      <w:widowControl w:val="false"/>
      <w:pBdr/>
      <w:spacing/>
      <w:ind/>
    </w:pPr>
    <w:rPr>
      <w:rFonts w:ascii="Calibri" w:hAnsi="Calibri" w:eastAsia="Calibri"/>
      <w:sz w:val="22"/>
      <w:szCs w:val="22"/>
      <w:lang w:val="en-US" w:eastAsia="en-US"/>
    </w:rPr>
    <w:tblPr>
      <w:tblInd w:w="0" w:type="dxa"/>
      <w:tblBorders/>
      <w:tblCellMar>
        <w:left w:w="0" w:type="dxa"/>
        <w:top w:w="0" w:type="dxa"/>
        <w:right w:w="0"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316">
    <w:name w:val="Body Text"/>
    <w:basedOn w:val="1061"/>
    <w:link w:val="1317"/>
    <w:uiPriority w:val="1"/>
    <w:qFormat/>
    <w:pPr>
      <w:widowControl w:val="false"/>
      <w:pBdr/>
      <w:spacing w:line="240" w:lineRule="auto"/>
      <w:ind w:left="172"/>
    </w:pPr>
    <w:rPr>
      <w:rFonts w:ascii="Times New Roman" w:hAnsi="Times New Roman" w:eastAsia="Times New Roman"/>
      <w:sz w:val="22"/>
      <w:szCs w:val="22"/>
      <w:lang w:val="en-US"/>
    </w:rPr>
  </w:style>
  <w:style w:type="character" w:styleId="1317" w:customStyle="1">
    <w:name w:val="Body Text Char"/>
    <w:link w:val="1316"/>
    <w:uiPriority w:val="1"/>
    <w:pPr>
      <w:pBdr/>
      <w:spacing/>
      <w:ind/>
    </w:pPr>
    <w:rPr>
      <w:rFonts w:ascii="Times New Roman" w:hAnsi="Times New Roman" w:eastAsia="Times New Roman"/>
      <w:sz w:val="22"/>
      <w:szCs w:val="22"/>
      <w:lang w:val="en-US" w:eastAsia="en-US"/>
    </w:rPr>
  </w:style>
  <w:style w:type="paragraph" w:styleId="1318" w:customStyle="1">
    <w:name w:val="Table Paragraph"/>
    <w:basedOn w:val="1061"/>
    <w:uiPriority w:val="1"/>
    <w:qFormat/>
    <w:pPr>
      <w:widowControl w:val="false"/>
      <w:pBdr/>
      <w:spacing w:line="240" w:lineRule="auto"/>
      <w:ind/>
    </w:pPr>
    <w:rPr>
      <w:rFonts w:ascii="Calibri" w:hAnsi="Calibri" w:eastAsia="Calibri"/>
      <w:sz w:val="22"/>
      <w:szCs w:val="22"/>
      <w:lang w:val="en-US"/>
    </w:rPr>
  </w:style>
  <w:style w:type="character" w:styleId="1319">
    <w:name w:val="Placeholder Text"/>
    <w:uiPriority w:val="99"/>
    <w:semiHidden/>
    <w:pPr>
      <w:pBdr/>
      <w:spacing/>
      <w:ind/>
    </w:pPr>
    <w:rPr>
      <w:color w:val="808080"/>
    </w:rPr>
  </w:style>
  <w:style w:type="paragraph" w:styleId="1320" w:customStyle="1">
    <w:name w:val="PSA_Body Text"/>
    <w:basedOn w:val="1061"/>
    <w:pPr>
      <w:pBdr/>
      <w:spacing w:after="120" w:line="264" w:lineRule="auto"/>
      <w:ind/>
      <w:jc w:val="both"/>
    </w:pPr>
    <w:rPr>
      <w:rFonts w:eastAsia="Times New Roman"/>
      <w:sz w:val="24"/>
      <w:lang w:val="en-US"/>
    </w:rPr>
  </w:style>
  <w:style w:type="paragraph" w:styleId="1321" w:customStyle="1">
    <w:name w:val="PSA_Heading 1"/>
    <w:basedOn w:val="1320"/>
    <w:next w:val="1320"/>
    <w:pPr>
      <w:keepNext w:val="true"/>
      <w:pBdr/>
      <w:tabs>
        <w:tab w:val="left" w:leader="none" w:pos="567"/>
      </w:tabs>
      <w:spacing w:before="120"/>
      <w:ind w:hanging="567" w:left="567"/>
      <w:outlineLvl w:val="0"/>
    </w:pPr>
    <w:rPr>
      <w:b/>
    </w:rPr>
  </w:style>
  <w:style w:type="paragraph" w:styleId="1322" w:customStyle="1">
    <w:name w:val="PSA_Title 2"/>
    <w:basedOn w:val="1320"/>
    <w:next w:val="1320"/>
    <w:pPr>
      <w:pBdr/>
      <w:spacing w:after="480" w:line="312" w:lineRule="auto"/>
      <w:ind/>
      <w:jc w:val="center"/>
    </w:pPr>
    <w:rPr>
      <w:b/>
      <w:caps/>
      <w:sz w:val="28"/>
      <w:lang w:val="es-ES_tradnl"/>
    </w:rPr>
  </w:style>
  <w:style w:type="paragraph" w:styleId="1323">
    <w:name w:val="Body Text 2"/>
    <w:basedOn w:val="1061"/>
    <w:link w:val="1324"/>
    <w:pPr>
      <w:pBdr/>
      <w:spacing w:line="240" w:lineRule="auto"/>
      <w:ind w:left="2160"/>
    </w:pPr>
    <w:rPr>
      <w:rFonts w:eastAsia="Times New Roman"/>
      <w:sz w:val="22"/>
      <w:lang w:val="en-GB"/>
    </w:rPr>
  </w:style>
  <w:style w:type="character" w:styleId="1324" w:customStyle="1">
    <w:name w:val="Body Text 2 Char"/>
    <w:link w:val="1323"/>
    <w:pPr>
      <w:pBdr/>
      <w:spacing/>
      <w:ind/>
    </w:pPr>
    <w:rPr>
      <w:rFonts w:ascii="Arial" w:hAnsi="Arial" w:eastAsia="Times New Roman"/>
      <w:sz w:val="22"/>
      <w:lang w:eastAsia="en-US"/>
    </w:rPr>
  </w:style>
  <w:style w:type="paragraph" w:styleId="1325" w:customStyle="1">
    <w:name w:val="Description 01 (Description)"/>
    <w:basedOn w:val="1061"/>
    <w:uiPriority w:val="99"/>
    <w:pPr>
      <w:pBdr/>
      <w:spacing/>
      <w:ind/>
      <w:jc w:val="both"/>
    </w:pPr>
    <w:rPr>
      <w:rFonts w:ascii="Open Sans Light" w:hAnsi="Open Sans Light" w:cs="Open Sans Light" w:eastAsiaTheme="minorHAnsi"/>
      <w:color w:val="000000"/>
      <w:lang w:val="en-US"/>
    </w:rPr>
  </w:style>
  <w:style w:type="character" w:styleId="1326" w:customStyle="1">
    <w:name w:val="Color White"/>
    <w:uiPriority w:val="99"/>
    <w:pPr>
      <w:pBdr/>
      <w:spacing/>
      <w:ind/>
    </w:pPr>
    <w:rPr>
      <w:color w:val="000000"/>
      <w14:textOutline w14:w="9525" w14:cap="flat" w14:cmpd="sng" w14:algn="ctr">
        <w14:solidFill>
          <w14:srgbClr w14:val="000000"/>
        </w14:solidFill>
        <w14:prstDash w14:val="solid"/>
        <w14:round/>
      </w14:textOutline>
      <w14:textFill>
        <w14:noFill/>
      </w14:textFill>
    </w:rPr>
  </w:style>
  <w:style w:type="paragraph" w:styleId="1327">
    <w:name w:val="Revision"/>
    <w:hidden/>
    <w:uiPriority w:val="99"/>
    <w:semiHidden/>
    <w:pPr>
      <w:pBdr/>
      <w:spacing/>
      <w:ind/>
    </w:pPr>
    <w:rPr>
      <w:rFonts w:ascii="Arial" w:hAnsi="Arial"/>
      <w:lang w:val="es-ES_tradnl" w:eastAsia="en-US"/>
    </w:rPr>
  </w:style>
  <w:style w:type="character" w:styleId="1328">
    <w:name w:val="FollowedHyperlink"/>
    <w:basedOn w:val="1071"/>
    <w:uiPriority w:val="99"/>
    <w:semiHidden/>
    <w:unhideWhenUsed/>
    <w:pPr>
      <w:pBdr/>
      <w:spacing/>
      <w:ind/>
    </w:pPr>
    <w:rPr>
      <w:color w:val="800080" w:themeColor="followedHyperlink"/>
      <w:u w:val="single"/>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footer" Target="footer1.xml" /><Relationship Id="rId12" Type="http://schemas.openxmlformats.org/officeDocument/2006/relationships/footer" Target="footer2.xml" /><Relationship Id="rId13" Type="http://schemas.openxmlformats.org/officeDocument/2006/relationships/footer" Target="footer3.xml" /><Relationship Id="rId14" Type="http://schemas.openxmlformats.org/officeDocument/2006/relationships/customXml" Target="../customXml/item1.xml" /><Relationship Id="rId15" Type="http://schemas.openxmlformats.org/officeDocument/2006/relationships/image" Target="media/image3.jpg"/><Relationship Id="rId16" Type="http://schemas.openxmlformats.org/officeDocument/2006/relationships/image" Target="media/image4.pn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20" Type="http://schemas.openxmlformats.org/officeDocument/2006/relationships/image" Target="media/image8.jpg"/><Relationship Id="rId21" Type="http://schemas.openxmlformats.org/officeDocument/2006/relationships/image" Target="media/image9.png"/><Relationship Id="rId22" Type="http://schemas.openxmlformats.org/officeDocument/2006/relationships/image" Target="media/image10.jp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jp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hyperlink" Target="https://www.cspservices.de/quality-control/" TargetMode="External"/><Relationship Id="rId30" Type="http://schemas.openxmlformats.org/officeDocument/2006/relationships/hyperlink" Target="mailto:OpenCSP@sandia.gov" TargetMode="External"/><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jp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media1.svg"/><Relationship Id="rId40" Type="http://schemas.openxmlformats.org/officeDocument/2006/relationships/image" Target="media/image25.png"/><Relationship Id="rId41" Type="http://schemas.openxmlformats.org/officeDocument/2006/relationships/image" Target="media/media2.svg"/><Relationship Id="rId42" Type="http://schemas.openxmlformats.org/officeDocument/2006/relationships/image" Target="media/image26.png"/><Relationship Id="rId43" Type="http://schemas.openxmlformats.org/officeDocument/2006/relationships/image" Target="media/image27.png"/><Relationship Id="rId44" Type="http://schemas.openxmlformats.org/officeDocument/2006/relationships/image" Target="media/image28.jpg"/><Relationship Id="rId45" Type="http://schemas.openxmlformats.org/officeDocument/2006/relationships/image" Target="media/image29.jpg"/><Relationship Id="rId46" Type="http://schemas.openxmlformats.org/officeDocument/2006/relationships/image" Target="media/image30.png"/><Relationship Id="rId47" Type="http://schemas.openxmlformats.org/officeDocument/2006/relationships/image" Target="media/image31.png"/><Relationship Id="rId48" Type="http://schemas.openxmlformats.org/officeDocument/2006/relationships/image" Target="media/image32.png"/><Relationship Id="rId49" Type="http://schemas.openxmlformats.org/officeDocument/2006/relationships/image" Target="media/image33.png"/><Relationship Id="rId50" Type="http://schemas.openxmlformats.org/officeDocument/2006/relationships/image" Target="media/image34.png"/><Relationship Id="rId51" Type="http://schemas.openxmlformats.org/officeDocument/2006/relationships/image" Target="media/image35.png"/><Relationship Id="rId52" Type="http://schemas.openxmlformats.org/officeDocument/2006/relationships/image" Target="media/image36.png"/><Relationship Id="rId53" Type="http://schemas.openxmlformats.org/officeDocument/2006/relationships/image" Target="media/image37.png"/><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png"/><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hyperlink" Target="https://github.com/mmonty1960/VISproPT" TargetMode="External"/><Relationship Id="rId63" Type="http://schemas.openxmlformats.org/officeDocument/2006/relationships/hyperlink" Target="https://www.solarpaces.org/solarpaces-tasks/task-iii-solar-technology-and-advanced-applications/" TargetMode="External"/><Relationship Id="rId64" Type="http://schemas.openxmlformats.org/officeDocument/2006/relationships/hyperlink" Target="https://github.com/mmonty1960/RRcomparator" TargetMode="External"/><Relationship Id="rId65" Type="http://schemas.openxmlformats.org/officeDocument/2006/relationships/hyperlink" Target="https://www.marposs.com/eng/" TargetMode="External"/><Relationship Id="rId66" Type="http://schemas.openxmlformats.org/officeDocument/2006/relationships/hyperlink" Target="https://github.com/mmonty1960/RRcomparator" TargetMode="External"/><Relationship Id="rId67" Type="http://schemas.openxmlformats.org/officeDocument/2006/relationships/comments" Target="comments.xml" /><Relationship Id="rId68" Type="http://schemas.microsoft.com/office/2011/relationships/commentsExtended" Target="commentsExtended.xml" /><Relationship Id="rId69" Type="http://schemas.microsoft.com/office/2018/08/relationships/commentsExtensible" Target="commentsExtensible.xml" /><Relationship Id="rId70" Type="http://schemas.microsoft.com/office/2016/09/relationships/commentsIds" Target="commentsIds.xml" /><Relationship Id="rId71" Type="http://schemas.microsoft.com/office/2011/relationships/people" Target="people.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xmlns:r="http://schemas.openxmlformats.org/officeDocument/2006/relationships" xmlns:p="http://schemas.openxmlformats.org/presentation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Arial"/>
        <a:cs typeface="Arial"/>
      </a:majorFont>
      <a:minorFont>
        <a:latin typeface="Calibri"/>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AF9CD69-E795-48EE-8B6B-612DF5F59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ONLYOFFICE/8.0.0.99</Application>
  <Company>Plataforma Solar de Almeria - Ciemat</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Ricardo Sanchez</dc:creator>
  <cp:revision>8</cp:revision>
  <dcterms:created xsi:type="dcterms:W3CDTF">2024-02-12T16:04:00Z</dcterms:created>
  <dcterms:modified xsi:type="dcterms:W3CDTF">2024-02-20T11:11:13Z</dcterms:modified>
</cp:coreProperties>
</file>