
<file path=[Content_Types].xml><?xml version="1.0" encoding="utf-8"?>
<Types xmlns="http://schemas.openxmlformats.org/package/2006/content-types">
  <Default Extension="svg" ContentType="image/svg+xml"/>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Ids.xml" ContentType="application/vnd.openxmlformats-officedocument.wordprocessingml.commentsIds+xml"/>
  <Override PartName="/word/commentsExtended.xml" ContentType="application/vnd.openxmlformats-officedocument.wordprocessingml.commentsExtended+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numbering.xml" ContentType="application/vnd.openxmlformats-officedocument.wordprocessingml.numbering+xml"/>
  <Override PartName="/word/header1.xml" ContentType="application/vnd.openxmlformats-officedocument.wordprocessingml.header+xml"/>
  <Override PartName="/word/header2.xml" ContentType="application/vnd.openxmlformats-officedocument.wordprocessingml.header+xml"/>
  <Override PartName="/word/theme/theme1.xml" ContentType="application/vnd.openxmlformats-officedocument.theme+xml"/>
  <Override PartName="/word/endnotes.xml" ContentType="application/vnd.openxmlformats-officedocument.wordprocessingml.endnotes+xml"/>
  <Override PartName="/word/fontTable.xml" ContentType="application/vnd.openxmlformats-officedocument.wordprocessingml.fontTable+xml"/>
  <Override PartName="/word/comments.xml" ContentType="application/vnd.openxmlformats-officedocument.wordprocessingml.comments+xml"/>
  <Override PartName="/word/webSettings.xml" ContentType="application/vnd.openxmlformats-officedocument.wordprocessingml.webSettings+xml"/>
  <Override PartName="/word/commentsExtensible.xml" ContentType="application/vnd.openxmlformats-officedocument.wordprocessingml.commentsExtensible+xml"/>
  <Override PartName="/word/settings.xml" ContentType="application/vnd.openxmlformats-officedocument.wordprocessingml.settings+xml"/>
  <Override PartName="/word/document.xml" ContentType="application/vnd.openxmlformats-officedocument.wordprocessingml.document.main+xml"/>
  <Override PartName="/customXml/itemProps1.xml" ContentType="application/vnd.openxmlformats-officedocument.customXmlProperties+xml"/>
  <Override PartName="/word/footnotes.xml" ContentType="application/vnd.openxmlformats-officedocument.wordprocessingml.footnote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spacing/>
        <w:ind/>
        <w:rPr>
          <w:lang w:val="en-US"/>
        </w:rPr>
      </w:pPr>
      <w:r>
        <w:rPr>
          <w:rFonts w:ascii="Calibri" w:hAnsi="Calibri" w:eastAsia="Calibri"/>
          <w:sz w:val="22"/>
          <w:szCs w:val="22"/>
          <w:lang w:val="en-US" w:eastAsia="en-GB"/>
        </w:rPr>
        <mc:AlternateContent>
          <mc:Choice Requires="wpg">
            <w:drawing>
              <wp:anchor xmlns:wp="http://schemas.openxmlformats.org/drawingml/2006/wordprocessingDrawing" xmlns:wp14="http://schemas.microsoft.com/office/word/2010/wordprocessingDrawing" distT="0" distB="0" distL="114300" distR="114300" simplePos="0" relativeHeight="251670528" behindDoc="0" locked="0" layoutInCell="1" allowOverlap="1">
                <wp:simplePos x="0" y="0"/>
                <wp:positionH relativeFrom="margin">
                  <wp:posOffset>-749300</wp:posOffset>
                </wp:positionH>
                <wp:positionV relativeFrom="paragraph">
                  <wp:posOffset>4544695</wp:posOffset>
                </wp:positionV>
                <wp:extent cx="6624000" cy="2066925"/>
                <wp:effectExtent l="0" t="0" r="5715" b="9525"/>
                <wp:wrapNone/>
                <wp:docPr id="4" name="Text Box 7"/>
                <wp:cNvGraphicFramePr/>
                <a:graphic xmlns:a="http://schemas.openxmlformats.org/drawingml/2006/main">
                  <a:graphicData uri="http://schemas.microsoft.com/office/word/2010/wordprocessingShape">
                    <wps:wsp>
                      <wps:cNvPr id="0" name=""/>
                      <wps:cNvSpPr txBox="1"/>
                      <wps:spPr bwMode="auto">
                        <a:xfrm>
                          <a:off x="0" y="0"/>
                          <a:ext cx="6624000" cy="2066925"/>
                        </a:xfrm>
                        <a:prstGeom prst="rect">
                          <a:avLst/>
                        </a:prstGeom>
                        <a:noFill/>
                        <a:ln w="6350">
                          <a:noFill/>
                        </a:ln>
                        <a:effectLst/>
                      </wps:spPr>
                      <wps:txbx>
                        <w:txbxContent>
                          <w:tbl>
                            <w:tblPr>
                              <w:tblW w:w="0" w:type="auto"/>
                              <w:tblInd w:w="426" w:type="dxa"/>
                              <w:tblBorders>
                                <w:top w:val="single" w:color="ffffff" w:themeColor="background1" w:sz="12" w:space="0"/>
                                <w:bottom w:val="single" w:color="ffffff" w:themeColor="background1" w:sz="12" w:space="0"/>
                              </w:tblBorders>
                              <w:tblLook w:val="04A0" w:firstRow="1" w:lastRow="0" w:firstColumn="1" w:lastColumn="0" w:noHBand="0" w:noVBand="1"/>
                            </w:tblPr>
                            <w:tblGrid>
                              <w:gridCol w:w="3059"/>
                              <w:gridCol w:w="6936"/>
                            </w:tblGrid>
                            <w:tr>
                              <w:trPr/>
                              <w:tc>
                                <w:tcPr>
                                  <w:shd w:val="clear" w:color="auto" w:fill="auto"/>
                                  <w:tcBorders/>
                                  <w:tcW w:w="3059"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rPr>
                                      <w:rFonts w:ascii="Bookman Old Style" w:hAnsi="Bookman Old Style" w:eastAsia="Calibri" w:cstheme="minorHAnsi"/>
                                      <w:color w:val="ffffff" w:themeColor="background1"/>
                                      <w:sz w:val="23"/>
                                      <w:szCs w:val="23"/>
                                      <w:lang w:val="en-GB"/>
                                    </w:rPr>
                                    <w:t xml:space="preserve">Estimated delivery date:</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c>
                                <w:tcPr>
                                  <w:shd w:val="clear" w:color="auto" w:fill="auto"/>
                                  <w:tcBorders/>
                                  <w:tcW w:w="6936"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rPr>
                                      <w:rFonts w:ascii="Bookman Old Style" w:hAnsi="Bookman Old Style" w:eastAsia="Calibri" w:cstheme="minorHAnsi"/>
                                      <w:color w:val="ffffff" w:themeColor="background1"/>
                                      <w:sz w:val="23"/>
                                      <w:szCs w:val="23"/>
                                      <w:lang w:val="en-GB"/>
                                    </w:rPr>
                                    <w:t xml:space="preserve">N/A</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r>
                            <w:tr>
                              <w:trPr/>
                              <w:tc>
                                <w:tcPr>
                                  <w:shd w:val="clear" w:color="auto" w:fill="auto"/>
                                  <w:tcBorders/>
                                  <w:tcW w:w="3059"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rPr>
                                      <w:rFonts w:ascii="Bookman Old Style" w:hAnsi="Bookman Old Style" w:eastAsia="Calibri" w:cstheme="minorHAnsi"/>
                                      <w:color w:val="ffffff" w:themeColor="background1"/>
                                      <w:sz w:val="23"/>
                                      <w:szCs w:val="23"/>
                                      <w:lang w:val="en-GB"/>
                                    </w:rPr>
                                    <w:t xml:space="preserve">Actual delivery date:</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c>
                                <w:tcPr>
                                  <w:shd w:val="clear" w:color="auto" w:fill="auto"/>
                                  <w:tcBorders/>
                                  <w:tcW w:w="6936"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rPr>
                                      <w:rFonts w:ascii="Bookman Old Style" w:hAnsi="Bookman Old Style" w:eastAsia="Calibri" w:cstheme="minorHAnsi"/>
                                      <w:color w:val="ffffff" w:themeColor="background1"/>
                                      <w:sz w:val="23"/>
                                      <w:szCs w:val="23"/>
                                      <w:lang w:val="en-GB"/>
                                    </w:rPr>
                                    <w:t xml:space="preserve">31.01.2024</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r>
                            <w:tr>
                              <w:trPr/>
                              <w:tc>
                                <w:tcPr>
                                  <w:shd w:val="clear" w:color="auto" w:fill="auto"/>
                                  <w:tcBorders/>
                                  <w:tcW w:w="3059"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rPr>
                                      <w:rFonts w:ascii="Bookman Old Style" w:hAnsi="Bookman Old Style" w:eastAsia="Calibri" w:cstheme="minorHAnsi"/>
                                      <w:color w:val="ffffff" w:themeColor="background1"/>
                                      <w:sz w:val="23"/>
                                      <w:szCs w:val="23"/>
                                      <w:lang w:val="en-GB"/>
                                    </w:rPr>
                                    <w:t xml:space="preserve">Lead beneficiary:</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c>
                                <w:tcPr>
                                  <w:shd w:val="clear" w:color="auto" w:fill="auto"/>
                                  <w:tcBorders/>
                                  <w:tcW w:w="6936"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rPr>
                                      <w:rFonts w:ascii="Bookman Old Style" w:hAnsi="Bookman Old Style" w:eastAsia="Calibri" w:cstheme="minorHAnsi"/>
                                      <w:color w:val="ffffff" w:themeColor="background1"/>
                                      <w:sz w:val="23"/>
                                      <w:szCs w:val="23"/>
                                      <w:lang w:val="en-GB"/>
                                    </w:rPr>
                                    <w:t xml:space="preserve">ENEA</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r>
                            <w:tr>
                              <w:trPr/>
                              <w:tc>
                                <w:tcPr>
                                  <w:shd w:val="clear" w:color="auto" w:fill="auto"/>
                                  <w:tcBorders/>
                                  <w:tcW w:w="3059"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rPr>
                                      <w:rFonts w:ascii="Bookman Old Style" w:hAnsi="Bookman Old Style" w:eastAsia="Calibri" w:cstheme="minorHAnsi"/>
                                      <w:color w:val="ffffff" w:themeColor="background1"/>
                                      <w:sz w:val="23"/>
                                      <w:szCs w:val="23"/>
                                      <w:lang w:val="en-GB"/>
                                    </w:rPr>
                                    <w:t xml:space="preserve">Person responsible:</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c>
                                <w:tcPr>
                                  <w:shd w:val="clear" w:color="auto" w:fill="auto"/>
                                  <w:tcBorders/>
                                  <w:tcW w:w="6936"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rPr>
                                      <w:rFonts w:ascii="Bookman Old Style" w:hAnsi="Bookman Old Style" w:eastAsia="Calibri" w:cstheme="minorHAnsi"/>
                                      <w:color w:val="ffffff" w:themeColor="background1"/>
                                      <w:sz w:val="23"/>
                                      <w:szCs w:val="23"/>
                                      <w:lang w:val="en-GB"/>
                                    </w:rPr>
                                    <w:t xml:space="preserve">Marco Montecchi</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r>
                            <w:tr>
                              <w:trPr/>
                              <w:tc>
                                <w:tcPr>
                                  <w:shd w:val="clear" w:color="auto" w:fill="auto"/>
                                  <w:tcBorders/>
                                  <w:tcW w:w="3059"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rPr>
                                      <w:rFonts w:ascii="Bookman Old Style" w:hAnsi="Bookman Old Style" w:eastAsia="Calibri" w:cstheme="minorHAnsi"/>
                                      <w:color w:val="ffffff" w:themeColor="background1"/>
                                      <w:sz w:val="23"/>
                                      <w:szCs w:val="23"/>
                                      <w:lang w:val="en-GB"/>
                                    </w:rPr>
                                    <w:t xml:space="preserve">Deliverable type:</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c>
                                <w:tcPr>
                                  <w:shd w:val="clear" w:color="auto" w:fill="auto"/>
                                  <w:tcBorders/>
                                  <w:tcW w:w="6936"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sdt>
                                    <w:sdtPr>
                                      <w15:appearance w15:val="boundingBox"/>
                                      <w:id w:val="-750040245"/>
                                      <w14:checkbox>
                                        <w14:checked w14:val="1"/>
                                        <w14:checkedState w14:val="2612" w14:font="MS Gothic"/>
                                        <w14:uncheckedState w14:val="2610" w14:font="MS Gothic"/>
                                      </w14:checkbox>
                                      <w:rPr>
                                        <w:rFonts w:ascii="Bookman Old Style" w:hAnsi="Bookman Old Style" w:cstheme="minorHAnsi"/>
                                        <w:color w:val="ffffff" w:themeColor="background1"/>
                                        <w:sz w:val="23"/>
                                        <w:szCs w:val="23"/>
                                        <w:lang w:val="en-GB"/>
                                      </w:rPr>
                                    </w:sdtPr>
                                    <w:sdtContent>
                                      <w:r>
                                        <w:rPr>
                                          <w:rFonts w:hint="eastAsia" w:ascii="MS Gothic" w:hAnsi="MS Gothic" w:eastAsia="MS Gothic" w:cstheme="minorHAnsi"/>
                                          <w:color w:val="ffffff" w:themeColor="background1"/>
                                          <w:sz w:val="23"/>
                                          <w:szCs w:val="23"/>
                                          <w:lang w:val="en-GB"/>
                                        </w:rPr>
                                        <w:t xml:space="preserve">☒</w:t>
                                      </w:r>
                                    </w:sdtContent>
                                  </w:sdt>
                                  <w:r>
                                    <w:rPr>
                                      <w:rFonts w:ascii="Bookman Old Style" w:hAnsi="Bookman Old Style" w:eastAsia="Calibri" w:cstheme="minorHAnsi"/>
                                      <w:color w:val="ffffff" w:themeColor="background1"/>
                                      <w:sz w:val="23"/>
                                      <w:szCs w:val="23"/>
                                      <w:lang w:val="en-GB"/>
                                    </w:rPr>
                                    <w:t xml:space="preserve"> R   </w:t>
                                  </w:r>
                                  <w:sdt>
                                    <w:sdtPr>
                                      <w15:appearance w15:val="boundingBox"/>
                                      <w:id w:val="-880319296"/>
                                      <w14:checkbox>
                                        <w14:checked w14:val="0"/>
                                        <w14:checkedState w14:val="2612" w14:font="MS Gothic"/>
                                        <w14:uncheckedState w14:val="2610" w14:font="MS Gothic"/>
                                      </w14:checkbox>
                                      <w:rPr>
                                        <w:rFonts w:ascii="Bookman Old Style" w:hAnsi="Bookman Old Style" w:cstheme="minorHAnsi"/>
                                        <w:color w:val="ffffff" w:themeColor="background1"/>
                                        <w:sz w:val="23"/>
                                        <w:szCs w:val="23"/>
                                        <w:lang w:val="en-GB"/>
                                      </w:rPr>
                                    </w:sdtPr>
                                    <w:sdtContent>
                                      <w:r>
                                        <w:rPr>
                                          <w:rFonts w:hint="eastAsia" w:ascii="MS Mincho" w:hAnsi="MS Mincho" w:cs="MS Mincho"/>
                                          <w:color w:val="ffffff" w:themeColor="background1"/>
                                          <w:sz w:val="23"/>
                                          <w:szCs w:val="23"/>
                                          <w:lang w:val="en-GB"/>
                                        </w:rPr>
                                        <w:t xml:space="preserve">☐</w:t>
                                      </w:r>
                                    </w:sdtContent>
                                  </w:sdt>
                                  <w:r>
                                    <w:rPr>
                                      <w:rFonts w:ascii="Bookman Old Style" w:hAnsi="Bookman Old Style" w:eastAsia="Calibri" w:cstheme="minorHAnsi"/>
                                      <w:color w:val="ffffff" w:themeColor="background1"/>
                                      <w:sz w:val="23"/>
                                      <w:szCs w:val="23"/>
                                      <w:lang w:val="en-GB"/>
                                    </w:rPr>
                                    <w:t xml:space="preserve"> DEM   </w:t>
                                  </w:r>
                                  <w:sdt>
                                    <w:sdtPr>
                                      <w15:appearance w15:val="boundingBox"/>
                                      <w:id w:val="-2090984944"/>
                                      <w14:checkbox>
                                        <w14:checked w14:val="0"/>
                                        <w14:checkedState w14:val="2612" w14:font="MS Gothic"/>
                                        <w14:uncheckedState w14:val="2610" w14:font="MS Gothic"/>
                                      </w14:checkbox>
                                      <w:rPr>
                                        <w:rFonts w:ascii="Bookman Old Style" w:hAnsi="Bookman Old Style" w:cstheme="minorHAnsi"/>
                                        <w:color w:val="ffffff" w:themeColor="background1"/>
                                        <w:sz w:val="23"/>
                                        <w:szCs w:val="23"/>
                                        <w:lang w:val="en-GB"/>
                                      </w:rPr>
                                    </w:sdtPr>
                                    <w:sdtContent>
                                      <w:r>
                                        <w:rPr>
                                          <w:rFonts w:hint="eastAsia" w:ascii="MS Mincho" w:hAnsi="MS Mincho" w:cs="MS Mincho"/>
                                          <w:color w:val="ffffff" w:themeColor="background1"/>
                                          <w:sz w:val="23"/>
                                          <w:szCs w:val="23"/>
                                          <w:lang w:val="en-GB"/>
                                        </w:rPr>
                                        <w:t xml:space="preserve">☐</w:t>
                                      </w:r>
                                    </w:sdtContent>
                                  </w:sdt>
                                  <w:r>
                                    <w:rPr>
                                      <w:rFonts w:ascii="Bookman Old Style" w:hAnsi="Bookman Old Style" w:eastAsia="Calibri" w:cstheme="minorHAnsi"/>
                                      <w:color w:val="ffffff" w:themeColor="background1"/>
                                      <w:sz w:val="23"/>
                                      <w:szCs w:val="23"/>
                                      <w:lang w:val="en-GB"/>
                                    </w:rPr>
                                    <w:t xml:space="preserve"> DEC   </w:t>
                                  </w:r>
                                  <w:sdt>
                                    <w:sdtPr>
                                      <w15:appearance w15:val="boundingBox"/>
                                      <w:id w:val="930634325"/>
                                      <w14:checkbox>
                                        <w14:checked w14:val="0"/>
                                        <w14:checkedState w14:val="2612" w14:font="MS Gothic"/>
                                        <w14:uncheckedState w14:val="2610" w14:font="MS Gothic"/>
                                      </w14:checkbox>
                                      <w:rPr>
                                        <w:rFonts w:ascii="Bookman Old Style" w:hAnsi="Bookman Old Style" w:cstheme="minorHAnsi"/>
                                        <w:color w:val="ffffff" w:themeColor="background1"/>
                                        <w:sz w:val="23"/>
                                        <w:szCs w:val="23"/>
                                        <w:lang w:val="en-GB"/>
                                      </w:rPr>
                                    </w:sdtPr>
                                    <w:sdtContent>
                                      <w:r>
                                        <w:rPr>
                                          <w:rFonts w:hint="eastAsia" w:ascii="MS Mincho" w:hAnsi="MS Mincho" w:cs="MS Mincho"/>
                                          <w:color w:val="ffffff" w:themeColor="background1"/>
                                          <w:sz w:val="23"/>
                                          <w:szCs w:val="23"/>
                                          <w:lang w:val="en-GB"/>
                                        </w:rPr>
                                        <w:t xml:space="preserve">☐</w:t>
                                      </w:r>
                                    </w:sdtContent>
                                  </w:sdt>
                                  <w:r>
                                    <w:rPr>
                                      <w:rFonts w:ascii="Bookman Old Style" w:hAnsi="Bookman Old Style" w:eastAsia="Calibri" w:cstheme="minorHAnsi"/>
                                      <w:color w:val="ffffff" w:themeColor="background1"/>
                                      <w:sz w:val="23"/>
                                      <w:szCs w:val="23"/>
                                      <w:lang w:val="en-GB"/>
                                    </w:rPr>
                                    <w:t xml:space="preserve"> OTHER   </w:t>
                                  </w:r>
                                  <w:sdt>
                                    <w:sdtPr>
                                      <w15:appearance w15:val="boundingBox"/>
                                      <w:id w:val="-700622411"/>
                                      <w14:checkbox>
                                        <w14:checked w14:val="0"/>
                                        <w14:checkedState w14:val="2612" w14:font="MS Gothic"/>
                                        <w14:uncheckedState w14:val="2610" w14:font="MS Gothic"/>
                                      </w14:checkbox>
                                      <w:rPr>
                                        <w:rFonts w:ascii="Bookman Old Style" w:hAnsi="Bookman Old Style" w:cstheme="minorHAnsi"/>
                                        <w:color w:val="ffffff" w:themeColor="background1"/>
                                        <w:sz w:val="23"/>
                                        <w:szCs w:val="23"/>
                                        <w:lang w:val="en-GB"/>
                                      </w:rPr>
                                    </w:sdtPr>
                                    <w:sdtContent>
                                      <w:r>
                                        <w:rPr>
                                          <w:rFonts w:hint="eastAsia" w:ascii="MS Mincho" w:hAnsi="MS Mincho" w:cs="MS Mincho"/>
                                          <w:color w:val="ffffff" w:themeColor="background1"/>
                                          <w:sz w:val="23"/>
                                          <w:szCs w:val="23"/>
                                          <w:lang w:val="en-GB"/>
                                        </w:rPr>
                                        <w:t xml:space="preserve">☐</w:t>
                                      </w:r>
                                    </w:sdtContent>
                                  </w:sdt>
                                  <w:r>
                                    <w:rPr>
                                      <w:rFonts w:ascii="Bookman Old Style" w:hAnsi="Bookman Old Style" w:eastAsia="Calibri" w:cstheme="minorHAnsi"/>
                                      <w:color w:val="ffffff" w:themeColor="background1"/>
                                      <w:sz w:val="23"/>
                                      <w:szCs w:val="23"/>
                                      <w:lang w:val="en-GB"/>
                                    </w:rPr>
                                    <w:t xml:space="preserve"> ETHICS   </w:t>
                                  </w:r>
                                  <w:sdt>
                                    <w:sdtPr>
                                      <w15:appearance w15:val="boundingBox"/>
                                      <w:id w:val="-636792247"/>
                                      <w14:checkbox>
                                        <w14:checked w14:val="0"/>
                                        <w14:checkedState w14:val="2612" w14:font="MS Gothic"/>
                                        <w14:uncheckedState w14:val="2610" w14:font="MS Gothic"/>
                                      </w14:checkbox>
                                      <w:rPr>
                                        <w:rFonts w:ascii="Bookman Old Style" w:hAnsi="Bookman Old Style" w:cstheme="minorHAnsi"/>
                                        <w:color w:val="ffffff" w:themeColor="background1"/>
                                        <w:sz w:val="23"/>
                                        <w:szCs w:val="23"/>
                                        <w:lang w:val="en-GB"/>
                                      </w:rPr>
                                    </w:sdtPr>
                                    <w:sdtContent>
                                      <w:r>
                                        <w:rPr>
                                          <w:rFonts w:hint="eastAsia" w:ascii="MS Mincho" w:hAnsi="MS Mincho" w:cs="MS Mincho"/>
                                          <w:color w:val="ffffff" w:themeColor="background1"/>
                                          <w:sz w:val="23"/>
                                          <w:szCs w:val="23"/>
                                          <w:lang w:val="en-GB"/>
                                        </w:rPr>
                                        <w:t xml:space="preserve">☐</w:t>
                                      </w:r>
                                    </w:sdtContent>
                                  </w:sdt>
                                  <w:r>
                                    <w:rPr>
                                      <w:rFonts w:ascii="Bookman Old Style" w:hAnsi="Bookman Old Style" w:eastAsia="Calibri" w:cstheme="minorHAnsi"/>
                                      <w:color w:val="ffffff" w:themeColor="background1"/>
                                      <w:sz w:val="23"/>
                                      <w:szCs w:val="23"/>
                                      <w:lang w:val="en-GB"/>
                                    </w:rPr>
                                    <w:t xml:space="preserve"> ORDP</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r>
                            <w:tr>
                              <w:trPr/>
                              <w:tc>
                                <w:tcPr>
                                  <w:shd w:val="clear" w:color="auto" w:fill="auto"/>
                                  <w:tcBorders/>
                                  <w:tcW w:w="3059"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rPr>
                                      <w:rFonts w:ascii="Bookman Old Style" w:hAnsi="Bookman Old Style" w:eastAsia="Calibri" w:cstheme="minorHAnsi"/>
                                      <w:color w:val="ffffff" w:themeColor="background1"/>
                                      <w:sz w:val="23"/>
                                      <w:szCs w:val="23"/>
                                      <w:lang w:val="en-GB"/>
                                    </w:rPr>
                                    <w:t xml:space="preserve">Dissemination level:</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c>
                                <w:tcPr>
                                  <w:shd w:val="clear" w:color="auto" w:fill="auto"/>
                                  <w:tcBorders/>
                                  <w:tcW w:w="6936" w:type="dxa"/>
                                  <w:textDirection w:val="lrTb"/>
                                  <w:noWrap w:val="false"/>
                                </w:tcPr>
                                <w:p>
                                  <w:pPr>
                                    <w:pBdr/>
                                    <w:spacing w:after="60" w:before="60"/>
                                    <w:ind/>
                                    <w:rPr>
                                      <w:rFonts w:ascii="Bookman Old Style" w:hAnsi="Bookman Old Style" w:eastAsia="Calibri" w:cstheme="minorHAnsi"/>
                                      <w:color w:val="ffffff" w:themeColor="background1"/>
                                      <w:sz w:val="23"/>
                                      <w:szCs w:val="23"/>
                                      <w:lang w:val="fr-FR"/>
                                    </w:rPr>
                                  </w:pPr>
                                  <w:r/>
                                  <w:sdt>
                                    <w:sdtPr>
                                      <w15:appearance w15:val="boundingBox"/>
                                      <w:id w:val="472102326"/>
                                      <w14:checkbox>
                                        <w14:checked w14:val="1"/>
                                        <w14:checkedState w14:val="2612" w14:font="MS Gothic"/>
                                        <w14:uncheckedState w14:val="2610" w14:font="MS Gothic"/>
                                      </w14:checkbox>
                                      <w:rPr>
                                        <w:rFonts w:ascii="Bookman Old Style" w:hAnsi="Bookman Old Style" w:cstheme="minorHAnsi"/>
                                        <w:color w:val="ffffff" w:themeColor="background1"/>
                                        <w:sz w:val="23"/>
                                        <w:szCs w:val="23"/>
                                        <w:lang w:val="fr-FR"/>
                                      </w:rPr>
                                    </w:sdtPr>
                                    <w:sdtContent>
                                      <w:r>
                                        <w:rPr>
                                          <w:rFonts w:hint="eastAsia" w:ascii="MS Gothic" w:hAnsi="MS Gothic" w:eastAsia="MS Gothic" w:cs="MS Gothic"/>
                                          <w:color w:val="ffffff" w:themeColor="background1"/>
                                          <w:sz w:val="23"/>
                                          <w:szCs w:val="23"/>
                                          <w:lang w:val="fr-FR"/>
                                        </w:rPr>
                                        <w:t xml:space="preserve">☒</w:t>
                                      </w:r>
                                    </w:sdtContent>
                                  </w:sdt>
                                  <w:r>
                                    <w:rPr>
                                      <w:rFonts w:ascii="Bookman Old Style" w:hAnsi="Bookman Old Style" w:eastAsia="Calibri" w:cstheme="minorHAnsi"/>
                                      <w:color w:val="ffffff" w:themeColor="background1"/>
                                      <w:sz w:val="23"/>
                                      <w:szCs w:val="23"/>
                                      <w:lang w:val="fr-FR"/>
                                    </w:rPr>
                                    <w:t xml:space="preserve"> PU   </w:t>
                                  </w:r>
                                  <w:sdt>
                                    <w:sdtPr>
                                      <w15:appearance w15:val="boundingBox"/>
                                      <w:id w:val="2119644062"/>
                                      <w14:checkbox>
                                        <w14:checked w14:val="0"/>
                                        <w14:checkedState w14:val="2612" w14:font="MS Gothic"/>
                                        <w14:uncheckedState w14:val="2610" w14:font="MS Gothic"/>
                                      </w14:checkbox>
                                      <w:rPr>
                                        <w:rFonts w:ascii="Bookman Old Style" w:hAnsi="Bookman Old Style" w:cstheme="minorHAnsi"/>
                                        <w:color w:val="ffffff" w:themeColor="background1"/>
                                        <w:sz w:val="23"/>
                                        <w:szCs w:val="23"/>
                                        <w:lang w:val="fr-FR"/>
                                      </w:rPr>
                                    </w:sdtPr>
                                    <w:sdtContent>
                                      <w:r>
                                        <w:rPr>
                                          <w:rFonts w:hint="eastAsia" w:ascii="MS Gothic" w:hAnsi="MS Gothic" w:eastAsia="MS Gothic" w:cstheme="minorHAnsi"/>
                                          <w:color w:val="ffffff" w:themeColor="background1"/>
                                          <w:sz w:val="23"/>
                                          <w:szCs w:val="23"/>
                                          <w:lang w:val="fr-FR"/>
                                        </w:rPr>
                                        <w:t xml:space="preserve">☐</w:t>
                                      </w:r>
                                    </w:sdtContent>
                                  </w:sdt>
                                  <w:r>
                                    <w:rPr>
                                      <w:rFonts w:ascii="Bookman Old Style" w:hAnsi="Bookman Old Style" w:eastAsia="Calibri" w:cstheme="minorHAnsi"/>
                                      <w:color w:val="ffffff" w:themeColor="background1"/>
                                      <w:sz w:val="23"/>
                                      <w:szCs w:val="23"/>
                                      <w:lang w:val="fr-FR"/>
                                    </w:rPr>
                                    <w:t xml:space="preserve"> CO   </w:t>
                                  </w:r>
                                  <w:sdt>
                                    <w:sdtPr>
                                      <w15:appearance w15:val="boundingBox"/>
                                      <w:id w:val="-2127068128"/>
                                      <w14:checkbox>
                                        <w14:checked w14:val="0"/>
                                        <w14:checkedState w14:val="2612" w14:font="MS Gothic"/>
                                        <w14:uncheckedState w14:val="2610" w14:font="MS Gothic"/>
                                      </w14:checkbox>
                                      <w:rPr>
                                        <w:rFonts w:ascii="Bookman Old Style" w:hAnsi="Bookman Old Style" w:cstheme="minorHAnsi"/>
                                        <w:color w:val="ffffff" w:themeColor="background1"/>
                                        <w:sz w:val="23"/>
                                        <w:szCs w:val="23"/>
                                        <w:lang w:val="fr-FR"/>
                                      </w:rPr>
                                    </w:sdtPr>
                                    <w:sdtContent>
                                      <w:r>
                                        <w:rPr>
                                          <w:rFonts w:hint="eastAsia" w:ascii="MS Mincho" w:hAnsi="MS Mincho" w:cs="MS Mincho"/>
                                          <w:color w:val="ffffff" w:themeColor="background1"/>
                                          <w:sz w:val="23"/>
                                          <w:szCs w:val="23"/>
                                          <w:lang w:val="fr-FR"/>
                                        </w:rPr>
                                        <w:t xml:space="preserve">☐</w:t>
                                      </w:r>
                                    </w:sdtContent>
                                  </w:sdt>
                                  <w:r>
                                    <w:rPr>
                                      <w:rFonts w:ascii="Bookman Old Style" w:hAnsi="Bookman Old Style" w:eastAsia="Calibri" w:cstheme="minorHAnsi"/>
                                      <w:color w:val="ffffff" w:themeColor="background1"/>
                                      <w:sz w:val="23"/>
                                      <w:szCs w:val="23"/>
                                      <w:lang w:val="fr-FR"/>
                                    </w:rPr>
                                    <w:t xml:space="preserve"> EU-RES   </w:t>
                                  </w:r>
                                  <w:sdt>
                                    <w:sdtPr>
                                      <w15:appearance w15:val="boundingBox"/>
                                      <w:id w:val="642699173"/>
                                      <w14:checkbox>
                                        <w14:checked w14:val="0"/>
                                        <w14:checkedState w14:val="2612" w14:font="MS Gothic"/>
                                        <w14:uncheckedState w14:val="2610" w14:font="MS Gothic"/>
                                      </w14:checkbox>
                                      <w:rPr>
                                        <w:rFonts w:ascii="Bookman Old Style" w:hAnsi="Bookman Old Style" w:cstheme="minorHAnsi"/>
                                        <w:color w:val="ffffff" w:themeColor="background1"/>
                                        <w:sz w:val="23"/>
                                        <w:szCs w:val="23"/>
                                        <w:lang w:val="fr-FR"/>
                                      </w:rPr>
                                    </w:sdtPr>
                                    <w:sdtContent>
                                      <w:r>
                                        <w:rPr>
                                          <w:rFonts w:hint="eastAsia" w:ascii="MS Mincho" w:hAnsi="MS Mincho" w:cs="MS Mincho"/>
                                          <w:color w:val="ffffff" w:themeColor="background1"/>
                                          <w:sz w:val="23"/>
                                          <w:szCs w:val="23"/>
                                          <w:lang w:val="fr-FR"/>
                                        </w:rPr>
                                        <w:t xml:space="preserve">☐</w:t>
                                      </w:r>
                                    </w:sdtContent>
                                  </w:sdt>
                                  <w:r>
                                    <w:rPr>
                                      <w:rFonts w:ascii="Bookman Old Style" w:hAnsi="Bookman Old Style" w:eastAsia="Calibri" w:cstheme="minorHAnsi"/>
                                      <w:color w:val="ffffff" w:themeColor="background1"/>
                                      <w:sz w:val="23"/>
                                      <w:szCs w:val="23"/>
                                      <w:lang w:val="fr-FR"/>
                                    </w:rPr>
                                    <w:t xml:space="preserve"> EU-CON   </w:t>
                                  </w:r>
                                  <w:sdt>
                                    <w:sdtPr>
                                      <w15:appearance w15:val="boundingBox"/>
                                      <w:id w:val="1246844035"/>
                                      <w14:checkbox>
                                        <w14:checked w14:val="0"/>
                                        <w14:checkedState w14:val="2612" w14:font="MS Gothic"/>
                                        <w14:uncheckedState w14:val="2610" w14:font="MS Gothic"/>
                                      </w14:checkbox>
                                      <w:rPr>
                                        <w:rFonts w:ascii="Bookman Old Style" w:hAnsi="Bookman Old Style" w:cstheme="minorHAnsi"/>
                                        <w:color w:val="ffffff" w:themeColor="background1"/>
                                        <w:sz w:val="23"/>
                                        <w:szCs w:val="23"/>
                                        <w:lang w:val="fr-FR"/>
                                      </w:rPr>
                                    </w:sdtPr>
                                    <w:sdtContent>
                                      <w:r>
                                        <w:rPr>
                                          <w:rFonts w:hint="eastAsia" w:ascii="MS Mincho" w:hAnsi="MS Mincho" w:cs="MS Mincho"/>
                                          <w:color w:val="ffffff" w:themeColor="background1"/>
                                          <w:sz w:val="23"/>
                                          <w:szCs w:val="23"/>
                                          <w:lang w:val="fr-FR"/>
                                        </w:rPr>
                                        <w:t xml:space="preserve">☐</w:t>
                                      </w:r>
                                    </w:sdtContent>
                                  </w:sdt>
                                  <w:r>
                                    <w:rPr>
                                      <w:rFonts w:ascii="Bookman Old Style" w:hAnsi="Bookman Old Style" w:eastAsia="Calibri" w:cstheme="minorHAnsi"/>
                                      <w:color w:val="ffffff" w:themeColor="background1"/>
                                      <w:sz w:val="23"/>
                                      <w:szCs w:val="23"/>
                                      <w:lang w:val="fr-FR"/>
                                    </w:rPr>
                                    <w:t xml:space="preserve"> EU-SEC</w:t>
                                  </w:r>
                                  <w:r>
                                    <w:rPr>
                                      <w:rFonts w:ascii="Bookman Old Style" w:hAnsi="Bookman Old Style" w:eastAsia="Calibri" w:cstheme="minorHAnsi"/>
                                      <w:color w:val="ffffff" w:themeColor="background1"/>
                                      <w:sz w:val="23"/>
                                      <w:szCs w:val="23"/>
                                      <w:lang w:val="fr-FR"/>
                                    </w:rPr>
                                  </w:r>
                                  <w:r>
                                    <w:rPr>
                                      <w:rFonts w:ascii="Bookman Old Style" w:hAnsi="Bookman Old Style" w:eastAsia="Calibri" w:cstheme="minorHAnsi"/>
                                      <w:color w:val="ffffff" w:themeColor="background1"/>
                                      <w:sz w:val="23"/>
                                      <w:szCs w:val="23"/>
                                      <w:lang w:val="fr-FR"/>
                                    </w:rPr>
                                  </w:r>
                                </w:p>
                              </w:tc>
                            </w:tr>
                          </w:tbl>
                          <w:p>
                            <w:pPr>
                              <w:pStyle w:val="1325"/>
                              <w:pBdr/>
                              <w:tabs>
                                <w:tab w:val="left" w:leader="none" w:pos="4536"/>
                              </w:tabs>
                              <w:spacing w:line="240" w:lineRule="auto"/>
                              <w:ind/>
                              <w:rPr>
                                <w:rFonts w:ascii="Bookman Old Style" w:hAnsi="Bookman Old Style" w:cs="Calibri Light"/>
                                <w:color w:val="ffffff" w:themeColor="background1"/>
                                <w:sz w:val="22"/>
                                <w:szCs w:val="22"/>
                                <w:lang w:val="fr-FR"/>
                                <w14:textOutline w14:w="9525" w14:cap="flat" w14:cmpd="sng" w14:algn="ctr">
                                  <w14:noFill/>
                                  <w14:prstDash w14:val="solid"/>
                                  <w14:round/>
                                </w14:textOutline>
                              </w:rPr>
                            </w:pPr>
                            <w:r>
                              <w:rPr>
                                <w:rFonts w:ascii="Bookman Old Style" w:hAnsi="Bookman Old Style" w:cs="Calibri Light"/>
                                <w:color w:val="ffffff" w:themeColor="background1"/>
                                <w:sz w:val="22"/>
                                <w:szCs w:val="22"/>
                                <w:lang w:val="fr-FR"/>
                                <w14:textOutline w14:w="9525" w14:cap="flat" w14:cmpd="sng" w14:algn="ctr">
                                  <w14:noFill/>
                                  <w14:prstDash w14:val="solid"/>
                                  <w14:round/>
                                </w14:textOutline>
                              </w:rPr>
                            </w:r>
                            <w:r>
                              <w:rPr>
                                <w:rFonts w:ascii="Bookman Old Style" w:hAnsi="Bookman Old Style" w:cs="Calibri Light"/>
                                <w:color w:val="ffffff" w:themeColor="background1"/>
                                <w:sz w:val="22"/>
                                <w:szCs w:val="22"/>
                                <w:lang w:val="fr-FR"/>
                                <w14:textOutline w14:w="9525" w14:cap="flat" w14:cmpd="sng" w14:algn="ctr">
                                  <w14:noFill/>
                                  <w14:prstDash w14:val="solid"/>
                                  <w14:round/>
                                </w14:textOutline>
                              </w:rPr>
                            </w:r>
                            <w:r>
                              <w:rPr>
                                <w:rFonts w:ascii="Bookman Old Style" w:hAnsi="Bookman Old Style" w:cs="Calibri Light"/>
                                <w:color w:val="ffffff" w:themeColor="background1"/>
                                <w:sz w:val="22"/>
                                <w:szCs w:val="22"/>
                                <w:lang w:val="fr-FR"/>
                                <w14:textOutline w14:w="9525" w14:cap="flat" w14:cmpd="sng" w14:algn="ctr">
                                  <w14:noFill/>
                                  <w14:prstDash w14:val="solid"/>
                                  <w14:round/>
                                </w14:textOutline>
                              </w:rP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6" o:spid="_x0000_s6" o:spt="202" type="#_x0000_t202" style="position:absolute;z-index:251670528;o:allowoverlap:true;o:allowincell:true;mso-position-horizontal-relative:margin;margin-left:-59.00pt;mso-position-horizontal:absolute;mso-position-vertical-relative:text;margin-top:357.85pt;mso-position-vertical:absolute;width:521.57pt;height:162.75pt;mso-wrap-distance-left:9.00pt;mso-wrap-distance-top:0.00pt;mso-wrap-distance-right:9.00pt;mso-wrap-distance-bottom:0.00pt;v-text-anchor:top;visibility:visible;" filled="f" stroked="f" strokeweight="0.50pt">
                <v:textbox inset="0,0,0,0">
                  <w:txbxContent>
                    <w:tbl>
                      <w:tblPr>
                        <w:tblW w:w="0" w:type="auto"/>
                        <w:tblInd w:w="426" w:type="dxa"/>
                        <w:tblBorders>
                          <w:top w:val="single" w:color="ffffff" w:themeColor="background1" w:sz="12" w:space="0"/>
                          <w:bottom w:val="single" w:color="ffffff" w:themeColor="background1" w:sz="12" w:space="0"/>
                        </w:tblBorders>
                        <w:tblLook w:val="04A0" w:firstRow="1" w:lastRow="0" w:firstColumn="1" w:lastColumn="0" w:noHBand="0" w:noVBand="1"/>
                      </w:tblPr>
                      <w:tblGrid>
                        <w:gridCol w:w="3059"/>
                        <w:gridCol w:w="6936"/>
                      </w:tblGrid>
                      <w:tr>
                        <w:trPr/>
                        <w:tc>
                          <w:tcPr>
                            <w:shd w:val="clear" w:color="auto" w:fill="auto"/>
                            <w:tcBorders/>
                            <w:tcW w:w="3059"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rPr>
                                <w:rFonts w:ascii="Bookman Old Style" w:hAnsi="Bookman Old Style" w:eastAsia="Calibri" w:cstheme="minorHAnsi"/>
                                <w:color w:val="ffffff" w:themeColor="background1"/>
                                <w:sz w:val="23"/>
                                <w:szCs w:val="23"/>
                                <w:lang w:val="en-GB"/>
                              </w:rPr>
                              <w:t xml:space="preserve">Estimated delivery date:</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c>
                          <w:tcPr>
                            <w:shd w:val="clear" w:color="auto" w:fill="auto"/>
                            <w:tcBorders/>
                            <w:tcW w:w="6936"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rPr>
                                <w:rFonts w:ascii="Bookman Old Style" w:hAnsi="Bookman Old Style" w:eastAsia="Calibri" w:cstheme="minorHAnsi"/>
                                <w:color w:val="ffffff" w:themeColor="background1"/>
                                <w:sz w:val="23"/>
                                <w:szCs w:val="23"/>
                                <w:lang w:val="en-GB"/>
                              </w:rPr>
                              <w:t xml:space="preserve">N/A</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r>
                      <w:tr>
                        <w:trPr/>
                        <w:tc>
                          <w:tcPr>
                            <w:shd w:val="clear" w:color="auto" w:fill="auto"/>
                            <w:tcBorders/>
                            <w:tcW w:w="3059"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rPr>
                                <w:rFonts w:ascii="Bookman Old Style" w:hAnsi="Bookman Old Style" w:eastAsia="Calibri" w:cstheme="minorHAnsi"/>
                                <w:color w:val="ffffff" w:themeColor="background1"/>
                                <w:sz w:val="23"/>
                                <w:szCs w:val="23"/>
                                <w:lang w:val="en-GB"/>
                              </w:rPr>
                              <w:t xml:space="preserve">Actual delivery date:</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c>
                          <w:tcPr>
                            <w:shd w:val="clear" w:color="auto" w:fill="auto"/>
                            <w:tcBorders/>
                            <w:tcW w:w="6936"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rPr>
                                <w:rFonts w:ascii="Bookman Old Style" w:hAnsi="Bookman Old Style" w:eastAsia="Calibri" w:cstheme="minorHAnsi"/>
                                <w:color w:val="ffffff" w:themeColor="background1"/>
                                <w:sz w:val="23"/>
                                <w:szCs w:val="23"/>
                                <w:lang w:val="en-GB"/>
                              </w:rPr>
                              <w:t xml:space="preserve">31.01.2024</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r>
                      <w:tr>
                        <w:trPr/>
                        <w:tc>
                          <w:tcPr>
                            <w:shd w:val="clear" w:color="auto" w:fill="auto"/>
                            <w:tcBorders/>
                            <w:tcW w:w="3059"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rPr>
                                <w:rFonts w:ascii="Bookman Old Style" w:hAnsi="Bookman Old Style" w:eastAsia="Calibri" w:cstheme="minorHAnsi"/>
                                <w:color w:val="ffffff" w:themeColor="background1"/>
                                <w:sz w:val="23"/>
                                <w:szCs w:val="23"/>
                                <w:lang w:val="en-GB"/>
                              </w:rPr>
                              <w:t xml:space="preserve">Lead beneficiary:</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c>
                          <w:tcPr>
                            <w:shd w:val="clear" w:color="auto" w:fill="auto"/>
                            <w:tcBorders/>
                            <w:tcW w:w="6936"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rPr>
                                <w:rFonts w:ascii="Bookman Old Style" w:hAnsi="Bookman Old Style" w:eastAsia="Calibri" w:cstheme="minorHAnsi"/>
                                <w:color w:val="ffffff" w:themeColor="background1"/>
                                <w:sz w:val="23"/>
                                <w:szCs w:val="23"/>
                                <w:lang w:val="en-GB"/>
                              </w:rPr>
                              <w:t xml:space="preserve">ENEA</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r>
                      <w:tr>
                        <w:trPr/>
                        <w:tc>
                          <w:tcPr>
                            <w:shd w:val="clear" w:color="auto" w:fill="auto"/>
                            <w:tcBorders/>
                            <w:tcW w:w="3059"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rPr>
                                <w:rFonts w:ascii="Bookman Old Style" w:hAnsi="Bookman Old Style" w:eastAsia="Calibri" w:cstheme="minorHAnsi"/>
                                <w:color w:val="ffffff" w:themeColor="background1"/>
                                <w:sz w:val="23"/>
                                <w:szCs w:val="23"/>
                                <w:lang w:val="en-GB"/>
                              </w:rPr>
                              <w:t xml:space="preserve">Person responsible:</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c>
                          <w:tcPr>
                            <w:shd w:val="clear" w:color="auto" w:fill="auto"/>
                            <w:tcBorders/>
                            <w:tcW w:w="6936"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rPr>
                                <w:rFonts w:ascii="Bookman Old Style" w:hAnsi="Bookman Old Style" w:eastAsia="Calibri" w:cstheme="minorHAnsi"/>
                                <w:color w:val="ffffff" w:themeColor="background1"/>
                                <w:sz w:val="23"/>
                                <w:szCs w:val="23"/>
                                <w:lang w:val="en-GB"/>
                              </w:rPr>
                              <w:t xml:space="preserve">Marco Montecchi</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r>
                      <w:tr>
                        <w:trPr/>
                        <w:tc>
                          <w:tcPr>
                            <w:shd w:val="clear" w:color="auto" w:fill="auto"/>
                            <w:tcBorders/>
                            <w:tcW w:w="3059"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rPr>
                                <w:rFonts w:ascii="Bookman Old Style" w:hAnsi="Bookman Old Style" w:eastAsia="Calibri" w:cstheme="minorHAnsi"/>
                                <w:color w:val="ffffff" w:themeColor="background1"/>
                                <w:sz w:val="23"/>
                                <w:szCs w:val="23"/>
                                <w:lang w:val="en-GB"/>
                              </w:rPr>
                              <w:t xml:space="preserve">Deliverable type:</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c>
                          <w:tcPr>
                            <w:shd w:val="clear" w:color="auto" w:fill="auto"/>
                            <w:tcBorders/>
                            <w:tcW w:w="6936"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sdt>
                              <w:sdtPr>
                                <w15:appearance w15:val="boundingBox"/>
                                <w:id w:val="-750040245"/>
                                <w14:checkbox>
                                  <w14:checked w14:val="1"/>
                                  <w14:checkedState w14:val="2612" w14:font="MS Gothic"/>
                                  <w14:uncheckedState w14:val="2610" w14:font="MS Gothic"/>
                                </w14:checkbox>
                                <w:rPr>
                                  <w:rFonts w:ascii="Bookman Old Style" w:hAnsi="Bookman Old Style" w:cstheme="minorHAnsi"/>
                                  <w:color w:val="ffffff" w:themeColor="background1"/>
                                  <w:sz w:val="23"/>
                                  <w:szCs w:val="23"/>
                                  <w:lang w:val="en-GB"/>
                                </w:rPr>
                              </w:sdtPr>
                              <w:sdtContent>
                                <w:r>
                                  <w:rPr>
                                    <w:rFonts w:hint="eastAsia" w:ascii="MS Gothic" w:hAnsi="MS Gothic" w:eastAsia="MS Gothic" w:cstheme="minorHAnsi"/>
                                    <w:color w:val="ffffff" w:themeColor="background1"/>
                                    <w:sz w:val="23"/>
                                    <w:szCs w:val="23"/>
                                    <w:lang w:val="en-GB"/>
                                  </w:rPr>
                                  <w:t xml:space="preserve">☒</w:t>
                                </w:r>
                              </w:sdtContent>
                            </w:sdt>
                            <w:r>
                              <w:rPr>
                                <w:rFonts w:ascii="Bookman Old Style" w:hAnsi="Bookman Old Style" w:eastAsia="Calibri" w:cstheme="minorHAnsi"/>
                                <w:color w:val="ffffff" w:themeColor="background1"/>
                                <w:sz w:val="23"/>
                                <w:szCs w:val="23"/>
                                <w:lang w:val="en-GB"/>
                              </w:rPr>
                              <w:t xml:space="preserve"> R   </w:t>
                            </w:r>
                            <w:sdt>
                              <w:sdtPr>
                                <w15:appearance w15:val="boundingBox"/>
                                <w:id w:val="-880319296"/>
                                <w14:checkbox>
                                  <w14:checked w14:val="0"/>
                                  <w14:checkedState w14:val="2612" w14:font="MS Gothic"/>
                                  <w14:uncheckedState w14:val="2610" w14:font="MS Gothic"/>
                                </w14:checkbox>
                                <w:rPr>
                                  <w:rFonts w:ascii="Bookman Old Style" w:hAnsi="Bookman Old Style" w:cstheme="minorHAnsi"/>
                                  <w:color w:val="ffffff" w:themeColor="background1"/>
                                  <w:sz w:val="23"/>
                                  <w:szCs w:val="23"/>
                                  <w:lang w:val="en-GB"/>
                                </w:rPr>
                              </w:sdtPr>
                              <w:sdtContent>
                                <w:r>
                                  <w:rPr>
                                    <w:rFonts w:hint="eastAsia" w:ascii="MS Mincho" w:hAnsi="MS Mincho" w:cs="MS Mincho"/>
                                    <w:color w:val="ffffff" w:themeColor="background1"/>
                                    <w:sz w:val="23"/>
                                    <w:szCs w:val="23"/>
                                    <w:lang w:val="en-GB"/>
                                  </w:rPr>
                                  <w:t xml:space="preserve">☐</w:t>
                                </w:r>
                              </w:sdtContent>
                            </w:sdt>
                            <w:r>
                              <w:rPr>
                                <w:rFonts w:ascii="Bookman Old Style" w:hAnsi="Bookman Old Style" w:eastAsia="Calibri" w:cstheme="minorHAnsi"/>
                                <w:color w:val="ffffff" w:themeColor="background1"/>
                                <w:sz w:val="23"/>
                                <w:szCs w:val="23"/>
                                <w:lang w:val="en-GB"/>
                              </w:rPr>
                              <w:t xml:space="preserve"> DEM   </w:t>
                            </w:r>
                            <w:sdt>
                              <w:sdtPr>
                                <w15:appearance w15:val="boundingBox"/>
                                <w:id w:val="-2090984944"/>
                                <w14:checkbox>
                                  <w14:checked w14:val="0"/>
                                  <w14:checkedState w14:val="2612" w14:font="MS Gothic"/>
                                  <w14:uncheckedState w14:val="2610" w14:font="MS Gothic"/>
                                </w14:checkbox>
                                <w:rPr>
                                  <w:rFonts w:ascii="Bookman Old Style" w:hAnsi="Bookman Old Style" w:cstheme="minorHAnsi"/>
                                  <w:color w:val="ffffff" w:themeColor="background1"/>
                                  <w:sz w:val="23"/>
                                  <w:szCs w:val="23"/>
                                  <w:lang w:val="en-GB"/>
                                </w:rPr>
                              </w:sdtPr>
                              <w:sdtContent>
                                <w:r>
                                  <w:rPr>
                                    <w:rFonts w:hint="eastAsia" w:ascii="MS Mincho" w:hAnsi="MS Mincho" w:cs="MS Mincho"/>
                                    <w:color w:val="ffffff" w:themeColor="background1"/>
                                    <w:sz w:val="23"/>
                                    <w:szCs w:val="23"/>
                                    <w:lang w:val="en-GB"/>
                                  </w:rPr>
                                  <w:t xml:space="preserve">☐</w:t>
                                </w:r>
                              </w:sdtContent>
                            </w:sdt>
                            <w:r>
                              <w:rPr>
                                <w:rFonts w:ascii="Bookman Old Style" w:hAnsi="Bookman Old Style" w:eastAsia="Calibri" w:cstheme="minorHAnsi"/>
                                <w:color w:val="ffffff" w:themeColor="background1"/>
                                <w:sz w:val="23"/>
                                <w:szCs w:val="23"/>
                                <w:lang w:val="en-GB"/>
                              </w:rPr>
                              <w:t xml:space="preserve"> DEC   </w:t>
                            </w:r>
                            <w:sdt>
                              <w:sdtPr>
                                <w15:appearance w15:val="boundingBox"/>
                                <w:id w:val="930634325"/>
                                <w14:checkbox>
                                  <w14:checked w14:val="0"/>
                                  <w14:checkedState w14:val="2612" w14:font="MS Gothic"/>
                                  <w14:uncheckedState w14:val="2610" w14:font="MS Gothic"/>
                                </w14:checkbox>
                                <w:rPr>
                                  <w:rFonts w:ascii="Bookman Old Style" w:hAnsi="Bookman Old Style" w:cstheme="minorHAnsi"/>
                                  <w:color w:val="ffffff" w:themeColor="background1"/>
                                  <w:sz w:val="23"/>
                                  <w:szCs w:val="23"/>
                                  <w:lang w:val="en-GB"/>
                                </w:rPr>
                              </w:sdtPr>
                              <w:sdtContent>
                                <w:r>
                                  <w:rPr>
                                    <w:rFonts w:hint="eastAsia" w:ascii="MS Mincho" w:hAnsi="MS Mincho" w:cs="MS Mincho"/>
                                    <w:color w:val="ffffff" w:themeColor="background1"/>
                                    <w:sz w:val="23"/>
                                    <w:szCs w:val="23"/>
                                    <w:lang w:val="en-GB"/>
                                  </w:rPr>
                                  <w:t xml:space="preserve">☐</w:t>
                                </w:r>
                              </w:sdtContent>
                            </w:sdt>
                            <w:r>
                              <w:rPr>
                                <w:rFonts w:ascii="Bookman Old Style" w:hAnsi="Bookman Old Style" w:eastAsia="Calibri" w:cstheme="minorHAnsi"/>
                                <w:color w:val="ffffff" w:themeColor="background1"/>
                                <w:sz w:val="23"/>
                                <w:szCs w:val="23"/>
                                <w:lang w:val="en-GB"/>
                              </w:rPr>
                              <w:t xml:space="preserve"> OTHER   </w:t>
                            </w:r>
                            <w:sdt>
                              <w:sdtPr>
                                <w15:appearance w15:val="boundingBox"/>
                                <w:id w:val="-700622411"/>
                                <w14:checkbox>
                                  <w14:checked w14:val="0"/>
                                  <w14:checkedState w14:val="2612" w14:font="MS Gothic"/>
                                  <w14:uncheckedState w14:val="2610" w14:font="MS Gothic"/>
                                </w14:checkbox>
                                <w:rPr>
                                  <w:rFonts w:ascii="Bookman Old Style" w:hAnsi="Bookman Old Style" w:cstheme="minorHAnsi"/>
                                  <w:color w:val="ffffff" w:themeColor="background1"/>
                                  <w:sz w:val="23"/>
                                  <w:szCs w:val="23"/>
                                  <w:lang w:val="en-GB"/>
                                </w:rPr>
                              </w:sdtPr>
                              <w:sdtContent>
                                <w:r>
                                  <w:rPr>
                                    <w:rFonts w:hint="eastAsia" w:ascii="MS Mincho" w:hAnsi="MS Mincho" w:cs="MS Mincho"/>
                                    <w:color w:val="ffffff" w:themeColor="background1"/>
                                    <w:sz w:val="23"/>
                                    <w:szCs w:val="23"/>
                                    <w:lang w:val="en-GB"/>
                                  </w:rPr>
                                  <w:t xml:space="preserve">☐</w:t>
                                </w:r>
                              </w:sdtContent>
                            </w:sdt>
                            <w:r>
                              <w:rPr>
                                <w:rFonts w:ascii="Bookman Old Style" w:hAnsi="Bookman Old Style" w:eastAsia="Calibri" w:cstheme="minorHAnsi"/>
                                <w:color w:val="ffffff" w:themeColor="background1"/>
                                <w:sz w:val="23"/>
                                <w:szCs w:val="23"/>
                                <w:lang w:val="en-GB"/>
                              </w:rPr>
                              <w:t xml:space="preserve"> ETHICS   </w:t>
                            </w:r>
                            <w:sdt>
                              <w:sdtPr>
                                <w15:appearance w15:val="boundingBox"/>
                                <w:id w:val="-636792247"/>
                                <w14:checkbox>
                                  <w14:checked w14:val="0"/>
                                  <w14:checkedState w14:val="2612" w14:font="MS Gothic"/>
                                  <w14:uncheckedState w14:val="2610" w14:font="MS Gothic"/>
                                </w14:checkbox>
                                <w:rPr>
                                  <w:rFonts w:ascii="Bookman Old Style" w:hAnsi="Bookman Old Style" w:cstheme="minorHAnsi"/>
                                  <w:color w:val="ffffff" w:themeColor="background1"/>
                                  <w:sz w:val="23"/>
                                  <w:szCs w:val="23"/>
                                  <w:lang w:val="en-GB"/>
                                </w:rPr>
                              </w:sdtPr>
                              <w:sdtContent>
                                <w:r>
                                  <w:rPr>
                                    <w:rFonts w:hint="eastAsia" w:ascii="MS Mincho" w:hAnsi="MS Mincho" w:cs="MS Mincho"/>
                                    <w:color w:val="ffffff" w:themeColor="background1"/>
                                    <w:sz w:val="23"/>
                                    <w:szCs w:val="23"/>
                                    <w:lang w:val="en-GB"/>
                                  </w:rPr>
                                  <w:t xml:space="preserve">☐</w:t>
                                </w:r>
                              </w:sdtContent>
                            </w:sdt>
                            <w:r>
                              <w:rPr>
                                <w:rFonts w:ascii="Bookman Old Style" w:hAnsi="Bookman Old Style" w:eastAsia="Calibri" w:cstheme="minorHAnsi"/>
                                <w:color w:val="ffffff" w:themeColor="background1"/>
                                <w:sz w:val="23"/>
                                <w:szCs w:val="23"/>
                                <w:lang w:val="en-GB"/>
                              </w:rPr>
                              <w:t xml:space="preserve"> ORDP</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r>
                      <w:tr>
                        <w:trPr/>
                        <w:tc>
                          <w:tcPr>
                            <w:shd w:val="clear" w:color="auto" w:fill="auto"/>
                            <w:tcBorders/>
                            <w:tcW w:w="3059"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rPr>
                                <w:rFonts w:ascii="Bookman Old Style" w:hAnsi="Bookman Old Style" w:eastAsia="Calibri" w:cstheme="minorHAnsi"/>
                                <w:color w:val="ffffff" w:themeColor="background1"/>
                                <w:sz w:val="23"/>
                                <w:szCs w:val="23"/>
                                <w:lang w:val="en-GB"/>
                              </w:rPr>
                              <w:t xml:space="preserve">Dissemination level:</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c>
                          <w:tcPr>
                            <w:shd w:val="clear" w:color="auto" w:fill="auto"/>
                            <w:tcBorders/>
                            <w:tcW w:w="6936" w:type="dxa"/>
                            <w:textDirection w:val="lrTb"/>
                            <w:noWrap w:val="false"/>
                          </w:tcPr>
                          <w:p>
                            <w:pPr>
                              <w:pBdr/>
                              <w:spacing w:after="60" w:before="60"/>
                              <w:ind/>
                              <w:rPr>
                                <w:rFonts w:ascii="Bookman Old Style" w:hAnsi="Bookman Old Style" w:eastAsia="Calibri" w:cstheme="minorHAnsi"/>
                                <w:color w:val="ffffff" w:themeColor="background1"/>
                                <w:sz w:val="23"/>
                                <w:szCs w:val="23"/>
                                <w:lang w:val="fr-FR"/>
                              </w:rPr>
                            </w:pPr>
                            <w:r/>
                            <w:sdt>
                              <w:sdtPr>
                                <w15:appearance w15:val="boundingBox"/>
                                <w:id w:val="472102326"/>
                                <w14:checkbox>
                                  <w14:checked w14:val="1"/>
                                  <w14:checkedState w14:val="2612" w14:font="MS Gothic"/>
                                  <w14:uncheckedState w14:val="2610" w14:font="MS Gothic"/>
                                </w14:checkbox>
                                <w:rPr>
                                  <w:rFonts w:ascii="Bookman Old Style" w:hAnsi="Bookman Old Style" w:cstheme="minorHAnsi"/>
                                  <w:color w:val="ffffff" w:themeColor="background1"/>
                                  <w:sz w:val="23"/>
                                  <w:szCs w:val="23"/>
                                  <w:lang w:val="fr-FR"/>
                                </w:rPr>
                              </w:sdtPr>
                              <w:sdtContent>
                                <w:r>
                                  <w:rPr>
                                    <w:rFonts w:hint="eastAsia" w:ascii="MS Gothic" w:hAnsi="MS Gothic" w:eastAsia="MS Gothic" w:cs="MS Gothic"/>
                                    <w:color w:val="ffffff" w:themeColor="background1"/>
                                    <w:sz w:val="23"/>
                                    <w:szCs w:val="23"/>
                                    <w:lang w:val="fr-FR"/>
                                  </w:rPr>
                                  <w:t xml:space="preserve">☒</w:t>
                                </w:r>
                              </w:sdtContent>
                            </w:sdt>
                            <w:r>
                              <w:rPr>
                                <w:rFonts w:ascii="Bookman Old Style" w:hAnsi="Bookman Old Style" w:eastAsia="Calibri" w:cstheme="minorHAnsi"/>
                                <w:color w:val="ffffff" w:themeColor="background1"/>
                                <w:sz w:val="23"/>
                                <w:szCs w:val="23"/>
                                <w:lang w:val="fr-FR"/>
                              </w:rPr>
                              <w:t xml:space="preserve"> PU   </w:t>
                            </w:r>
                            <w:sdt>
                              <w:sdtPr>
                                <w15:appearance w15:val="boundingBox"/>
                                <w:id w:val="2119644062"/>
                                <w14:checkbox>
                                  <w14:checked w14:val="0"/>
                                  <w14:checkedState w14:val="2612" w14:font="MS Gothic"/>
                                  <w14:uncheckedState w14:val="2610" w14:font="MS Gothic"/>
                                </w14:checkbox>
                                <w:rPr>
                                  <w:rFonts w:ascii="Bookman Old Style" w:hAnsi="Bookman Old Style" w:cstheme="minorHAnsi"/>
                                  <w:color w:val="ffffff" w:themeColor="background1"/>
                                  <w:sz w:val="23"/>
                                  <w:szCs w:val="23"/>
                                  <w:lang w:val="fr-FR"/>
                                </w:rPr>
                              </w:sdtPr>
                              <w:sdtContent>
                                <w:r>
                                  <w:rPr>
                                    <w:rFonts w:hint="eastAsia" w:ascii="MS Gothic" w:hAnsi="MS Gothic" w:eastAsia="MS Gothic" w:cstheme="minorHAnsi"/>
                                    <w:color w:val="ffffff" w:themeColor="background1"/>
                                    <w:sz w:val="23"/>
                                    <w:szCs w:val="23"/>
                                    <w:lang w:val="fr-FR"/>
                                  </w:rPr>
                                  <w:t xml:space="preserve">☐</w:t>
                                </w:r>
                              </w:sdtContent>
                            </w:sdt>
                            <w:r>
                              <w:rPr>
                                <w:rFonts w:ascii="Bookman Old Style" w:hAnsi="Bookman Old Style" w:eastAsia="Calibri" w:cstheme="minorHAnsi"/>
                                <w:color w:val="ffffff" w:themeColor="background1"/>
                                <w:sz w:val="23"/>
                                <w:szCs w:val="23"/>
                                <w:lang w:val="fr-FR"/>
                              </w:rPr>
                              <w:t xml:space="preserve"> CO   </w:t>
                            </w:r>
                            <w:sdt>
                              <w:sdtPr>
                                <w15:appearance w15:val="boundingBox"/>
                                <w:id w:val="-2127068128"/>
                                <w14:checkbox>
                                  <w14:checked w14:val="0"/>
                                  <w14:checkedState w14:val="2612" w14:font="MS Gothic"/>
                                  <w14:uncheckedState w14:val="2610" w14:font="MS Gothic"/>
                                </w14:checkbox>
                                <w:rPr>
                                  <w:rFonts w:ascii="Bookman Old Style" w:hAnsi="Bookman Old Style" w:cstheme="minorHAnsi"/>
                                  <w:color w:val="ffffff" w:themeColor="background1"/>
                                  <w:sz w:val="23"/>
                                  <w:szCs w:val="23"/>
                                  <w:lang w:val="fr-FR"/>
                                </w:rPr>
                              </w:sdtPr>
                              <w:sdtContent>
                                <w:r>
                                  <w:rPr>
                                    <w:rFonts w:hint="eastAsia" w:ascii="MS Mincho" w:hAnsi="MS Mincho" w:cs="MS Mincho"/>
                                    <w:color w:val="ffffff" w:themeColor="background1"/>
                                    <w:sz w:val="23"/>
                                    <w:szCs w:val="23"/>
                                    <w:lang w:val="fr-FR"/>
                                  </w:rPr>
                                  <w:t xml:space="preserve">☐</w:t>
                                </w:r>
                              </w:sdtContent>
                            </w:sdt>
                            <w:r>
                              <w:rPr>
                                <w:rFonts w:ascii="Bookman Old Style" w:hAnsi="Bookman Old Style" w:eastAsia="Calibri" w:cstheme="minorHAnsi"/>
                                <w:color w:val="ffffff" w:themeColor="background1"/>
                                <w:sz w:val="23"/>
                                <w:szCs w:val="23"/>
                                <w:lang w:val="fr-FR"/>
                              </w:rPr>
                              <w:t xml:space="preserve"> EU-RES   </w:t>
                            </w:r>
                            <w:sdt>
                              <w:sdtPr>
                                <w15:appearance w15:val="boundingBox"/>
                                <w:id w:val="642699173"/>
                                <w14:checkbox>
                                  <w14:checked w14:val="0"/>
                                  <w14:checkedState w14:val="2612" w14:font="MS Gothic"/>
                                  <w14:uncheckedState w14:val="2610" w14:font="MS Gothic"/>
                                </w14:checkbox>
                                <w:rPr>
                                  <w:rFonts w:ascii="Bookman Old Style" w:hAnsi="Bookman Old Style" w:cstheme="minorHAnsi"/>
                                  <w:color w:val="ffffff" w:themeColor="background1"/>
                                  <w:sz w:val="23"/>
                                  <w:szCs w:val="23"/>
                                  <w:lang w:val="fr-FR"/>
                                </w:rPr>
                              </w:sdtPr>
                              <w:sdtContent>
                                <w:r>
                                  <w:rPr>
                                    <w:rFonts w:hint="eastAsia" w:ascii="MS Mincho" w:hAnsi="MS Mincho" w:cs="MS Mincho"/>
                                    <w:color w:val="ffffff" w:themeColor="background1"/>
                                    <w:sz w:val="23"/>
                                    <w:szCs w:val="23"/>
                                    <w:lang w:val="fr-FR"/>
                                  </w:rPr>
                                  <w:t xml:space="preserve">☐</w:t>
                                </w:r>
                              </w:sdtContent>
                            </w:sdt>
                            <w:r>
                              <w:rPr>
                                <w:rFonts w:ascii="Bookman Old Style" w:hAnsi="Bookman Old Style" w:eastAsia="Calibri" w:cstheme="minorHAnsi"/>
                                <w:color w:val="ffffff" w:themeColor="background1"/>
                                <w:sz w:val="23"/>
                                <w:szCs w:val="23"/>
                                <w:lang w:val="fr-FR"/>
                              </w:rPr>
                              <w:t xml:space="preserve"> EU-CON   </w:t>
                            </w:r>
                            <w:sdt>
                              <w:sdtPr>
                                <w15:appearance w15:val="boundingBox"/>
                                <w:id w:val="1246844035"/>
                                <w14:checkbox>
                                  <w14:checked w14:val="0"/>
                                  <w14:checkedState w14:val="2612" w14:font="MS Gothic"/>
                                  <w14:uncheckedState w14:val="2610" w14:font="MS Gothic"/>
                                </w14:checkbox>
                                <w:rPr>
                                  <w:rFonts w:ascii="Bookman Old Style" w:hAnsi="Bookman Old Style" w:cstheme="minorHAnsi"/>
                                  <w:color w:val="ffffff" w:themeColor="background1"/>
                                  <w:sz w:val="23"/>
                                  <w:szCs w:val="23"/>
                                  <w:lang w:val="fr-FR"/>
                                </w:rPr>
                              </w:sdtPr>
                              <w:sdtContent>
                                <w:r>
                                  <w:rPr>
                                    <w:rFonts w:hint="eastAsia" w:ascii="MS Mincho" w:hAnsi="MS Mincho" w:cs="MS Mincho"/>
                                    <w:color w:val="ffffff" w:themeColor="background1"/>
                                    <w:sz w:val="23"/>
                                    <w:szCs w:val="23"/>
                                    <w:lang w:val="fr-FR"/>
                                  </w:rPr>
                                  <w:t xml:space="preserve">☐</w:t>
                                </w:r>
                              </w:sdtContent>
                            </w:sdt>
                            <w:r>
                              <w:rPr>
                                <w:rFonts w:ascii="Bookman Old Style" w:hAnsi="Bookman Old Style" w:eastAsia="Calibri" w:cstheme="minorHAnsi"/>
                                <w:color w:val="ffffff" w:themeColor="background1"/>
                                <w:sz w:val="23"/>
                                <w:szCs w:val="23"/>
                                <w:lang w:val="fr-FR"/>
                              </w:rPr>
                              <w:t xml:space="preserve"> EU-SEC</w:t>
                            </w:r>
                            <w:r>
                              <w:rPr>
                                <w:rFonts w:ascii="Bookman Old Style" w:hAnsi="Bookman Old Style" w:eastAsia="Calibri" w:cstheme="minorHAnsi"/>
                                <w:color w:val="ffffff" w:themeColor="background1"/>
                                <w:sz w:val="23"/>
                                <w:szCs w:val="23"/>
                                <w:lang w:val="fr-FR"/>
                              </w:rPr>
                            </w:r>
                            <w:r>
                              <w:rPr>
                                <w:rFonts w:ascii="Bookman Old Style" w:hAnsi="Bookman Old Style" w:eastAsia="Calibri" w:cstheme="minorHAnsi"/>
                                <w:color w:val="ffffff" w:themeColor="background1"/>
                                <w:sz w:val="23"/>
                                <w:szCs w:val="23"/>
                                <w:lang w:val="fr-FR"/>
                              </w:rPr>
                            </w:r>
                          </w:p>
                        </w:tc>
                      </w:tr>
                    </w:tbl>
                    <w:p>
                      <w:pPr>
                        <w:pStyle w:val="1325"/>
                        <w:pBdr/>
                        <w:tabs>
                          <w:tab w:val="left" w:leader="none" w:pos="4536"/>
                        </w:tabs>
                        <w:spacing w:line="240" w:lineRule="auto"/>
                        <w:ind/>
                        <w:rPr>
                          <w:rFonts w:ascii="Bookman Old Style" w:hAnsi="Bookman Old Style" w:cs="Calibri Light"/>
                          <w:color w:val="ffffff" w:themeColor="background1"/>
                          <w:sz w:val="22"/>
                          <w:szCs w:val="22"/>
                          <w:lang w:val="fr-FR"/>
                          <w14:textOutline w14:w="9525" w14:cap="flat" w14:cmpd="sng" w14:algn="ctr">
                            <w14:noFill/>
                            <w14:prstDash w14:val="solid"/>
                            <w14:round/>
                          </w14:textOutline>
                        </w:rPr>
                      </w:pPr>
                      <w:r>
                        <w:rPr>
                          <w:rFonts w:ascii="Bookman Old Style" w:hAnsi="Bookman Old Style" w:cs="Calibri Light"/>
                          <w:color w:val="ffffff" w:themeColor="background1"/>
                          <w:sz w:val="22"/>
                          <w:szCs w:val="22"/>
                          <w:lang w:val="fr-FR"/>
                          <w14:textOutline w14:w="9525" w14:cap="flat" w14:cmpd="sng" w14:algn="ctr">
                            <w14:noFill/>
                            <w14:prstDash w14:val="solid"/>
                            <w14:round/>
                          </w14:textOutline>
                        </w:rPr>
                      </w:r>
                      <w:r>
                        <w:rPr>
                          <w:rFonts w:ascii="Bookman Old Style" w:hAnsi="Bookman Old Style" w:cs="Calibri Light"/>
                          <w:color w:val="ffffff" w:themeColor="background1"/>
                          <w:sz w:val="22"/>
                          <w:szCs w:val="22"/>
                          <w:lang w:val="fr-FR"/>
                          <w14:textOutline w14:w="9525" w14:cap="flat" w14:cmpd="sng" w14:algn="ctr">
                            <w14:noFill/>
                            <w14:prstDash w14:val="solid"/>
                            <w14:round/>
                          </w14:textOutline>
                        </w:rPr>
                      </w:r>
                      <w:r>
                        <w:rPr>
                          <w:rFonts w:ascii="Bookman Old Style" w:hAnsi="Bookman Old Style" w:cs="Calibri Light"/>
                          <w:color w:val="ffffff" w:themeColor="background1"/>
                          <w:sz w:val="22"/>
                          <w:szCs w:val="22"/>
                          <w:lang w:val="fr-FR"/>
                          <w14:textOutline w14:w="9525" w14:cap="flat" w14:cmpd="sng" w14:algn="ctr">
                            <w14:noFill/>
                            <w14:prstDash w14:val="solid"/>
                            <w14:round/>
                          </w14:textOutline>
                        </w:rPr>
                      </w:r>
                    </w:p>
                  </w:txbxContent>
                </v:textbox>
              </v:shape>
            </w:pict>
          </mc:Fallback>
        </mc:AlternateContent>
      </w:r>
      <w:r>
        <w:rPr>
          <w:lang w:val="en-US" w:eastAsia="en-GB"/>
        </w:rPr>
        <mc:AlternateContent>
          <mc:Choice Requires="wpg">
            <w:drawing>
              <wp:anchor xmlns:wp="http://schemas.openxmlformats.org/drawingml/2006/wordprocessingDrawing" xmlns:wp14="http://schemas.microsoft.com/office/word/2010/wordprocessingDrawing" distT="0" distB="0" distL="114300" distR="114300" simplePos="0" relativeHeight="251664384" behindDoc="0" locked="0" layoutInCell="1" allowOverlap="1">
                <wp:simplePos x="0" y="0"/>
                <wp:positionH relativeFrom="margin">
                  <wp:posOffset>-453390</wp:posOffset>
                </wp:positionH>
                <wp:positionV relativeFrom="paragraph">
                  <wp:posOffset>3411855</wp:posOffset>
                </wp:positionV>
                <wp:extent cx="6339205" cy="1047115"/>
                <wp:effectExtent l="0" t="0" r="4445" b="635"/>
                <wp:wrapNone/>
                <wp:docPr id="5" name="Text Box 7"/>
                <wp:cNvGraphicFramePr/>
                <a:graphic xmlns:a="http://schemas.openxmlformats.org/drawingml/2006/main">
                  <a:graphicData uri="http://schemas.microsoft.com/office/word/2010/wordprocessingShape">
                    <wps:wsp>
                      <wps:cNvPr id="0" name=""/>
                      <wps:cNvSpPr txBox="1"/>
                      <wps:spPr bwMode="auto">
                        <a:xfrm>
                          <a:off x="0" y="0"/>
                          <a:ext cx="6339205" cy="10471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pStyle w:val="1325"/>
                              <w:pBdr/>
                              <w:spacing w:line="240" w:lineRule="auto"/>
                              <w:ind/>
                              <w:rPr>
                                <w:rFonts w:ascii="Bookman Old Style" w:hAnsi="Bookman Old Style" w:cs="Calibri Light"/>
                                <w:b/>
                                <w:color w:val="ffffff" w:themeColor="background1"/>
                                <w:sz w:val="32"/>
                                <w:szCs w:val="32"/>
                                <w14:textOutline w14:w="9525" w14:cap="flat" w14:cmpd="sng" w14:algn="ctr">
                                  <w14:noFill/>
                                  <w14:prstDash w14:val="solid"/>
                                  <w14:round/>
                                </w14:textOutline>
                              </w:rPr>
                            </w:pPr>
                            <w:r>
                              <w:rPr>
                                <w:rFonts w:ascii="Bookman Old Style" w:hAnsi="Bookman Old Style" w:cs="Calibri Light"/>
                                <w:b/>
                                <w:color w:val="ffffff" w:themeColor="background1"/>
                                <w:sz w:val="48"/>
                                <w:szCs w:val="48"/>
                                <w14:textOutline w14:w="9525" w14:cap="flat" w14:cmpd="sng" w14:algn="ctr">
                                  <w14:noFill/>
                                  <w14:prstDash w14:val="solid"/>
                                  <w14:round/>
                                </w14:textOutline>
                              </w:rPr>
                              <w:t xml:space="preserve">Preliminary Results of the 3D-shape Round-Robin</w:t>
                            </w:r>
                            <w:r>
                              <w:rPr>
                                <w:rFonts w:ascii="Bookman Old Style" w:hAnsi="Bookman Old Style" w:cs="Calibri Light"/>
                                <w:b/>
                                <w:color w:val="ffffff" w:themeColor="background1"/>
                                <w:sz w:val="32"/>
                                <w:szCs w:val="32"/>
                                <w14:textOutline w14:w="9525" w14:cap="flat" w14:cmpd="sng" w14:algn="ctr">
                                  <w14:noFill/>
                                  <w14:prstDash w14:val="solid"/>
                                  <w14:round/>
                                </w14:textOutline>
                              </w:rPr>
                            </w:r>
                            <w:r>
                              <w:rPr>
                                <w:rFonts w:ascii="Bookman Old Style" w:hAnsi="Bookman Old Style" w:cs="Calibri Light"/>
                                <w:b/>
                                <w:color w:val="ffffff" w:themeColor="background1"/>
                                <w:sz w:val="32"/>
                                <w:szCs w:val="32"/>
                                <w14:textOutline w14:w="9525" w14:cap="flat" w14:cmpd="sng" w14:algn="ctr">
                                  <w14:noFill/>
                                  <w14:prstDash w14:val="solid"/>
                                  <w14:round/>
                                </w14:textOutline>
                              </w:rPr>
                            </w:r>
                          </w:p>
                          <w:p>
                            <w:pPr>
                              <w:pStyle w:val="1325"/>
                              <w:pBdr/>
                              <w:spacing w:line="240" w:lineRule="auto"/>
                              <w:ind/>
                              <w:rPr>
                                <w:rFonts w:ascii="Bookman Old Style" w:hAnsi="Bookman Old Style" w:cs="Calibri Light"/>
                                <w:color w:val="ffffff" w:themeColor="background1"/>
                                <w:sz w:val="32"/>
                                <w:szCs w:val="48"/>
                                <w14:textOutline w14:w="9525" w14:cap="flat" w14:cmpd="sng" w14:algn="ctr">
                                  <w14:solidFill>
                                    <w14:srgbClr w14:val="000000"/>
                                  </w14:solidFill>
                                  <w14:prstDash w14:val="solid"/>
                                  <w14:round/>
                                </w14:textOutline>
                              </w:rPr>
                            </w:pPr>
                            <w:r>
                              <w:rPr>
                                <w:rFonts w:ascii="Bookman Old Style" w:hAnsi="Bookman Old Style" w:cs="Calibri Light"/>
                                <w:color w:val="ffffff" w:themeColor="background1"/>
                                <w:sz w:val="32"/>
                                <w:szCs w:val="32"/>
                                <w14:textOutline w14:w="9525" w14:cap="flat" w14:cmpd="sng" w14:algn="ctr">
                                  <w14:noFill/>
                                  <w14:prstDash w14:val="solid"/>
                                  <w14:round/>
                                </w14:textOutline>
                              </w:rPr>
                              <w:t xml:space="preserve">Deliverable NA</w:t>
                            </w:r>
                            <w:r>
                              <w:rPr>
                                <w:rFonts w:ascii="Bookman Old Style" w:hAnsi="Bookman Old Style" w:cs="Calibri Light"/>
                                <w:color w:val="ffffff" w:themeColor="background1"/>
                                <w:sz w:val="32"/>
                                <w:szCs w:val="48"/>
                                <w14:textOutline w14:w="9525" w14:cap="flat" w14:cmpd="sng" w14:algn="ctr">
                                  <w14:solidFill>
                                    <w14:srgbClr w14:val="000000"/>
                                  </w14:solidFill>
                                  <w14:prstDash w14:val="solid"/>
                                  <w14:round/>
                                </w14:textOutline>
                              </w:rPr>
                            </w:r>
                            <w:r>
                              <w:rPr>
                                <w:rFonts w:ascii="Bookman Old Style" w:hAnsi="Bookman Old Style" w:cs="Calibri Light"/>
                                <w:color w:val="ffffff" w:themeColor="background1"/>
                                <w:sz w:val="32"/>
                                <w:szCs w:val="48"/>
                                <w14:textOutline w14:w="9525" w14:cap="flat" w14:cmpd="sng" w14:algn="ctr">
                                  <w14:solidFill>
                                    <w14:srgbClr w14:val="000000"/>
                                  </w14:solidFill>
                                  <w14:prstDash w14:val="solid"/>
                                  <w14:round/>
                                </w14:textOutline>
                              </w:rP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7" o:spid="_x0000_s7" o:spt="202" type="#_x0000_t202" style="position:absolute;z-index:251664384;o:allowoverlap:true;o:allowincell:true;mso-position-horizontal-relative:margin;margin-left:-35.70pt;mso-position-horizontal:absolute;mso-position-vertical-relative:text;margin-top:268.65pt;mso-position-vertical:absolute;width:499.15pt;height:82.45pt;mso-wrap-distance-left:9.00pt;mso-wrap-distance-top:0.00pt;mso-wrap-distance-right:9.00pt;mso-wrap-distance-bottom:0.00pt;v-text-anchor:top;visibility:visible;" filled="f" stroked="f" strokeweight="0.50pt">
                <v:textbox inset="0,0,0,0">
                  <w:txbxContent>
                    <w:p>
                      <w:pPr>
                        <w:pStyle w:val="1325"/>
                        <w:pBdr/>
                        <w:spacing w:line="240" w:lineRule="auto"/>
                        <w:ind/>
                        <w:rPr>
                          <w:rFonts w:ascii="Bookman Old Style" w:hAnsi="Bookman Old Style" w:cs="Calibri Light"/>
                          <w:b/>
                          <w:color w:val="ffffff" w:themeColor="background1"/>
                          <w:sz w:val="32"/>
                          <w:szCs w:val="32"/>
                          <w14:textOutline w14:w="9525" w14:cap="flat" w14:cmpd="sng" w14:algn="ctr">
                            <w14:noFill/>
                            <w14:prstDash w14:val="solid"/>
                            <w14:round/>
                          </w14:textOutline>
                        </w:rPr>
                      </w:pPr>
                      <w:r>
                        <w:rPr>
                          <w:rFonts w:ascii="Bookman Old Style" w:hAnsi="Bookman Old Style" w:cs="Calibri Light"/>
                          <w:b/>
                          <w:color w:val="ffffff" w:themeColor="background1"/>
                          <w:sz w:val="48"/>
                          <w:szCs w:val="48"/>
                          <w14:textOutline w14:w="9525" w14:cap="flat" w14:cmpd="sng" w14:algn="ctr">
                            <w14:noFill/>
                            <w14:prstDash w14:val="solid"/>
                            <w14:round/>
                          </w14:textOutline>
                        </w:rPr>
                        <w:t xml:space="preserve">Preliminary Results of the 3D-shape Round-Robin</w:t>
                      </w:r>
                      <w:r>
                        <w:rPr>
                          <w:rFonts w:ascii="Bookman Old Style" w:hAnsi="Bookman Old Style" w:cs="Calibri Light"/>
                          <w:b/>
                          <w:color w:val="ffffff" w:themeColor="background1"/>
                          <w:sz w:val="32"/>
                          <w:szCs w:val="32"/>
                          <w14:textOutline w14:w="9525" w14:cap="flat" w14:cmpd="sng" w14:algn="ctr">
                            <w14:noFill/>
                            <w14:prstDash w14:val="solid"/>
                            <w14:round/>
                          </w14:textOutline>
                        </w:rPr>
                      </w:r>
                      <w:r>
                        <w:rPr>
                          <w:rFonts w:ascii="Bookman Old Style" w:hAnsi="Bookman Old Style" w:cs="Calibri Light"/>
                          <w:b/>
                          <w:color w:val="ffffff" w:themeColor="background1"/>
                          <w:sz w:val="32"/>
                          <w:szCs w:val="32"/>
                          <w14:textOutline w14:w="9525" w14:cap="flat" w14:cmpd="sng" w14:algn="ctr">
                            <w14:noFill/>
                            <w14:prstDash w14:val="solid"/>
                            <w14:round/>
                          </w14:textOutline>
                        </w:rPr>
                      </w:r>
                    </w:p>
                    <w:p>
                      <w:pPr>
                        <w:pStyle w:val="1325"/>
                        <w:pBdr/>
                        <w:spacing w:line="240" w:lineRule="auto"/>
                        <w:ind/>
                        <w:rPr>
                          <w:rFonts w:ascii="Bookman Old Style" w:hAnsi="Bookman Old Style" w:cs="Calibri Light"/>
                          <w:color w:val="ffffff" w:themeColor="background1"/>
                          <w:sz w:val="32"/>
                          <w:szCs w:val="48"/>
                          <w14:textOutline w14:w="9525" w14:cap="flat" w14:cmpd="sng" w14:algn="ctr">
                            <w14:solidFill>
                              <w14:srgbClr w14:val="000000"/>
                            </w14:solidFill>
                            <w14:prstDash w14:val="solid"/>
                            <w14:round/>
                          </w14:textOutline>
                        </w:rPr>
                      </w:pPr>
                      <w:r>
                        <w:rPr>
                          <w:rFonts w:ascii="Bookman Old Style" w:hAnsi="Bookman Old Style" w:cs="Calibri Light"/>
                          <w:color w:val="ffffff" w:themeColor="background1"/>
                          <w:sz w:val="32"/>
                          <w:szCs w:val="32"/>
                          <w14:textOutline w14:w="9525" w14:cap="flat" w14:cmpd="sng" w14:algn="ctr">
                            <w14:noFill/>
                            <w14:prstDash w14:val="solid"/>
                            <w14:round/>
                          </w14:textOutline>
                        </w:rPr>
                        <w:t xml:space="preserve">Deliverable NA</w:t>
                      </w:r>
                      <w:r>
                        <w:rPr>
                          <w:rFonts w:ascii="Bookman Old Style" w:hAnsi="Bookman Old Style" w:cs="Calibri Light"/>
                          <w:color w:val="ffffff" w:themeColor="background1"/>
                          <w:sz w:val="32"/>
                          <w:szCs w:val="48"/>
                          <w14:textOutline w14:w="9525" w14:cap="flat" w14:cmpd="sng" w14:algn="ctr">
                            <w14:solidFill>
                              <w14:srgbClr w14:val="000000"/>
                            </w14:solidFill>
                            <w14:prstDash w14:val="solid"/>
                            <w14:round/>
                          </w14:textOutline>
                        </w:rPr>
                      </w:r>
                      <w:r>
                        <w:rPr>
                          <w:rFonts w:ascii="Bookman Old Style" w:hAnsi="Bookman Old Style" w:cs="Calibri Light"/>
                          <w:color w:val="ffffff" w:themeColor="background1"/>
                          <w:sz w:val="32"/>
                          <w:szCs w:val="48"/>
                          <w14:textOutline w14:w="9525" w14:cap="flat" w14:cmpd="sng" w14:algn="ctr">
                            <w14:solidFill>
                              <w14:srgbClr w14:val="000000"/>
                            </w14:solidFill>
                            <w14:prstDash w14:val="solid"/>
                            <w14:round/>
                          </w14:textOutline>
                        </w:rPr>
                      </w:r>
                    </w:p>
                  </w:txbxContent>
                </v:textbox>
              </v:shape>
            </w:pict>
          </mc:Fallback>
        </mc:AlternateContent>
      </w:r>
      <w:r>
        <w:rPr>
          <w:lang w:val="en-US" w:eastAsia="en-GB"/>
        </w:rPr>
        <mc:AlternateContent>
          <mc:Choice Requires="wpg">
            <w:drawing>
              <wp:anchor xmlns:wp="http://schemas.openxmlformats.org/drawingml/2006/wordprocessingDrawing" xmlns:wp14="http://schemas.microsoft.com/office/word/2010/wordprocessingDrawing" distT="0" distB="0" distL="114300" distR="114300" simplePos="0" relativeHeight="251669504" behindDoc="0" locked="0" layoutInCell="1" allowOverlap="1">
                <wp:simplePos x="0" y="0"/>
                <wp:positionH relativeFrom="margin">
                  <wp:align>center</wp:align>
                </wp:positionH>
                <wp:positionV relativeFrom="paragraph">
                  <wp:posOffset>9072880</wp:posOffset>
                </wp:positionV>
                <wp:extent cx="6782400" cy="500400"/>
                <wp:effectExtent l="0" t="0" r="0" b="0"/>
                <wp:wrapNone/>
                <wp:docPr id="6" name="Groupe 32"/>
                <wp:cNvGraphicFramePr/>
                <a:graphic xmlns:a="http://schemas.openxmlformats.org/drawingml/2006/main">
                  <a:graphicData uri="http://schemas.microsoft.com/office/word/2010/wordprocessingGroup">
                    <wpg:wgp>
                      <wpg:cNvGrpSpPr/>
                      <wpg:grpSpPr bwMode="auto">
                        <a:xfrm>
                          <a:off x="0" y="0"/>
                          <a:ext cx="6782400" cy="500400"/>
                          <a:chOff x="0" y="0"/>
                          <a:chExt cx="6781800" cy="501015"/>
                        </a:xfrm>
                      </wpg:grpSpPr>
                      <pic:pic xmlns:pic="http://schemas.openxmlformats.org/drawingml/2006/picture">
                        <pic:nvPicPr>
                          <pic:cNvPr id="31" name="Image 13"/>
                          <pic:cNvPicPr>
                            <a:picLocks noChangeAspect="1"/>
                          </pic:cNvPicPr>
                          <pic:nvPr/>
                        </pic:nvPicPr>
                        <pic:blipFill>
                          <a:blip r:embed="rId15"/>
                          <a:stretch/>
                        </pic:blipFill>
                        <pic:spPr bwMode="auto">
                          <a:xfrm>
                            <a:off x="0" y="0"/>
                            <a:ext cx="762000" cy="501015"/>
                          </a:xfrm>
                          <a:prstGeom prst="rect">
                            <a:avLst/>
                          </a:prstGeom>
                        </pic:spPr>
                      </pic:pic>
                      <wps:wsp>
                        <wps:cNvPr id="32" name=""/>
                        <wps:cNvSpPr txBox="1"/>
                        <wps:spPr bwMode="auto">
                          <a:xfrm>
                            <a:off x="762000" y="34290"/>
                            <a:ext cx="6019800" cy="466725"/>
                          </a:xfrm>
                          <a:prstGeom prst="rect">
                            <a:avLst/>
                          </a:prstGeom>
                          <a:solidFill>
                            <a:schemeClr val="lt1"/>
                          </a:solidFill>
                          <a:ln w="6350">
                            <a:noFill/>
                          </a:ln>
                        </wps:spPr>
                        <wps:txbx>
                          <w:txbxContent>
                            <w:p>
                              <w:pPr>
                                <w:pBdr/>
                                <w:spacing/>
                                <w:ind/>
                                <w:jc w:val="both"/>
                                <w:rPr>
                                  <w:lang w:val="en-GB"/>
                                </w:rPr>
                              </w:pPr>
                              <w:r>
                                <w:rPr>
                                  <w:lang w:val="en-GB"/>
                                </w:rPr>
                                <w:t xml:space="preserve">THIS PROJECT HAS RECEIVED FUNDING FROM THE EUROPEAN UNION’S HORIZON 2020 RESEARCH AND INNOVATION PROGRAMME UNDER GRANT AGREEMENT NO </w:t>
                              </w:r>
                              <w:r>
                                <w:rPr>
                                  <w:b/>
                                  <w:bCs/>
                                  <w:lang w:val="en-GB"/>
                                </w:rPr>
                                <w:t xml:space="preserve">823802</w:t>
                              </w:r>
                              <w:r>
                                <w:rPr>
                                  <w:lang w:val="en-GB"/>
                                </w:rPr>
                              </w:r>
                              <w:r>
                                <w:rPr>
                                  <w:lang w:val="en-GB"/>
                                </w:rPr>
                              </w:r>
                            </w:p>
                            <w:p>
                              <w:pPr>
                                <w:pBdr/>
                                <w:spacing/>
                                <w:ind/>
                                <w:jc w:val="center"/>
                                <w:rPr>
                                  <w:lang w:val="en-GB"/>
                                </w:rPr>
                              </w:pPr>
                              <w:r>
                                <w:rPr>
                                  <w:lang w:val="en-GB"/>
                                </w:rPr>
                              </w:r>
                              <w:r>
                                <w:rPr>
                                  <w:lang w:val="en-GB"/>
                                </w:rPr>
                              </w:r>
                              <w:r>
                                <w:rPr>
                                  <w:lang w:val="en-GB"/>
                                </w:rPr>
                              </w:r>
                            </w:p>
                            <w:p>
                              <w:pPr>
                                <w:pBdr/>
                                <w:spacing/>
                                <w:ind/>
                                <w:jc w:val="center"/>
                                <w:rPr>
                                  <w:lang w:val="en-GB"/>
                                </w:rPr>
                              </w:pPr>
                              <w:r>
                                <w:rPr>
                                  <w:lang w:val="en-GB"/>
                                </w:rPr>
                              </w:r>
                              <w:r>
                                <w:rPr>
                                  <w:lang w:val="en-GB"/>
                                </w:rPr>
                              </w:r>
                              <w:r>
                                <w:rPr>
                                  <w:lang w:val="en-GB"/>
                                </w:rP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g:wgp>
                  </a:graphicData>
                </a:graphic>
                <wp14:sizeRelH relativeFrom="margin">
                  <wp14:pctWidth>0</wp14:pctWidth>
                </wp14:sizeRelH>
                <wp14:sizeRelV relativeFrom="margin">
                  <wp14:pctHeight>0</wp14:pctHeight>
                </wp14:sizeRelV>
              </wp:anchor>
            </w:drawing>
          </mc:Choice>
          <mc:Fallback>
            <w:pict>
              <v:group id="group 8" o:spid="_x0000_s0000" style="position:absolute;z-index:251669504;o:allowoverlap:true;o:allowincell:true;mso-position-horizontal-relative:margin;mso-position-horizontal:center;mso-position-vertical-relative:text;margin-top:714.40pt;mso-position-vertical:absolute;width:534.05pt;height:39.40pt;mso-wrap-distance-left:9.00pt;mso-wrap-distance-top:0.00pt;mso-wrap-distance-right:9.00pt;mso-wrap-distance-bottom:0.00pt;" coordorigin="0,0" coordsize="67818,50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position:absolute;left:0;top:0;width:7620;height:5010;z-index:1;" stroked="false">
                  <v:imagedata r:id="rId15" o:title=""/>
                  <o:lock v:ext="edit" rotation="t"/>
                </v:shape>
                <v:shape id="shape 10" o:spid="_x0000_s10" o:spt="202" type="#_x0000_t202" style="position:absolute;left:7620;top:342;width:60198;height:4667;v-text-anchor:top;visibility:visible;" fillcolor="#FFFFFF" stroked="f" strokeweight="0.50pt">
                  <v:textbox inset="0,0,0,0">
                    <w:txbxContent>
                      <w:p>
                        <w:pPr>
                          <w:pBdr/>
                          <w:spacing/>
                          <w:ind/>
                          <w:jc w:val="both"/>
                          <w:rPr>
                            <w:lang w:val="en-GB"/>
                          </w:rPr>
                        </w:pPr>
                        <w:r>
                          <w:rPr>
                            <w:lang w:val="en-GB"/>
                          </w:rPr>
                          <w:t xml:space="preserve">THIS PROJECT HAS RECEIVED FUNDING FROM THE EUROPEAN UNION’S HORIZON 2020 RESEARCH AND INNOVATION PROGRAMME UNDER GRANT AGREEMENT NO </w:t>
                        </w:r>
                        <w:r>
                          <w:rPr>
                            <w:b/>
                            <w:bCs/>
                            <w:lang w:val="en-GB"/>
                          </w:rPr>
                          <w:t xml:space="preserve">823802</w:t>
                        </w:r>
                        <w:r>
                          <w:rPr>
                            <w:lang w:val="en-GB"/>
                          </w:rPr>
                        </w:r>
                        <w:r>
                          <w:rPr>
                            <w:lang w:val="en-GB"/>
                          </w:rPr>
                        </w:r>
                      </w:p>
                      <w:p>
                        <w:pPr>
                          <w:pBdr/>
                          <w:spacing/>
                          <w:ind/>
                          <w:jc w:val="center"/>
                          <w:rPr>
                            <w:lang w:val="en-GB"/>
                          </w:rPr>
                        </w:pPr>
                        <w:r>
                          <w:rPr>
                            <w:lang w:val="en-GB"/>
                          </w:rPr>
                        </w:r>
                        <w:r>
                          <w:rPr>
                            <w:lang w:val="en-GB"/>
                          </w:rPr>
                        </w:r>
                        <w:r>
                          <w:rPr>
                            <w:lang w:val="en-GB"/>
                          </w:rPr>
                        </w:r>
                      </w:p>
                      <w:p>
                        <w:pPr>
                          <w:pBdr/>
                          <w:spacing/>
                          <w:ind/>
                          <w:jc w:val="center"/>
                          <w:rPr>
                            <w:lang w:val="en-GB"/>
                          </w:rPr>
                        </w:pPr>
                        <w:r>
                          <w:rPr>
                            <w:lang w:val="en-GB"/>
                          </w:rPr>
                        </w:r>
                        <w:r>
                          <w:rPr>
                            <w:lang w:val="en-GB"/>
                          </w:rPr>
                        </w:r>
                        <w:r>
                          <w:rPr>
                            <w:lang w:val="en-GB"/>
                          </w:rPr>
                        </w:r>
                      </w:p>
                    </w:txbxContent>
                  </v:textbox>
                </v:shape>
              </v:group>
            </w:pict>
          </mc:Fallback>
        </mc:AlternateContent>
      </w:r>
      <w:r>
        <w:rPr>
          <w:lang w:val="en-US" w:eastAsia="en-GB"/>
        </w:rPr>
        <mc:AlternateContent>
          <mc:Choice Requires="wpg">
            <w:drawing>
              <wp:anchor xmlns:wp="http://schemas.openxmlformats.org/drawingml/2006/wordprocessingDrawing" xmlns:wp14="http://schemas.microsoft.com/office/word/2010/wordprocessingDrawing" distT="0" distB="0" distL="114300" distR="114300" simplePos="0" relativeHeight="251660288" behindDoc="1" locked="0" layoutInCell="1" allowOverlap="1">
                <wp:simplePos x="0" y="0"/>
                <wp:positionH relativeFrom="page">
                  <wp:posOffset>-354005</wp:posOffset>
                </wp:positionH>
                <wp:positionV relativeFrom="paragraph">
                  <wp:posOffset>-1618423</wp:posOffset>
                </wp:positionV>
                <wp:extent cx="10181590" cy="8554085"/>
                <wp:effectExtent l="0" t="0" r="10160" b="18415"/>
                <wp:wrapNone/>
                <wp:docPr id="7" name="ZoneTexte 23"/>
                <wp:cNvGraphicFramePr/>
                <a:graphic xmlns:a="http://schemas.openxmlformats.org/drawingml/2006/main">
                  <a:graphicData uri="http://schemas.microsoft.com/office/word/2010/wordprocessingShape">
                    <wps:wsp>
                      <wps:cNvPr id="0" name=""/>
                      <wps:cNvSpPr txBox="1"/>
                      <wps:spPr bwMode="auto">
                        <a:xfrm>
                          <a:off x="0" y="0"/>
                          <a:ext cx="10181590" cy="8554085"/>
                        </a:xfrm>
                        <a:prstGeom prst="rect">
                          <a:avLst/>
                        </a:prstGeom>
                        <a:gradFill>
                          <a:gsLst>
                            <a:gs pos="0">
                              <a:srgbClr val="4C9053">
                                <a:shade val="30000"/>
                                <a:satMod val="115000"/>
                              </a:srgbClr>
                            </a:gs>
                            <a:gs pos="50000">
                              <a:srgbClr val="4C9053">
                                <a:shade val="67500"/>
                                <a:satMod val="115000"/>
                                <a:lumMod val="92000"/>
                                <a:lumOff val="8000"/>
                              </a:srgbClr>
                            </a:gs>
                            <a:gs pos="66000">
                              <a:srgbClr val="64AA6B"/>
                            </a:gs>
                            <a:gs pos="74000">
                              <a:srgbClr val="75B87C"/>
                            </a:gs>
                            <a:gs pos="78000">
                              <a:srgbClr val="7DBF84"/>
                            </a:gs>
                            <a:gs pos="80000">
                              <a:srgbClr val="81C288"/>
                            </a:gs>
                            <a:gs pos="81000">
                              <a:srgbClr val="83C48A"/>
                            </a:gs>
                            <a:gs pos="81500">
                              <a:srgbClr val="84C58B"/>
                            </a:gs>
                            <a:gs pos="81750">
                              <a:srgbClr val="85C58C">
                                <a:lumMod val="50000"/>
                                <a:lumOff val="50000"/>
                              </a:srgbClr>
                            </a:gs>
                            <a:gs pos="82000">
                              <a:srgbClr val="4C9053">
                                <a:shade val="100000"/>
                                <a:satMod val="115000"/>
                                <a:lumMod val="62000"/>
                                <a:lumOff val="38000"/>
                              </a:srgbClr>
                            </a:gs>
                          </a:gsLst>
                          <a:path path="circle"/>
                        </a:gradFill>
                        <a:ln>
                          <a:solidFill>
                            <a:srgbClr val="FFFF00"/>
                          </a:solidFill>
                        </a:ln>
                      </wps:spPr>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1" o:spid="_x0000_s11" o:spt="202" type="#_x0000_t202" style="position:absolute;z-index:-251660288;o:allowoverlap:true;o:allowincell:true;mso-position-horizontal-relative:page;margin-left:-27.87pt;mso-position-horizontal:absolute;mso-position-vertical-relative:text;margin-top:-127.43pt;mso-position-vertical:absolute;width:801.70pt;height:673.55pt;mso-wrap-distance-left:9.00pt;mso-wrap-distance-top:0.00pt;mso-wrap-distance-right:9.00pt;mso-wrap-distance-bottom:0.00pt;visibility:visible;" fillcolor="#142B15" strokecolor="#FFFF00"/>
            </w:pict>
          </mc:Fallback>
        </mc:AlternateContent>
      </w:r>
      <w:r>
        <w:rPr>
          <w:lang w:val="en-US" w:eastAsia="en-GB"/>
        </w:rPr>
        <mc:AlternateContent>
          <mc:Choice Requires="wpg">
            <w:drawing>
              <wp:anchor xmlns:wp="http://schemas.openxmlformats.org/drawingml/2006/wordprocessingDrawing" xmlns:wp14="http://schemas.microsoft.com/office/word/2010/wordprocessingDrawing" distT="0" distB="0" distL="114300" distR="114300" simplePos="0" relativeHeight="251665408" behindDoc="0" locked="0" layoutInCell="1" allowOverlap="1">
                <wp:simplePos x="0" y="0"/>
                <wp:positionH relativeFrom="page">
                  <wp:posOffset>4825518</wp:posOffset>
                </wp:positionH>
                <wp:positionV relativeFrom="paragraph">
                  <wp:posOffset>-678815</wp:posOffset>
                </wp:positionV>
                <wp:extent cx="2530027" cy="1702676"/>
                <wp:effectExtent l="0" t="0" r="0" b="0"/>
                <wp:wrapNone/>
                <wp:docPr id="8"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5"/>
                        <pic:cNvPicPr>
                          <a:picLocks noChangeAspect="1"/>
                        </pic:cNvPicPr>
                        <pic:nvPr/>
                      </pic:nvPicPr>
                      <pic:blipFill>
                        <a:blip r:embed="rId16"/>
                        <a:stretch/>
                      </pic:blipFill>
                      <pic:spPr bwMode="auto">
                        <a:xfrm>
                          <a:off x="0" y="0"/>
                          <a:ext cx="2530027" cy="1702676"/>
                        </a:xfrm>
                        <a:prstGeom prst="rect">
                          <a:avLst/>
                        </a:prstGeom>
                        <a:ln>
                          <a:noFill/>
                        </a:ln>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position:absolute;z-index:251665408;o:allowoverlap:true;o:allowincell:true;mso-position-horizontal-relative:page;margin-left:379.96pt;mso-position-horizontal:absolute;mso-position-vertical-relative:text;margin-top:-53.45pt;mso-position-vertical:absolute;width:199.21pt;height:134.07pt;mso-wrap-distance-left:9.00pt;mso-wrap-distance-top:0.00pt;mso-wrap-distance-right:9.00pt;mso-wrap-distance-bottom:0.00pt;z-index:1;" stroked="f">
                <v:imagedata r:id="rId16" o:title=""/>
                <o:lock v:ext="edit" rotation="t"/>
              </v:shape>
            </w:pict>
          </mc:Fallback>
        </mc:AlternateContent>
      </w:r>
      <w:r>
        <w:rPr>
          <w:lang w:val="en-US" w:eastAsia="en-GB"/>
        </w:rPr>
        <mc:AlternateContent>
          <mc:Choice Requires="wpg">
            <w:drawing>
              <wp:anchor xmlns:wp="http://schemas.openxmlformats.org/drawingml/2006/wordprocessingDrawing" xmlns:wp14="http://schemas.microsoft.com/office/word/2010/wordprocessingDrawing" distT="0" distB="0" distL="114300" distR="114300" simplePos="0" relativeHeight="251661312" behindDoc="0" locked="0" layoutInCell="1" allowOverlap="1">
                <wp:simplePos x="0" y="0"/>
                <wp:positionH relativeFrom="page">
                  <wp:posOffset>1687195</wp:posOffset>
                </wp:positionH>
                <wp:positionV relativeFrom="paragraph">
                  <wp:posOffset>-897255</wp:posOffset>
                </wp:positionV>
                <wp:extent cx="6000750" cy="3638550"/>
                <wp:effectExtent l="0" t="0" r="0" b="0"/>
                <wp:wrapNone/>
                <wp:docPr id="9" name="Triangle rectangle 17"/>
                <wp:cNvGraphicFramePr/>
                <a:graphic xmlns:a="http://schemas.openxmlformats.org/drawingml/2006/main">
                  <a:graphicData uri="http://schemas.microsoft.com/office/word/2010/wordprocessingShape">
                    <wps:wsp>
                      <wps:cNvPr id="0" name=""/>
                      <wps:cNvSpPr/>
                      <wps:spPr bwMode="auto">
                        <a:xfrm rot="10800000">
                          <a:off x="0" y="0"/>
                          <a:ext cx="6000750" cy="3638550"/>
                        </a:xfrm>
                        <a:prstGeom prst="rtTriangl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3" o:spid="_x0000_s13" o:spt="6" type="#_x0000_t6" style="position:absolute;z-index:251661312;o:allowoverlap:true;o:allowincell:true;mso-position-horizontal-relative:page;margin-left:132.85pt;mso-position-horizontal:absolute;mso-position-vertical-relative:text;margin-top:-70.65pt;mso-position-vertical:absolute;width:472.50pt;height:286.50pt;mso-wrap-distance-left:9.00pt;mso-wrap-distance-top:0.00pt;mso-wrap-distance-right:9.00pt;mso-wrap-distance-bottom:0.00pt;rotation:180;visibility:visible;" fillcolor="#FFFFFF" stroked="f" strokeweight="2.00pt">
                <v:stroke dashstyle="solid"/>
              </v:shape>
            </w:pict>
          </mc:Fallback>
        </mc:AlternateContent>
      </w:r>
      <w:r>
        <w:rPr>
          <w:lang w:val="en-US" w:eastAsia="en-GB"/>
        </w:rPr>
        <mc:AlternateContent>
          <mc:Choice Requires="wpg">
            <w:drawing>
              <wp:anchor xmlns:wp="http://schemas.openxmlformats.org/drawingml/2006/wordprocessingDrawing" xmlns:wp14="http://schemas.microsoft.com/office/word/2010/wordprocessingDrawing" distT="0" distB="0" distL="114300" distR="114300" simplePos="0" relativeHeight="251662336" behindDoc="0" locked="0" layoutInCell="1" allowOverlap="1">
                <wp:simplePos x="0" y="0"/>
                <wp:positionH relativeFrom="page">
                  <wp:posOffset>1604507</wp:posOffset>
                </wp:positionH>
                <wp:positionV relativeFrom="paragraph">
                  <wp:posOffset>-969866</wp:posOffset>
                </wp:positionV>
                <wp:extent cx="6044648" cy="3687914"/>
                <wp:effectExtent l="19050" t="38100" r="51435" b="65405"/>
                <wp:wrapNone/>
                <wp:docPr id="10" name="Connecteur droit 20"/>
                <wp:cNvGraphicFramePr/>
                <a:graphic xmlns:a="http://schemas.openxmlformats.org/drawingml/2006/main">
                  <a:graphicData uri="http://schemas.microsoft.com/office/word/2010/wordprocessingShape">
                    <wps:wsp>
                      <wps:cNvPr id="0" name=""/>
                      <wps:cNvSpPr/>
                      <wps:spPr bwMode="auto">
                        <a:xfrm>
                          <a:off x="0" y="0"/>
                          <a:ext cx="6044648" cy="3687914"/>
                        </a:xfrm>
                        <a:prstGeom prst="line">
                          <a:avLst/>
                        </a:prstGeom>
                        <a:ln w="85725">
                          <a:solidFill>
                            <a:srgbClr val="69C345"/>
                          </a:solidFill>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line id="shape 14" o:spid="_x0000_s14" style="position:absolute;left:0;text-align:left;z-index:251662336;mso-wrap-distance-left:9.00pt;mso-wrap-distance-top:0.00pt;mso-wrap-distance-right:9.00pt;mso-wrap-distance-bottom:0.00pt;visibility:visible;" from="126.3pt,-76.4pt" to="602.3pt,214.0pt" filled="f" strokecolor="#69C345" strokeweight="6.75pt">
                <v:stroke dashstyle="solid"/>
              </v:line>
            </w:pict>
          </mc:Fallback>
        </mc:AlternateContent>
      </w:r>
      <w:r>
        <w:rPr>
          <w:lang w:val="en-US" w:eastAsia="en-GB"/>
        </w:rP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1" allowOverlap="1">
                <wp:simplePos x="0" y="0"/>
                <wp:positionH relativeFrom="column">
                  <wp:posOffset>-1137920</wp:posOffset>
                </wp:positionH>
                <wp:positionV relativeFrom="paragraph">
                  <wp:posOffset>6735445</wp:posOffset>
                </wp:positionV>
                <wp:extent cx="7848000" cy="2207895"/>
                <wp:effectExtent l="0" t="0" r="635" b="1905"/>
                <wp:wrapNone/>
                <wp:docPr id="11" name="Groupe 14"/>
                <wp:cNvGraphicFramePr/>
                <a:graphic xmlns:a="http://schemas.openxmlformats.org/drawingml/2006/main">
                  <a:graphicData uri="http://schemas.microsoft.com/office/word/2010/wordprocessingGroup">
                    <wpg:wgp>
                      <wpg:cNvGrpSpPr/>
                      <wpg:grpSpPr bwMode="auto">
                        <a:xfrm>
                          <a:off x="0" y="0"/>
                          <a:ext cx="7848000" cy="2207895"/>
                          <a:chOff x="0" y="0"/>
                          <a:chExt cx="7813964" cy="2208018"/>
                        </a:xfrm>
                      </wpg:grpSpPr>
                      <pic:pic xmlns:pic="http://schemas.openxmlformats.org/drawingml/2006/picture">
                        <pic:nvPicPr>
                          <pic:cNvPr id="1" name="Image 3"/>
                          <pic:cNvPicPr>
                            <a:picLocks noChangeAspect="1"/>
                          </pic:cNvPicPr>
                          <pic:nvPr/>
                        </pic:nvPicPr>
                        <pic:blipFill>
                          <a:blip r:embed="rId17"/>
                          <a:stretch/>
                        </pic:blipFill>
                        <pic:spPr bwMode="auto">
                          <a:xfrm>
                            <a:off x="234959" y="106803"/>
                            <a:ext cx="7552969" cy="2101215"/>
                          </a:xfrm>
                          <a:prstGeom prst="rect">
                            <a:avLst/>
                          </a:prstGeom>
                          <a:ln>
                            <a:noFill/>
                          </a:ln>
                        </pic:spPr>
                      </pic:pic>
                      <wpg:grpSp>
                        <wpg:cNvGrpSpPr/>
                        <wpg:grpSpPr bwMode="auto">
                          <a:xfrm>
                            <a:off x="0" y="0"/>
                            <a:ext cx="7813964" cy="106804"/>
                            <a:chOff x="0" y="0"/>
                            <a:chExt cx="12192000" cy="835727"/>
                          </a:xfrm>
                        </wpg:grpSpPr>
                        <wps:wsp>
                          <wps:cNvPr id="2" name=""/>
                          <wps:cNvSpPr txBox="1"/>
                          <wps:spPr bwMode="auto">
                            <a:xfrm>
                              <a:off x="0" y="3"/>
                              <a:ext cx="4391377" cy="835724"/>
                            </a:xfrm>
                            <a:prstGeom prst="rect">
                              <a:avLst/>
                            </a:prstGeom>
                            <a:solidFill>
                              <a:srgbClr val="99D411"/>
                            </a:solidFill>
                          </wps:spPr>
                          <wps:bodyPr rot="0">
                            <a:prstTxWarp prst="textNoShape">
                              <a:avLst/>
                            </a:prstTxWarp>
                            <a:noAutofit/>
                          </wps:bodyPr>
                        </wps:wsp>
                        <wps:wsp>
                          <wps:cNvPr id="3" name=""/>
                          <wps:cNvSpPr txBox="1"/>
                          <wps:spPr bwMode="auto">
                            <a:xfrm>
                              <a:off x="2956973" y="0"/>
                              <a:ext cx="3758383" cy="835723"/>
                            </a:xfrm>
                            <a:prstGeom prst="rect">
                              <a:avLst/>
                            </a:prstGeom>
                            <a:solidFill>
                              <a:srgbClr val="3EB79E"/>
                            </a:solidFill>
                          </wps:spPr>
                          <wps:bodyPr rot="0">
                            <a:prstTxWarp prst="textNoShape">
                              <a:avLst/>
                            </a:prstTxWarp>
                            <a:noAutofit/>
                          </wps:bodyPr>
                        </wps:wsp>
                        <wps:wsp>
                          <wps:cNvPr id="4" name=""/>
                          <wps:cNvSpPr txBox="1"/>
                          <wps:spPr bwMode="auto">
                            <a:xfrm>
                              <a:off x="6281556" y="0"/>
                              <a:ext cx="3616919" cy="835723"/>
                            </a:xfrm>
                            <a:prstGeom prst="rect">
                              <a:avLst/>
                            </a:prstGeom>
                            <a:solidFill>
                              <a:srgbClr val="F99A06"/>
                            </a:solidFill>
                          </wps:spPr>
                          <wps:bodyPr rot="0">
                            <a:prstTxWarp prst="textNoShape">
                              <a:avLst/>
                            </a:prstTxWarp>
                            <a:noAutofit/>
                          </wps:bodyPr>
                        </wps:wsp>
                        <wps:wsp>
                          <wps:cNvPr id="5" name=""/>
                          <wps:cNvSpPr txBox="1"/>
                          <wps:spPr bwMode="auto">
                            <a:xfrm>
                              <a:off x="9464675" y="1"/>
                              <a:ext cx="2727325" cy="835723"/>
                            </a:xfrm>
                            <a:prstGeom prst="rect">
                              <a:avLst/>
                            </a:prstGeom>
                            <a:solidFill>
                              <a:srgbClr val="375345"/>
                            </a:solidFill>
                          </wps:spPr>
                          <wps:bodyPr rot="0">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15" o:spid="_x0000_s0000" style="position:absolute;z-index:251659264;o:allowoverlap:true;o:allowincell:true;mso-position-horizontal-relative:text;margin-left:-89.60pt;mso-position-horizontal:absolute;mso-position-vertical-relative:text;margin-top:530.35pt;mso-position-vertical:absolute;width:617.95pt;height:173.85pt;mso-wrap-distance-left:9.00pt;mso-wrap-distance-top:0.00pt;mso-wrap-distance-right:9.00pt;mso-wrap-distance-bottom:0.00pt;" coordorigin="0,0" coordsize="78139,220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position:absolute;left:2349;top:1068;width:75529;height:21012;z-index:1;" stroked="f">
                  <v:imagedata r:id="rId17" o:title=""/>
                  <o:lock v:ext="edit" rotation="t"/>
                </v:shape>
                <v:group id="group 17" o:spid="_x0000_s0000" style="position:absolute;left:0;top:0;width:78139;height:1068;" coordorigin="0,0" coordsize="121920,8357">
                  <v:shape id="shape 18" o:spid="_x0000_s18" o:spt="202" type="#_x0000_t202" style="position:absolute;left:0;top:0;width:43913;height:8357;visibility:visible;" fillcolor="#99D411"/>
                  <v:shape id="shape 19" o:spid="_x0000_s19" o:spt="202" type="#_x0000_t202" style="position:absolute;left:29569;top:0;width:37583;height:8357;visibility:visible;" fillcolor="#3EB79E"/>
                  <v:shape id="shape 20" o:spid="_x0000_s20" o:spt="202" type="#_x0000_t202" style="position:absolute;left:62815;top:0;width:36169;height:8357;visibility:visible;" fillcolor="#F99A06"/>
                  <v:shape id="shape 21" o:spid="_x0000_s21" o:spt="202" type="#_x0000_t202" style="position:absolute;left:94646;top:0;width:27273;height:8357;visibility:visible;" fillcolor="#375345"/>
                </v:group>
              </v:group>
            </w:pict>
          </mc:Fallback>
        </mc:AlternateContent>
      </w:r>
      <w:r>
        <w:rPr>
          <w:lang w:val="en-US" w:eastAsia="en-GB"/>
        </w:rPr>
        <mc:AlternateContent>
          <mc:Choice Requires="wpg">
            <w:drawing>
              <wp:anchor xmlns:wp="http://schemas.openxmlformats.org/drawingml/2006/wordprocessingDrawing" xmlns:wp14="http://schemas.microsoft.com/office/word/2010/wordprocessingDrawing" distT="0" distB="0" distL="114300" distR="114300" simplePos="0" relativeHeight="251668480" behindDoc="0" locked="0" layoutInCell="1" allowOverlap="1">
                <wp:simplePos x="0" y="0"/>
                <wp:positionH relativeFrom="page">
                  <wp:posOffset>6350</wp:posOffset>
                </wp:positionH>
                <wp:positionV relativeFrom="paragraph">
                  <wp:posOffset>8894445</wp:posOffset>
                </wp:positionV>
                <wp:extent cx="7556500" cy="676275"/>
                <wp:effectExtent l="0" t="0" r="6350" b="9525"/>
                <wp:wrapNone/>
                <wp:docPr id="12" name="Zone de texte 13"/>
                <wp:cNvGraphicFramePr/>
                <a:graphic xmlns:a="http://schemas.openxmlformats.org/drawingml/2006/main">
                  <a:graphicData uri="http://schemas.microsoft.com/office/word/2010/wordprocessingShape">
                    <wps:wsp>
                      <wps:cNvPr id="0" name=""/>
                      <wps:cNvSpPr txBox="1"/>
                      <wps:spPr bwMode="auto">
                        <a:xfrm>
                          <a:off x="0" y="0"/>
                          <a:ext cx="7556500" cy="676275"/>
                        </a:xfrm>
                        <a:prstGeom prst="rect">
                          <a:avLst/>
                        </a:prstGeom>
                        <a:solidFill>
                          <a:schemeClr val="bg1"/>
                        </a:solidFill>
                        <a:ln w="6350">
                          <a:noFill/>
                          <a:round/>
                        </a:ln>
                      </wps:spPr>
                      <wps:txbx>
                        <w:txbxContent>
                          <w:p>
                            <w:pPr>
                              <w:pBdr/>
                              <w:spacing/>
                              <w:ind/>
                              <w:rPr/>
                            </w:pPr>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a:graphicData>
                </a:graphic>
                <wp14:sizeRelH relativeFrom="margin">
                  <wp14:pctWidth>0</wp14:pctWidth>
                </wp14:sizeRelH>
              </wp:anchor>
            </w:drawing>
          </mc:Choice>
          <mc:Fallback>
            <w:pict>
              <v:shape id="shape 22" o:spid="_x0000_s22" o:spt="202" type="#_x0000_t202" style="position:absolute;z-index:251668480;o:allowoverlap:true;o:allowincell:true;mso-position-horizontal-relative:page;margin-left:0.50pt;mso-position-horizontal:absolute;mso-position-vertical-relative:text;margin-top:700.35pt;mso-position-vertical:absolute;width:595.00pt;height:53.25pt;mso-wrap-distance-left:9.00pt;mso-wrap-distance-top:0.00pt;mso-wrap-distance-right:9.00pt;mso-wrap-distance-bottom:0.00pt;v-text-anchor:top;visibility:visible;" fillcolor="#FFFFFF" stroked="f" strokeweight="0.50pt">
                <v:textbox inset="0,0,0,0">
                  <w:txbxContent>
                    <w:p>
                      <w:pPr>
                        <w:pBdr/>
                        <w:spacing/>
                        <w:ind/>
                        <w:rPr/>
                      </w:pPr>
                      <w:r/>
                      <w:r/>
                    </w:p>
                  </w:txbxContent>
                </v:textbox>
              </v:shape>
            </w:pict>
          </mc:Fallback>
        </mc:AlternateContent>
      </w:r>
      <w:r>
        <w:rPr>
          <w:lang w:val="en-US" w:eastAsia="en-GB"/>
        </w:rPr>
        <mc:AlternateContent>
          <mc:Choice Requires="wpg">
            <w:drawing>
              <wp:anchor xmlns:wp="http://schemas.openxmlformats.org/drawingml/2006/wordprocessingDrawing" xmlns:wp14="http://schemas.microsoft.com/office/word/2010/wordprocessingDrawing" distT="0" distB="0" distL="114300" distR="114300" simplePos="0" relativeHeight="251667456" behindDoc="0" locked="0" layoutInCell="1" allowOverlap="1">
                <wp:simplePos x="0" y="0"/>
                <wp:positionH relativeFrom="column">
                  <wp:posOffset>642620</wp:posOffset>
                </wp:positionH>
                <wp:positionV relativeFrom="paragraph">
                  <wp:posOffset>3269821</wp:posOffset>
                </wp:positionV>
                <wp:extent cx="930275" cy="0"/>
                <wp:effectExtent l="0" t="19050" r="22225" b="19050"/>
                <wp:wrapNone/>
                <wp:docPr id="13" name="Connecteur droit 22"/>
                <wp:cNvGraphicFramePr/>
                <a:graphic xmlns:a="http://schemas.openxmlformats.org/drawingml/2006/main">
                  <a:graphicData uri="http://schemas.microsoft.com/office/word/2010/wordprocessingShape">
                    <wps:wsp>
                      <wps:cNvPr id="0" name=""/>
                      <wps:cNvSpPr/>
                      <wps:spPr bwMode="auto">
                        <a:xfrm>
                          <a:off x="0" y="0"/>
                          <a:ext cx="930275" cy="0"/>
                        </a:xfrm>
                        <a:prstGeom prst="line">
                          <a:avLst/>
                        </a:prstGeom>
                        <a:ln w="38100">
                          <a:solidFill>
                            <a:srgbClr val="474747"/>
                          </a:solidFill>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23" o:spid="_x0000_s23" style="position:absolute;left:0;text-align:left;z-index:251667456;mso-wrap-distance-left:9.00pt;mso-wrap-distance-top:0.00pt;mso-wrap-distance-right:9.00pt;mso-wrap-distance-bottom:0.00pt;visibility:visible;" from="50.6pt,257.5pt" to="123.8pt,257.5pt" filled="f" strokecolor="#474747" strokeweight="3.00pt">
                <v:stroke dashstyle="solid"/>
              </v:line>
            </w:pict>
          </mc:Fallback>
        </mc:AlternateContent>
      </w:r>
      <w:r>
        <w:rPr>
          <w:lang w:val="en-US" w:eastAsia="en-GB"/>
        </w:rPr>
        <mc:AlternateContent>
          <mc:Choice Requires="wpg">
            <w:drawing>
              <wp:anchor xmlns:wp="http://schemas.openxmlformats.org/drawingml/2006/wordprocessingDrawing" xmlns:wp14="http://schemas.microsoft.com/office/word/2010/wordprocessingDrawing" distT="0" distB="0" distL="114300" distR="114300" simplePos="0" relativeHeight="251666432" behindDoc="0" locked="0" layoutInCell="1" allowOverlap="1">
                <wp:simplePos x="0" y="0"/>
                <wp:positionH relativeFrom="column">
                  <wp:posOffset>-427990</wp:posOffset>
                </wp:positionH>
                <wp:positionV relativeFrom="paragraph">
                  <wp:posOffset>3268183</wp:posOffset>
                </wp:positionV>
                <wp:extent cx="930275" cy="0"/>
                <wp:effectExtent l="0" t="19050" r="22225" b="19050"/>
                <wp:wrapNone/>
                <wp:docPr id="14" name="Connecteur droit 21"/>
                <wp:cNvGraphicFramePr/>
                <a:graphic xmlns:a="http://schemas.openxmlformats.org/drawingml/2006/main">
                  <a:graphicData uri="http://schemas.microsoft.com/office/word/2010/wordprocessingShape">
                    <wps:wsp>
                      <wps:cNvPr id="0" name=""/>
                      <wps:cNvSpPr/>
                      <wps:spPr bwMode="auto">
                        <a:xfrm>
                          <a:off x="0" y="0"/>
                          <a:ext cx="930275" cy="0"/>
                        </a:xfrm>
                        <a:prstGeom prst="line">
                          <a:avLst/>
                        </a:prstGeom>
                        <a:ln w="38100">
                          <a:solidFill>
                            <a:schemeClr val="bg1"/>
                          </a:solidFill>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24" o:spid="_x0000_s24" style="position:absolute;left:0;text-align:left;z-index:251666432;mso-wrap-distance-left:9.00pt;mso-wrap-distance-top:0.00pt;mso-wrap-distance-right:9.00pt;mso-wrap-distance-bottom:0.00pt;visibility:visible;" from="-33.7pt,257.3pt" to="39.6pt,257.3pt" filled="f" strokecolor="#FFFFFF" strokeweight="3.00pt">
                <v:stroke dashstyle="solid"/>
              </v:line>
            </w:pict>
          </mc:Fallback>
        </mc:AlternateContent>
      </w:r>
      <w:r>
        <w:rPr>
          <w:lang w:val="en-US" w:eastAsia="en-GB"/>
        </w:rPr>
        <mc:AlternateContent>
          <mc:Choice Requires="wpg">
            <w:drawing>
              <wp:anchor xmlns:wp="http://schemas.openxmlformats.org/drawingml/2006/wordprocessingDrawing" xmlns:wp14="http://schemas.microsoft.com/office/word/2010/wordprocessingDrawing" distT="0" distB="0" distL="114300" distR="114300" simplePos="0" relativeHeight="251663360" behindDoc="0" locked="0" layoutInCell="1" allowOverlap="1">
                <wp:simplePos x="0" y="0"/>
                <wp:positionH relativeFrom="page">
                  <wp:align>right</wp:align>
                </wp:positionH>
                <wp:positionV relativeFrom="paragraph">
                  <wp:posOffset>2206537</wp:posOffset>
                </wp:positionV>
                <wp:extent cx="7209790" cy="830580"/>
                <wp:effectExtent l="0" t="0" r="0" b="0"/>
                <wp:wrapNone/>
                <wp:docPr id="15" name="ZoneTexte 17"/>
                <wp:cNvGraphicFramePr/>
                <a:graphic xmlns:a="http://schemas.openxmlformats.org/drawingml/2006/main">
                  <a:graphicData uri="http://schemas.microsoft.com/office/word/2010/wordprocessingShape">
                    <wps:wsp>
                      <wps:cNvPr id="0" name=""/>
                      <wps:cNvSpPr txBox="1"/>
                      <wps:spPr bwMode="auto">
                        <a:xfrm>
                          <a:off x="0" y="0"/>
                          <a:ext cx="7209790" cy="830580"/>
                        </a:xfrm>
                        <a:prstGeom prst="rect">
                          <a:avLst/>
                        </a:prstGeom>
                        <a:noFill/>
                      </wps:spPr>
                      <wps:txbx>
                        <w:txbxContent>
                          <w:p>
                            <w:pPr>
                              <w:pStyle w:val="1312"/>
                              <w:pBdr/>
                              <w:spacing w:after="0" w:afterAutospacing="0" w:before="0" w:beforeAutospacing="0"/>
                              <w:ind/>
                              <w:rPr>
                                <w:rFonts w:ascii="Bookman Old Style" w:hAnsi="Bookman Old Style"/>
                                <w:sz w:val="48"/>
                                <w:szCs w:val="48"/>
                              </w:rPr>
                            </w:pPr>
                            <w:r>
                              <w:rPr>
                                <w:rFonts w:ascii="Bookman Old Style" w:hAnsi="Bookman Old Style" w:eastAsia="Open Sans Light" w:cs="Open Sans Light"/>
                                <w:b/>
                                <w:bCs/>
                                <w:color w:val="ffffff" w:themeColor="background1"/>
                                <w:sz w:val="48"/>
                                <w:szCs w:val="48"/>
                              </w:rPr>
                              <w:t xml:space="preserve">SFERA-III</w:t>
                            </w:r>
                            <w:r>
                              <w:rPr>
                                <w:rFonts w:ascii="Bookman Old Style" w:hAnsi="Bookman Old Style"/>
                                <w:sz w:val="48"/>
                                <w:szCs w:val="48"/>
                              </w:rPr>
                            </w:r>
                            <w:r>
                              <w:rPr>
                                <w:rFonts w:ascii="Bookman Old Style" w:hAnsi="Bookman Old Style"/>
                                <w:sz w:val="48"/>
                                <w:szCs w:val="48"/>
                              </w:rPr>
                            </w:r>
                          </w:p>
                          <w:p>
                            <w:pPr>
                              <w:pStyle w:val="1312"/>
                              <w:pBdr/>
                              <w:spacing w:after="0" w:afterAutospacing="0" w:before="0" w:beforeAutospacing="0"/>
                              <w:ind/>
                              <w:rPr>
                                <w:rFonts w:ascii="Bookman Old Style" w:hAnsi="Bookman Old Style"/>
                                <w:color w:val="474747"/>
                                <w:sz w:val="44"/>
                                <w:szCs w:val="48"/>
                              </w:rPr>
                            </w:pPr>
                            <w:r>
                              <w:rPr>
                                <w:rFonts w:ascii="Bookman Old Style" w:hAnsi="Bookman Old Style" w:eastAsia="Open Sans Light" w:cs="Open Sans Light"/>
                                <w:color w:val="474747"/>
                                <w:sz w:val="44"/>
                                <w:szCs w:val="48"/>
                              </w:rPr>
                              <w:t xml:space="preserve">Solar Facilities for the European Research Area</w:t>
                            </w:r>
                            <w:r>
                              <w:rPr>
                                <w:rFonts w:ascii="Bookman Old Style" w:hAnsi="Bookman Old Style"/>
                                <w:color w:val="474747"/>
                                <w:sz w:val="44"/>
                                <w:szCs w:val="48"/>
                              </w:rPr>
                            </w:r>
                            <w:r>
                              <w:rPr>
                                <w:rFonts w:ascii="Bookman Old Style" w:hAnsi="Bookman Old Style"/>
                                <w:color w:val="474747"/>
                                <w:sz w:val="44"/>
                                <w:szCs w:val="48"/>
                              </w:rPr>
                            </w:r>
                          </w:p>
                        </w:txbxContent>
                      </wps:txbx>
                      <wps:bodyPr wrap="square" rtlCol="0">
                        <a:spAutoFit/>
                      </wps:bodyPr>
                    </wps:wsp>
                  </a:graphicData>
                </a:graphic>
              </wp:anchor>
            </w:drawing>
          </mc:Choice>
          <mc:Fallback>
            <w:pict>
              <v:shape id="shape 25" o:spid="_x0000_s25" o:spt="202" type="#_x0000_t202" style="position:absolute;z-index:251663360;o:allowoverlap:true;o:allowincell:true;mso-position-horizontal-relative:page;mso-position-horizontal:right;mso-position-vertical-relative:text;margin-top:173.74pt;mso-position-vertical:absolute;width:567.70pt;height:65.40pt;mso-wrap-distance-left:9.00pt;mso-wrap-distance-top:0.00pt;mso-wrap-distance-right:9.00pt;mso-wrap-distance-bottom:0.00pt;visibility:visible;" filled="f">
                <v:textbox inset="0,0,0,0">
                  <w:txbxContent>
                    <w:p>
                      <w:pPr>
                        <w:pStyle w:val="1312"/>
                        <w:pBdr/>
                        <w:spacing w:after="0" w:afterAutospacing="0" w:before="0" w:beforeAutospacing="0"/>
                        <w:ind/>
                        <w:rPr>
                          <w:rFonts w:ascii="Bookman Old Style" w:hAnsi="Bookman Old Style"/>
                          <w:sz w:val="48"/>
                          <w:szCs w:val="48"/>
                        </w:rPr>
                      </w:pPr>
                      <w:r>
                        <w:rPr>
                          <w:rFonts w:ascii="Bookman Old Style" w:hAnsi="Bookman Old Style" w:eastAsia="Open Sans Light" w:cs="Open Sans Light"/>
                          <w:b/>
                          <w:bCs/>
                          <w:color w:val="ffffff" w:themeColor="background1"/>
                          <w:sz w:val="48"/>
                          <w:szCs w:val="48"/>
                        </w:rPr>
                        <w:t xml:space="preserve">SFERA-III</w:t>
                      </w:r>
                      <w:r>
                        <w:rPr>
                          <w:rFonts w:ascii="Bookman Old Style" w:hAnsi="Bookman Old Style"/>
                          <w:sz w:val="48"/>
                          <w:szCs w:val="48"/>
                        </w:rPr>
                      </w:r>
                      <w:r>
                        <w:rPr>
                          <w:rFonts w:ascii="Bookman Old Style" w:hAnsi="Bookman Old Style"/>
                          <w:sz w:val="48"/>
                          <w:szCs w:val="48"/>
                        </w:rPr>
                      </w:r>
                    </w:p>
                    <w:p>
                      <w:pPr>
                        <w:pStyle w:val="1312"/>
                        <w:pBdr/>
                        <w:spacing w:after="0" w:afterAutospacing="0" w:before="0" w:beforeAutospacing="0"/>
                        <w:ind/>
                        <w:rPr>
                          <w:rFonts w:ascii="Bookman Old Style" w:hAnsi="Bookman Old Style"/>
                          <w:color w:val="474747"/>
                          <w:sz w:val="44"/>
                          <w:szCs w:val="48"/>
                        </w:rPr>
                      </w:pPr>
                      <w:r>
                        <w:rPr>
                          <w:rFonts w:ascii="Bookman Old Style" w:hAnsi="Bookman Old Style" w:eastAsia="Open Sans Light" w:cs="Open Sans Light"/>
                          <w:color w:val="474747"/>
                          <w:sz w:val="44"/>
                          <w:szCs w:val="48"/>
                        </w:rPr>
                        <w:t xml:space="preserve">Solar Facilities for the European Research Area</w:t>
                      </w:r>
                      <w:r>
                        <w:rPr>
                          <w:rFonts w:ascii="Bookman Old Style" w:hAnsi="Bookman Old Style"/>
                          <w:color w:val="474747"/>
                          <w:sz w:val="44"/>
                          <w:szCs w:val="48"/>
                        </w:rPr>
                      </w:r>
                      <w:r>
                        <w:rPr>
                          <w:rFonts w:ascii="Bookman Old Style" w:hAnsi="Bookman Old Style"/>
                          <w:color w:val="474747"/>
                          <w:sz w:val="44"/>
                          <w:szCs w:val="48"/>
                        </w:rPr>
                      </w:r>
                    </w:p>
                  </w:txbxContent>
                </v:textbox>
              </v:shape>
            </w:pict>
          </mc:Fallback>
        </mc:AlternateContent>
      </w:r>
      <w:r>
        <w:rPr>
          <w:lang w:val="en-US"/>
        </w:rPr>
      </w:r>
      <w:r>
        <w:rPr>
          <w:lang w:val="en-US"/>
        </w:rPr>
      </w:r>
    </w:p>
    <w:p>
      <w:pPr>
        <w:pBdr/>
        <w:spacing/>
        <w:ind/>
        <w:rPr>
          <w:lang w:val="en-US"/>
        </w:rPr>
        <w:sectPr>
          <w:footerReference w:type="default" r:id="rId11"/>
          <w:footnotePr/>
          <w:endnotePr/>
          <w:type w:val="nextPage"/>
          <w:pgSz w:h="16838" w:orient="landscape" w:w="11906"/>
          <w:pgMar w:top="1418" w:right="1418" w:bottom="1418" w:left="1418" w:header="708" w:footer="708" w:gutter="0"/>
          <w:cols w:num="1" w:sep="0" w:space="708" w:equalWidth="1"/>
        </w:sectPr>
      </w:pPr>
      <w:r>
        <w:rPr>
          <w:lang w:val="en-US"/>
        </w:rPr>
      </w:r>
      <w:r>
        <w:rPr>
          <w:lang w:val="en-US"/>
        </w:rPr>
      </w:r>
      <w:r>
        <w:rPr>
          <w:lang w:val="en-US"/>
        </w:rPr>
      </w:r>
    </w:p>
    <w:p>
      <w:pPr>
        <w:pBdr/>
        <w:spacing w:after="200" w:before="200" w:line="276" w:lineRule="auto"/>
        <w:ind/>
        <w:jc w:val="both"/>
        <w:rPr>
          <w:rFonts w:ascii="Bookman Old Style" w:hAnsi="Bookman Old Style" w:eastAsia="Calibri"/>
          <w:b/>
          <w:sz w:val="24"/>
          <w:szCs w:val="22"/>
          <w:lang w:val="en-US"/>
        </w:rPr>
      </w:pPr>
      <w:r>
        <w:rPr>
          <w:rFonts w:ascii="Bookman Old Style" w:hAnsi="Bookman Old Style" w:eastAsia="Calibri"/>
          <w:b/>
          <w:sz w:val="24"/>
          <w:szCs w:val="22"/>
          <w:lang w:val="en-US"/>
        </w:rPr>
        <w:t xml:space="preserve">AUTHORS</w:t>
      </w:r>
      <w:r>
        <w:rPr>
          <w:rFonts w:ascii="Bookman Old Style" w:hAnsi="Bookman Old Style" w:eastAsia="Calibri"/>
          <w:b/>
          <w:sz w:val="24"/>
          <w:szCs w:val="22"/>
          <w:lang w:val="en-US"/>
        </w:rPr>
      </w:r>
      <w:r>
        <w:rPr>
          <w:rFonts w:ascii="Bookman Old Style" w:hAnsi="Bookman Old Style" w:eastAsia="Calibri"/>
          <w:b/>
          <w:sz w:val="24"/>
          <w:szCs w:val="22"/>
          <w:lang w:val="en-US"/>
        </w:rPr>
      </w:r>
    </w:p>
    <w:tbl>
      <w:tblPr>
        <w:tblStyle w:val="1291"/>
        <w:tblW w:w="5000" w:type="pct"/>
        <w:jc w:val="center"/>
        <w:tblBorders/>
        <w:tblLook w:val="04A0" w:firstRow="1" w:lastRow="0" w:firstColumn="1" w:lastColumn="0" w:noHBand="0" w:noVBand="1"/>
      </w:tblPr>
      <w:tblGrid>
        <w:gridCol w:w="2871"/>
        <w:gridCol w:w="1904"/>
        <w:gridCol w:w="4283"/>
      </w:tblGrid>
      <w:tr>
        <w:trPr>
          <w:jc w:val="center"/>
        </w:trPr>
        <w:tc>
          <w:tcPr>
            <w:shd w:val="clear" w:color="auto" w:fill="auto"/>
            <w:tcBorders/>
            <w:tcW w:w="1585" w:type="pct"/>
            <w:textDirection w:val="lrTb"/>
            <w:noWrap w:val="false"/>
          </w:tcPr>
          <w:p>
            <w:pPr>
              <w:pStyle w:val="1284"/>
              <w:pBdr/>
              <w:spacing/>
              <w:ind/>
              <w:rPr>
                <w:lang w:val="en-US"/>
              </w:rPr>
            </w:pPr>
            <w:r>
              <w:rPr>
                <w:lang w:val="en-US"/>
              </w:rPr>
              <w:t xml:space="preserve">Author</w:t>
            </w:r>
            <w:r>
              <w:rPr>
                <w:lang w:val="en-US"/>
              </w:rPr>
            </w:r>
            <w:r>
              <w:rPr>
                <w:lang w:val="en-US"/>
              </w:rPr>
            </w:r>
          </w:p>
        </w:tc>
        <w:tc>
          <w:tcPr>
            <w:shd w:val="clear" w:color="auto" w:fill="auto"/>
            <w:tcBorders/>
            <w:tcW w:w="1051" w:type="pct"/>
            <w:textDirection w:val="lrTb"/>
            <w:noWrap w:val="false"/>
          </w:tcPr>
          <w:p>
            <w:pPr>
              <w:pStyle w:val="1284"/>
              <w:pBdr/>
              <w:spacing/>
              <w:ind/>
              <w:rPr>
                <w:lang w:val="en-US"/>
              </w:rPr>
            </w:pPr>
            <w:r>
              <w:rPr>
                <w:lang w:val="en-US"/>
              </w:rPr>
              <w:t xml:space="preserve">Institution</w:t>
            </w:r>
            <w:r>
              <w:rPr>
                <w:lang w:val="en-US"/>
              </w:rPr>
            </w:r>
            <w:r>
              <w:rPr>
                <w:lang w:val="en-US"/>
              </w:rPr>
            </w:r>
          </w:p>
        </w:tc>
        <w:tc>
          <w:tcPr>
            <w:shd w:val="clear" w:color="auto" w:fill="auto"/>
            <w:tcBorders/>
            <w:tcW w:w="2364" w:type="pct"/>
            <w:textDirection w:val="lrTb"/>
            <w:noWrap w:val="false"/>
          </w:tcPr>
          <w:p>
            <w:pPr>
              <w:pStyle w:val="1284"/>
              <w:pBdr/>
              <w:spacing/>
              <w:ind/>
              <w:rPr>
                <w:lang w:val="en-US"/>
              </w:rPr>
            </w:pPr>
            <w:r>
              <w:rPr>
                <w:lang w:val="en-US"/>
              </w:rPr>
              <w:t xml:space="preserve">E-mail</w:t>
            </w:r>
            <w:r>
              <w:rPr>
                <w:lang w:val="en-US"/>
              </w:rPr>
            </w:r>
            <w:r>
              <w:rPr>
                <w:lang w:val="en-US"/>
              </w:rPr>
            </w:r>
          </w:p>
        </w:tc>
      </w:tr>
      <w:tr>
        <w:trPr>
          <w:jc w:val="center"/>
        </w:trPr>
        <w:tc>
          <w:tcPr>
            <w:tcBorders/>
            <w:tcW w:w="1585" w:type="pct"/>
            <w:textDirection w:val="lrTb"/>
            <w:noWrap w:val="false"/>
          </w:tcPr>
          <w:p>
            <w:pPr>
              <w:pStyle w:val="1288"/>
              <w:pBdr/>
              <w:spacing/>
              <w:ind/>
              <w:rPr>
                <w:lang w:val="en-US"/>
              </w:rPr>
            </w:pPr>
            <w:r>
              <w:rPr>
                <w:lang w:val="en-US"/>
              </w:rPr>
              <w:t xml:space="preserve">Marco Montecchi</w:t>
            </w:r>
            <w:r>
              <w:rPr>
                <w:lang w:val="en-US"/>
              </w:rPr>
            </w:r>
            <w:r>
              <w:rPr>
                <w:lang w:val="en-US"/>
              </w:rPr>
            </w:r>
          </w:p>
        </w:tc>
        <w:tc>
          <w:tcPr>
            <w:tcBorders/>
            <w:tcW w:w="1051" w:type="pct"/>
            <w:textDirection w:val="lrTb"/>
            <w:noWrap w:val="false"/>
          </w:tcPr>
          <w:p>
            <w:pPr>
              <w:pStyle w:val="1288"/>
              <w:pBdr/>
              <w:spacing/>
              <w:ind/>
              <w:rPr>
                <w:lang w:val="en-US"/>
              </w:rPr>
            </w:pPr>
            <w:r>
              <w:rPr>
                <w:lang w:val="en-US"/>
              </w:rPr>
              <w:t xml:space="preserve">ENEA</w:t>
            </w:r>
            <w:r>
              <w:rPr>
                <w:lang w:val="en-US"/>
              </w:rPr>
            </w:r>
            <w:r>
              <w:rPr>
                <w:lang w:val="en-US"/>
              </w:rPr>
            </w:r>
          </w:p>
        </w:tc>
        <w:tc>
          <w:tcPr>
            <w:tcBorders/>
            <w:tcW w:w="2364" w:type="pct"/>
            <w:textDirection w:val="lrTb"/>
            <w:noWrap w:val="false"/>
          </w:tcPr>
          <w:p>
            <w:pPr>
              <w:pStyle w:val="1288"/>
              <w:pBdr/>
              <w:spacing/>
              <w:ind/>
              <w:rPr>
                <w:lang w:val="en-US"/>
              </w:rPr>
            </w:pPr>
            <w:r>
              <w:rPr>
                <w:lang w:val="en-US"/>
              </w:rPr>
              <w:t xml:space="preserve">marco.montecchi@enea.it</w:t>
            </w:r>
            <w:r>
              <w:rPr>
                <w:lang w:val="en-US"/>
              </w:rPr>
            </w:r>
            <w:r>
              <w:rPr>
                <w:lang w:val="en-US"/>
              </w:rPr>
            </w:r>
          </w:p>
        </w:tc>
      </w:tr>
      <w:tr>
        <w:trPr>
          <w:jc w:val="center"/>
          <w:trHeight w:val="318"/>
        </w:trPr>
        <w:tc>
          <w:tcPr>
            <w:tcBorders/>
            <w:tcW w:w="1585" w:type="pct"/>
            <w:vMerge w:val="restart"/>
            <w:textDirection w:val="lrTb"/>
            <w:noWrap w:val="false"/>
          </w:tcPr>
          <w:p>
            <w:pPr>
              <w:pStyle w:val="1288"/>
              <w:pBdr/>
              <w:spacing/>
              <w:ind/>
              <w:rPr>
                <w:lang w:val="en-US"/>
              </w:rPr>
            </w:pPr>
            <w:r>
              <w:rPr>
                <w:lang w:val="en-US"/>
              </w:rPr>
              <w:t xml:space="preserve">Arcangelo Benedetti</w:t>
            </w:r>
            <w:r>
              <w:rPr>
                <w:lang w:val="en-US"/>
              </w:rPr>
            </w:r>
            <w:r>
              <w:rPr>
                <w:lang w:val="en-US"/>
              </w:rPr>
            </w:r>
          </w:p>
        </w:tc>
        <w:tc>
          <w:tcPr>
            <w:tcBorders/>
            <w:tcW w:w="1051" w:type="pct"/>
            <w:vMerge w:val="restart"/>
            <w:textDirection w:val="lrTb"/>
            <w:noWrap w:val="false"/>
          </w:tcPr>
          <w:p>
            <w:pPr>
              <w:pStyle w:val="1288"/>
              <w:pBdr/>
              <w:spacing/>
              <w:ind/>
              <w:rPr>
                <w:lang w:val="en-US"/>
              </w:rPr>
            </w:pPr>
            <w:r>
              <w:rPr>
                <w:lang w:val="en-US"/>
              </w:rPr>
              <w:t xml:space="preserve">ENEA</w:t>
            </w:r>
            <w:r>
              <w:rPr>
                <w:lang w:val="en-US"/>
              </w:rPr>
            </w:r>
            <w:r>
              <w:rPr>
                <w:lang w:val="en-US"/>
              </w:rPr>
            </w:r>
          </w:p>
        </w:tc>
        <w:tc>
          <w:tcPr>
            <w:tcBorders/>
            <w:tcW w:w="2364" w:type="pct"/>
            <w:vMerge w:val="restart"/>
            <w:textDirection w:val="lrTb"/>
            <w:noWrap w:val="false"/>
          </w:tcPr>
          <w:p>
            <w:pPr>
              <w:pStyle w:val="1288"/>
              <w:pBdr/>
              <w:spacing/>
              <w:ind/>
              <w:rPr>
                <w:lang w:val="en-US"/>
              </w:rPr>
            </w:pPr>
            <w:r>
              <w:rPr>
                <w:lang w:val="en-US"/>
              </w:rPr>
              <w:t xml:space="preserve">arcangelo.benedetti@enea.it</w:t>
            </w:r>
            <w:r>
              <w:rPr>
                <w:lang w:val="en-US"/>
              </w:rPr>
            </w:r>
            <w:r>
              <w:rPr>
                <w:lang w:val="en-US"/>
              </w:rPr>
            </w:r>
          </w:p>
        </w:tc>
      </w:tr>
      <w:tr>
        <w:trPr>
          <w:jc w:val="center"/>
          <w:trHeight w:val="318"/>
        </w:trPr>
        <w:tc>
          <w:tcPr>
            <w:tcBorders/>
            <w:tcW w:w="1585" w:type="pct"/>
            <w:vMerge w:val="restart"/>
            <w:textDirection w:val="lrTb"/>
            <w:noWrap w:val="false"/>
          </w:tcPr>
          <w:p>
            <w:pPr>
              <w:pStyle w:val="1288"/>
              <w:pBdr/>
              <w:spacing/>
              <w:ind/>
              <w:rPr>
                <w:lang w:val="en-US"/>
              </w:rPr>
            </w:pPr>
            <w:r>
              <w:rPr>
                <w:lang w:val="en-US"/>
              </w:rPr>
              <w:t xml:space="preserve">Giuseppe Cara</w:t>
            </w:r>
            <w:r>
              <w:rPr>
                <w:lang w:val="en-US"/>
              </w:rPr>
            </w:r>
            <w:r>
              <w:rPr>
                <w:lang w:val="en-US"/>
              </w:rPr>
            </w:r>
          </w:p>
        </w:tc>
        <w:tc>
          <w:tcPr>
            <w:tcBorders/>
            <w:tcW w:w="1051" w:type="pct"/>
            <w:vMerge w:val="restart"/>
            <w:textDirection w:val="lrTb"/>
            <w:noWrap w:val="false"/>
          </w:tcPr>
          <w:p>
            <w:pPr>
              <w:pStyle w:val="1288"/>
              <w:pBdr/>
              <w:spacing/>
              <w:ind/>
              <w:rPr>
                <w:lang w:val="en-US"/>
              </w:rPr>
            </w:pPr>
            <w:r>
              <w:rPr>
                <w:lang w:val="en-US"/>
              </w:rPr>
              <w:t xml:space="preserve">ENEA</w:t>
            </w:r>
            <w:r>
              <w:rPr>
                <w:lang w:val="en-US"/>
              </w:rPr>
            </w:r>
            <w:r>
              <w:rPr>
                <w:lang w:val="en-US"/>
              </w:rPr>
            </w:r>
          </w:p>
        </w:tc>
        <w:tc>
          <w:tcPr>
            <w:tcBorders/>
            <w:tcW w:w="2364" w:type="pct"/>
            <w:vMerge w:val="restart"/>
            <w:textDirection w:val="lrTb"/>
            <w:noWrap w:val="false"/>
          </w:tcPr>
          <w:p>
            <w:pPr>
              <w:pStyle w:val="1288"/>
              <w:pBdr/>
              <w:spacing/>
              <w:ind/>
              <w:rPr>
                <w:lang w:val="en-US"/>
              </w:rPr>
            </w:pPr>
            <w:r>
              <w:rPr>
                <w:lang w:val="en-US"/>
              </w:rPr>
              <w:t xml:space="preserve">giuseppe.cara@enea.it</w:t>
            </w:r>
            <w:r>
              <w:rPr>
                <w:lang w:val="en-US"/>
              </w:rPr>
            </w:r>
            <w:r>
              <w:rPr>
                <w:lang w:val="en-US"/>
              </w:rPr>
            </w:r>
          </w:p>
        </w:tc>
      </w:tr>
      <w:tr>
        <w:trPr>
          <w:jc w:val="center"/>
        </w:trPr>
        <w:tc>
          <w:tcPr>
            <w:tcBorders/>
            <w:tcW w:w="1585" w:type="pct"/>
            <w:textDirection w:val="lrTb"/>
            <w:noWrap w:val="false"/>
          </w:tcPr>
          <w:p>
            <w:pPr>
              <w:pStyle w:val="1288"/>
              <w:pBdr/>
              <w:spacing/>
              <w:ind/>
              <w:rPr>
                <w:lang w:val="en-US"/>
              </w:rPr>
            </w:pPr>
            <w:r>
              <w:rPr>
                <w:lang w:val="en-US"/>
              </w:rPr>
              <w:t xml:space="preserve">Francisco Torres</w:t>
            </w:r>
            <w:r>
              <w:rPr>
                <w:lang w:val="en-US"/>
              </w:rPr>
            </w:r>
            <w:r>
              <w:rPr>
                <w:lang w:val="en-US"/>
              </w:rPr>
            </w:r>
          </w:p>
        </w:tc>
        <w:tc>
          <w:tcPr>
            <w:tcBorders/>
            <w:tcW w:w="1051" w:type="pct"/>
            <w:textDirection w:val="lrTb"/>
            <w:noWrap w:val="false"/>
          </w:tcPr>
          <w:p>
            <w:pPr>
              <w:pStyle w:val="1288"/>
              <w:pBdr/>
              <w:spacing/>
              <w:ind/>
              <w:rPr>
                <w:lang w:val="en-US"/>
              </w:rPr>
            </w:pPr>
            <w:r>
              <w:rPr>
                <w:lang w:val="en-US"/>
              </w:rPr>
              <w:t xml:space="preserve">FISE</w:t>
            </w:r>
            <w:r>
              <w:rPr>
                <w:lang w:val="en-US"/>
              </w:rPr>
            </w:r>
            <w:r>
              <w:rPr>
                <w:lang w:val="en-US"/>
              </w:rPr>
            </w:r>
          </w:p>
        </w:tc>
        <w:tc>
          <w:tcPr>
            <w:tcBorders/>
            <w:tcW w:w="2364" w:type="pct"/>
            <w:textDirection w:val="lrTb"/>
            <w:noWrap w:val="false"/>
          </w:tcPr>
          <w:p>
            <w:pPr>
              <w:pStyle w:val="1288"/>
              <w:pBdr/>
              <w:spacing/>
              <w:ind/>
              <w:rPr>
                <w:lang w:val="en-US"/>
              </w:rPr>
            </w:pPr>
            <w:r>
              <w:rPr>
                <w:lang w:val="en-US"/>
              </w:rPr>
              <w:t xml:space="preserve">francisco.torres@ise.fraunhofer.de</w:t>
            </w:r>
            <w:r>
              <w:rPr>
                <w:lang w:val="en-US"/>
              </w:rPr>
            </w:r>
            <w:r>
              <w:rPr>
                <w:lang w:val="en-US"/>
              </w:rPr>
            </w:r>
          </w:p>
        </w:tc>
      </w:tr>
      <w:tr>
        <w:trPr>
          <w:jc w:val="center"/>
        </w:trPr>
        <w:tc>
          <w:tcPr>
            <w:tcBorders/>
            <w:tcW w:w="1585" w:type="pct"/>
            <w:textDirection w:val="lrTb"/>
            <w:noWrap w:val="false"/>
          </w:tcPr>
          <w:p>
            <w:pPr>
              <w:pStyle w:val="1288"/>
              <w:pBdr/>
              <w:spacing/>
              <w:ind/>
              <w:rPr>
                <w:lang w:val="en-US"/>
              </w:rPr>
            </w:pPr>
            <w:r>
              <w:rPr>
                <w:lang w:val="en-US"/>
              </w:rPr>
              <w:t xml:space="preserve">Gregor Bern</w:t>
            </w:r>
            <w:r>
              <w:rPr>
                <w:lang w:val="en-US"/>
              </w:rPr>
            </w:r>
            <w:r>
              <w:rPr>
                <w:lang w:val="en-US"/>
              </w:rPr>
            </w:r>
          </w:p>
        </w:tc>
        <w:tc>
          <w:tcPr>
            <w:tcBorders/>
            <w:tcW w:w="1051" w:type="pct"/>
            <w:textDirection w:val="lrTb"/>
            <w:noWrap w:val="false"/>
          </w:tcPr>
          <w:p>
            <w:pPr>
              <w:pStyle w:val="1288"/>
              <w:pBdr/>
              <w:spacing/>
              <w:ind/>
              <w:rPr>
                <w:lang w:val="en-US"/>
              </w:rPr>
            </w:pPr>
            <w:r>
              <w:rPr>
                <w:lang w:val="en-US"/>
              </w:rPr>
              <w:t xml:space="preserve">FISE</w:t>
            </w:r>
            <w:r>
              <w:rPr>
                <w:lang w:val="en-US"/>
              </w:rPr>
            </w:r>
            <w:r>
              <w:rPr>
                <w:lang w:val="en-US"/>
              </w:rPr>
            </w:r>
          </w:p>
        </w:tc>
        <w:tc>
          <w:tcPr>
            <w:tcBorders/>
            <w:tcW w:w="2364" w:type="pct"/>
            <w:textDirection w:val="lrTb"/>
            <w:noWrap w:val="false"/>
          </w:tcPr>
          <w:p>
            <w:pPr>
              <w:pStyle w:val="1288"/>
              <w:pBdr/>
              <w:spacing/>
              <w:ind/>
              <w:rPr>
                <w:lang w:val="en-US"/>
              </w:rPr>
            </w:pPr>
            <w:r>
              <w:rPr>
                <w:lang w:val="en-US"/>
              </w:rPr>
              <w:t xml:space="preserve">Gregor.Bern@ise.fraunhofer.de</w:t>
            </w:r>
            <w:r>
              <w:rPr>
                <w:lang w:val="en-US"/>
              </w:rPr>
            </w:r>
            <w:r>
              <w:rPr>
                <w:lang w:val="en-US"/>
              </w:rPr>
            </w:r>
          </w:p>
        </w:tc>
      </w:tr>
      <w:tr>
        <w:trPr>
          <w:jc w:val="center"/>
        </w:trPr>
        <w:tc>
          <w:tcPr>
            <w:tcBorders/>
            <w:tcW w:w="1585" w:type="pct"/>
            <w:textDirection w:val="lrTb"/>
            <w:noWrap w:val="false"/>
          </w:tcPr>
          <w:p>
            <w:pPr>
              <w:pStyle w:val="1288"/>
              <w:pBdr/>
              <w:spacing/>
              <w:ind/>
              <w:rPr>
                <w:lang w:val="en-US"/>
              </w:rPr>
            </w:pPr>
            <w:r>
              <w:rPr>
                <w:lang w:val="en-US"/>
              </w:rPr>
              <w:t xml:space="preserve">Marc Roger</w:t>
            </w:r>
            <w:r>
              <w:rPr>
                <w:lang w:val="en-US"/>
              </w:rPr>
            </w:r>
            <w:r>
              <w:rPr>
                <w:lang w:val="en-US"/>
              </w:rPr>
            </w:r>
          </w:p>
        </w:tc>
        <w:tc>
          <w:tcPr>
            <w:tcBorders/>
            <w:tcW w:w="1051" w:type="pct"/>
            <w:textDirection w:val="lrTb"/>
            <w:noWrap w:val="false"/>
          </w:tcPr>
          <w:p>
            <w:pPr>
              <w:pStyle w:val="1288"/>
              <w:pBdr/>
              <w:spacing/>
              <w:ind/>
              <w:rPr>
                <w:lang w:val="en-US"/>
              </w:rPr>
            </w:pPr>
            <w:r>
              <w:rPr>
                <w:lang w:val="en-US"/>
              </w:rPr>
              <w:t xml:space="preserve">DLR</w:t>
            </w:r>
            <w:r>
              <w:rPr>
                <w:lang w:val="en-US"/>
              </w:rPr>
            </w:r>
            <w:r>
              <w:rPr>
                <w:lang w:val="en-US"/>
              </w:rPr>
            </w:r>
          </w:p>
        </w:tc>
        <w:tc>
          <w:tcPr>
            <w:tcBorders/>
            <w:tcW w:w="2364" w:type="pct"/>
            <w:textDirection w:val="lrTb"/>
            <w:noWrap w:val="false"/>
          </w:tcPr>
          <w:p>
            <w:pPr>
              <w:pStyle w:val="1288"/>
              <w:pBdr/>
              <w:spacing/>
              <w:ind/>
              <w:rPr>
                <w:lang w:val="en-US"/>
              </w:rPr>
            </w:pPr>
            <w:r>
              <w:rPr>
                <w:lang w:val="en-US"/>
              </w:rPr>
              <w:t xml:space="preserve">Marc.Roeger@dlr.de</w:t>
            </w:r>
            <w:r>
              <w:rPr>
                <w:lang w:val="en-US"/>
              </w:rPr>
            </w:r>
            <w:r>
              <w:rPr>
                <w:lang w:val="en-US"/>
              </w:rPr>
            </w:r>
          </w:p>
        </w:tc>
      </w:tr>
      <w:tr>
        <w:trPr>
          <w:jc w:val="center"/>
          <w:trHeight w:val="318"/>
        </w:trPr>
        <w:tc>
          <w:tcPr>
            <w:tcBorders/>
            <w:tcW w:w="1585" w:type="pct"/>
            <w:vMerge w:val="restart"/>
            <w:textDirection w:val="lrTb"/>
            <w:noWrap w:val="false"/>
          </w:tcPr>
          <w:p>
            <w:pPr>
              <w:pStyle w:val="1288"/>
              <w:pBdr/>
              <w:spacing/>
              <w:ind/>
              <w:rPr>
                <w:lang w:val="en-US"/>
              </w:rPr>
            </w:pPr>
            <w:r>
              <w:rPr>
                <w:lang w:val="en-US"/>
              </w:rPr>
              <w:t xml:space="preserve">Eckhard</w:t>
            </w:r>
            <w:r>
              <w:rPr>
                <w:lang w:val="en-US"/>
              </w:rPr>
              <w:t xml:space="preserve"> </w:t>
            </w:r>
            <w:r>
              <w:rPr>
                <w:lang w:val="en-US"/>
              </w:rPr>
              <w:t xml:space="preserve">Luepfert</w:t>
            </w:r>
            <w:r>
              <w:rPr>
                <w:lang w:val="en-US"/>
              </w:rPr>
            </w:r>
            <w:r>
              <w:rPr>
                <w:lang w:val="en-US"/>
              </w:rPr>
            </w:r>
          </w:p>
        </w:tc>
        <w:tc>
          <w:tcPr>
            <w:tcBorders/>
            <w:tcW w:w="1051" w:type="pct"/>
            <w:vMerge w:val="restart"/>
            <w:textDirection w:val="lrTb"/>
            <w:noWrap w:val="false"/>
          </w:tcPr>
          <w:p>
            <w:pPr>
              <w:pStyle w:val="1288"/>
              <w:pBdr/>
              <w:spacing/>
              <w:ind/>
              <w:rPr>
                <w:lang w:val="en-US"/>
              </w:rPr>
            </w:pPr>
            <w:r>
              <w:rPr>
                <w:lang w:val="en-US"/>
              </w:rPr>
              <w:t xml:space="preserve">DLR</w:t>
            </w:r>
            <w:r>
              <w:rPr>
                <w:lang w:val="en-US"/>
              </w:rPr>
            </w:r>
            <w:r>
              <w:rPr>
                <w:lang w:val="en-US"/>
              </w:rPr>
            </w:r>
          </w:p>
        </w:tc>
        <w:tc>
          <w:tcPr>
            <w:tcBorders/>
            <w:tcW w:w="2364" w:type="pct"/>
            <w:vMerge w:val="restart"/>
            <w:textDirection w:val="lrTb"/>
            <w:noWrap w:val="false"/>
          </w:tcPr>
          <w:p>
            <w:pPr>
              <w:pStyle w:val="1288"/>
              <w:pBdr/>
              <w:spacing/>
              <w:ind/>
              <w:rPr>
                <w:lang w:val="en-US"/>
              </w:rPr>
            </w:pPr>
            <w:r>
              <w:rPr>
                <w:lang w:val="en-US"/>
              </w:rPr>
              <w:t xml:space="preserve">Eckhard.Luepfert@dlr.de</w:t>
            </w:r>
            <w:r>
              <w:rPr>
                <w:lang w:val="en-US"/>
              </w:rPr>
            </w:r>
            <w:r>
              <w:rPr>
                <w:lang w:val="en-US"/>
              </w:rPr>
            </w:r>
          </w:p>
        </w:tc>
      </w:tr>
      <w:tr>
        <w:trPr>
          <w:jc w:val="center"/>
          <w:trHeight w:val="318"/>
        </w:trPr>
        <w:tc>
          <w:tcPr>
            <w:tcBorders/>
            <w:tcW w:w="1585" w:type="pct"/>
            <w:vMerge w:val="restart"/>
            <w:textDirection w:val="lrTb"/>
            <w:noWrap w:val="false"/>
          </w:tcPr>
          <w:p>
            <w:pPr>
              <w:pStyle w:val="1288"/>
              <w:pBdr/>
              <w:spacing/>
              <w:ind/>
              <w:rPr>
                <w:lang w:val="en-US"/>
              </w:rPr>
            </w:pPr>
            <w:r>
              <w:rPr>
                <w:lang w:val="en-US"/>
              </w:rPr>
              <w:t xml:space="preserve">Devon Kesseli</w:t>
            </w:r>
            <w:r>
              <w:rPr>
                <w:lang w:val="en-US"/>
              </w:rPr>
            </w:r>
            <w:r>
              <w:rPr>
                <w:lang w:val="en-US"/>
              </w:rPr>
            </w:r>
          </w:p>
        </w:tc>
        <w:tc>
          <w:tcPr>
            <w:tcBorders/>
            <w:tcW w:w="1051" w:type="pct"/>
            <w:vMerge w:val="restart"/>
            <w:textDirection w:val="lrTb"/>
            <w:noWrap w:val="false"/>
          </w:tcPr>
          <w:p>
            <w:pPr>
              <w:pStyle w:val="1288"/>
              <w:pBdr/>
              <w:spacing/>
              <w:ind/>
              <w:rPr>
                <w:lang w:val="en-US"/>
              </w:rPr>
            </w:pPr>
            <w:r>
              <w:rPr>
                <w:lang w:val="en-US"/>
              </w:rPr>
              <w:t xml:space="preserve">NREL</w:t>
            </w:r>
            <w:r>
              <w:rPr>
                <w:lang w:val="en-US"/>
              </w:rPr>
            </w:r>
            <w:r>
              <w:rPr>
                <w:lang w:val="en-US"/>
              </w:rPr>
            </w:r>
          </w:p>
        </w:tc>
        <w:tc>
          <w:tcPr>
            <w:tcBorders/>
            <w:tcW w:w="2364" w:type="pct"/>
            <w:vMerge w:val="restart"/>
            <w:textDirection w:val="lrTb"/>
            <w:noWrap w:val="false"/>
          </w:tcPr>
          <w:p>
            <w:pPr>
              <w:pStyle w:val="1288"/>
              <w:pBdr/>
              <w:spacing/>
              <w:ind/>
              <w:rPr>
                <w:lang w:val="en-US"/>
              </w:rPr>
            </w:pPr>
            <w:r>
              <w:rPr>
                <w:lang w:val="en-US"/>
              </w:rPr>
              <w:t xml:space="preserve">Devon.Kesseli@nrel.gov</w:t>
            </w:r>
            <w:r>
              <w:rPr>
                <w:lang w:val="en-US"/>
              </w:rPr>
            </w:r>
            <w:r>
              <w:rPr>
                <w:lang w:val="en-US"/>
              </w:rPr>
            </w:r>
          </w:p>
        </w:tc>
      </w:tr>
      <w:tr>
        <w:trPr>
          <w:jc w:val="center"/>
          <w:trHeight w:val="318"/>
        </w:trPr>
        <w:tc>
          <w:tcPr>
            <w:tcBorders/>
            <w:tcW w:w="1585" w:type="pct"/>
            <w:vMerge w:val="restart"/>
            <w:textDirection w:val="lrTb"/>
            <w:noWrap w:val="false"/>
          </w:tcPr>
          <w:p>
            <w:pPr>
              <w:pStyle w:val="1288"/>
              <w:pBdr/>
              <w:spacing/>
              <w:ind/>
              <w:rPr>
                <w:lang w:val="en-US"/>
              </w:rPr>
            </w:pPr>
            <w:r>
              <w:rPr>
                <w:lang w:val="en-US"/>
              </w:rPr>
              <w:t xml:space="preserve">Guangdong Zhu</w:t>
            </w:r>
            <w:r>
              <w:rPr>
                <w:lang w:val="en-US"/>
              </w:rPr>
            </w:r>
            <w:r>
              <w:rPr>
                <w:lang w:val="en-US"/>
              </w:rPr>
            </w:r>
          </w:p>
        </w:tc>
        <w:tc>
          <w:tcPr>
            <w:tcBorders/>
            <w:tcW w:w="1051" w:type="pct"/>
            <w:vMerge w:val="restart"/>
            <w:textDirection w:val="lrTb"/>
            <w:noWrap w:val="false"/>
          </w:tcPr>
          <w:p>
            <w:pPr>
              <w:pStyle w:val="1288"/>
              <w:pBdr/>
              <w:spacing/>
              <w:ind/>
              <w:rPr>
                <w:lang w:val="en-US"/>
              </w:rPr>
            </w:pPr>
            <w:r>
              <w:rPr>
                <w:lang w:val="en-US"/>
              </w:rPr>
              <w:t xml:space="preserve">NREL</w:t>
            </w:r>
            <w:r>
              <w:rPr>
                <w:lang w:val="en-US"/>
              </w:rPr>
            </w:r>
            <w:r>
              <w:rPr>
                <w:lang w:val="en-US"/>
              </w:rPr>
            </w:r>
          </w:p>
        </w:tc>
        <w:tc>
          <w:tcPr>
            <w:tcBorders/>
            <w:tcW w:w="2364" w:type="pct"/>
            <w:vMerge w:val="restart"/>
            <w:textDirection w:val="lrTb"/>
            <w:noWrap w:val="false"/>
          </w:tcPr>
          <w:p>
            <w:pPr>
              <w:pStyle w:val="1288"/>
              <w:pBdr/>
              <w:spacing/>
              <w:ind/>
              <w:rPr>
                <w:lang w:val="en-US"/>
              </w:rPr>
            </w:pPr>
            <w:r>
              <w:rPr>
                <w:lang w:val="en-US"/>
              </w:rPr>
              <w:t xml:space="preserve">Guangdong.Zhu@nrel.gov</w:t>
            </w:r>
            <w:r>
              <w:rPr>
                <w:lang w:val="en-US"/>
              </w:rPr>
            </w:r>
            <w:r>
              <w:rPr>
                <w:lang w:val="en-US"/>
              </w:rPr>
            </w:r>
          </w:p>
        </w:tc>
      </w:tr>
      <w:tr>
        <w:trPr>
          <w:jc w:val="center"/>
          <w:trHeight w:val="318"/>
        </w:trPr>
        <w:tc>
          <w:tcPr>
            <w:tcBorders/>
            <w:tcW w:w="1585" w:type="pct"/>
            <w:vMerge w:val="restart"/>
            <w:textDirection w:val="lrTb"/>
            <w:noWrap w:val="false"/>
          </w:tcPr>
          <w:p>
            <w:pPr>
              <w:pStyle w:val="1288"/>
              <w:pBdr/>
              <w:spacing/>
              <w:ind/>
              <w:rPr>
                <w:lang w:val="en-US"/>
              </w:rPr>
            </w:pPr>
            <w:r>
              <w:rPr>
                <w:lang w:val="en-US"/>
              </w:rPr>
              <w:t xml:space="preserve">Braden Smith</w:t>
            </w:r>
            <w:r>
              <w:rPr>
                <w:lang w:val="en-US"/>
              </w:rPr>
            </w:r>
            <w:r>
              <w:rPr>
                <w:lang w:val="en-US"/>
              </w:rPr>
            </w:r>
          </w:p>
        </w:tc>
        <w:tc>
          <w:tcPr>
            <w:tcBorders/>
            <w:tcW w:w="1051" w:type="pct"/>
            <w:vMerge w:val="restart"/>
            <w:textDirection w:val="lrTb"/>
            <w:noWrap w:val="false"/>
          </w:tcPr>
          <w:p>
            <w:pPr>
              <w:pStyle w:val="1288"/>
              <w:pBdr/>
              <w:spacing/>
              <w:ind/>
              <w:rPr>
                <w:lang w:val="en-US"/>
              </w:rPr>
            </w:pPr>
            <w:r>
              <w:rPr>
                <w:lang w:val="en-US"/>
              </w:rPr>
              <w:t xml:space="preserve">SANDIA</w:t>
            </w:r>
            <w:r>
              <w:rPr>
                <w:lang w:val="en-US"/>
              </w:rPr>
            </w:r>
            <w:r>
              <w:rPr>
                <w:lang w:val="en-US"/>
              </w:rPr>
            </w:r>
          </w:p>
        </w:tc>
        <w:tc>
          <w:tcPr>
            <w:tcBorders/>
            <w:tcW w:w="2364" w:type="pct"/>
            <w:vMerge w:val="restart"/>
            <w:textDirection w:val="lrTb"/>
            <w:noWrap w:val="false"/>
          </w:tcPr>
          <w:p>
            <w:pPr>
              <w:pStyle w:val="1288"/>
              <w:pBdr/>
              <w:spacing/>
              <w:ind/>
              <w:rPr>
                <w:lang w:val="en-US"/>
              </w:rPr>
            </w:pPr>
            <w:r>
              <w:rPr>
                <w:lang w:val="en-US"/>
              </w:rPr>
              <w:t xml:space="preserve">bsmith4@sandia.gov</w:t>
            </w:r>
            <w:r>
              <w:rPr>
                <w:lang w:val="en-US"/>
              </w:rPr>
            </w:r>
            <w:r>
              <w:rPr>
                <w:lang w:val="en-US"/>
              </w:rPr>
            </w:r>
          </w:p>
        </w:tc>
      </w:tr>
      <w:tr>
        <w:trPr>
          <w:jc w:val="center"/>
          <w:trHeight w:val="318"/>
        </w:trPr>
        <w:tc>
          <w:tcPr>
            <w:tcBorders/>
            <w:tcW w:w="1585" w:type="pct"/>
            <w:vMerge w:val="restart"/>
            <w:textDirection w:val="lrTb"/>
            <w:noWrap w:val="false"/>
          </w:tcPr>
          <w:p>
            <w:pPr>
              <w:pStyle w:val="1288"/>
              <w:pBdr/>
              <w:spacing/>
              <w:ind/>
              <w:rPr>
                <w:lang w:val="en-US"/>
              </w:rPr>
            </w:pPr>
            <w:r>
              <w:rPr>
                <w:lang w:val="en-US"/>
              </w:rPr>
              <w:t xml:space="preserve">Randy Brost</w:t>
            </w:r>
            <w:r>
              <w:rPr>
                <w:lang w:val="en-US"/>
              </w:rPr>
            </w:r>
            <w:r>
              <w:rPr>
                <w:lang w:val="en-US"/>
              </w:rPr>
            </w:r>
          </w:p>
        </w:tc>
        <w:tc>
          <w:tcPr>
            <w:tcBorders/>
            <w:tcW w:w="1051" w:type="pct"/>
            <w:vMerge w:val="restart"/>
            <w:textDirection w:val="lrTb"/>
            <w:noWrap w:val="false"/>
          </w:tcPr>
          <w:p>
            <w:pPr>
              <w:pStyle w:val="1288"/>
              <w:pBdr/>
              <w:spacing/>
              <w:ind w:left="0"/>
              <w:rPr>
                <w:lang w:val="en-US"/>
              </w:rPr>
            </w:pPr>
            <w:r>
              <w:rPr>
                <w:lang w:val="en-US"/>
              </w:rPr>
              <w:t xml:space="preserve"> SANDIA</w:t>
            </w:r>
            <w:r>
              <w:rPr>
                <w:lang w:val="en-US"/>
              </w:rPr>
            </w:r>
            <w:r>
              <w:rPr>
                <w:lang w:val="en-US"/>
              </w:rPr>
            </w:r>
          </w:p>
        </w:tc>
        <w:tc>
          <w:tcPr>
            <w:tcBorders/>
            <w:tcW w:w="2364" w:type="pct"/>
            <w:vMerge w:val="restart"/>
            <w:textDirection w:val="lrTb"/>
            <w:noWrap w:val="false"/>
          </w:tcPr>
          <w:p>
            <w:pPr>
              <w:pStyle w:val="1288"/>
              <w:pBdr/>
              <w:spacing/>
              <w:ind/>
              <w:rPr>
                <w:lang w:val="en-US"/>
              </w:rPr>
            </w:pPr>
            <w:r>
              <w:rPr>
                <w:lang w:val="en-US"/>
              </w:rPr>
              <w:t xml:space="preserve">rcbrost@sandia.gov</w:t>
            </w:r>
            <w:r>
              <w:rPr>
                <w:lang w:val="en-US"/>
              </w:rPr>
            </w:r>
            <w:r>
              <w:rPr>
                <w:lang w:val="en-US"/>
              </w:rPr>
            </w:r>
          </w:p>
        </w:tc>
      </w:tr>
    </w:tbl>
    <w:p>
      <w:pPr>
        <w:pBdr/>
        <w:spacing w:line="240" w:lineRule="auto"/>
        <w:ind/>
        <w:jc w:val="both"/>
        <w:rPr>
          <w:rFonts w:ascii="Bookman Old Style" w:hAnsi="Bookman Old Style" w:eastAsia="Calibri"/>
          <w:sz w:val="22"/>
          <w:szCs w:val="22"/>
          <w:lang w:val="en-US"/>
        </w:rPr>
      </w:pPr>
      <w:r>
        <w:rPr>
          <w:rFonts w:ascii="Bookman Old Style" w:hAnsi="Bookman Old Style" w:eastAsia="Calibri"/>
          <w:sz w:val="22"/>
          <w:szCs w:val="22"/>
          <w:lang w:val="en-US"/>
        </w:rPr>
      </w:r>
      <w:r>
        <w:rPr>
          <w:rFonts w:ascii="Bookman Old Style" w:hAnsi="Bookman Old Style" w:eastAsia="Calibri"/>
          <w:sz w:val="22"/>
          <w:szCs w:val="22"/>
          <w:lang w:val="en-US"/>
        </w:rPr>
      </w:r>
      <w:r>
        <w:rPr>
          <w:rFonts w:ascii="Bookman Old Style" w:hAnsi="Bookman Old Style" w:eastAsia="Calibri"/>
          <w:sz w:val="22"/>
          <w:szCs w:val="22"/>
          <w:lang w:val="en-US"/>
        </w:rPr>
      </w:r>
    </w:p>
    <w:p>
      <w:pPr>
        <w:pBdr/>
        <w:spacing w:after="200" w:before="200" w:line="276" w:lineRule="auto"/>
        <w:ind/>
        <w:jc w:val="both"/>
        <w:rPr>
          <w:rFonts w:ascii="Bookman Old Style" w:hAnsi="Bookman Old Style" w:eastAsia="Calibri"/>
          <w:b/>
          <w:sz w:val="24"/>
          <w:szCs w:val="22"/>
          <w:lang w:val="en-US"/>
        </w:rPr>
      </w:pPr>
      <w:r>
        <w:rPr>
          <w:rFonts w:ascii="Bookman Old Style" w:hAnsi="Bookman Old Style" w:eastAsia="Calibri"/>
          <w:b/>
          <w:sz w:val="24"/>
          <w:szCs w:val="22"/>
          <w:lang w:val="en-US"/>
        </w:rPr>
        <w:t xml:space="preserve">DOCUMENT HISTORY</w:t>
      </w:r>
      <w:r>
        <w:rPr>
          <w:rFonts w:ascii="Bookman Old Style" w:hAnsi="Bookman Old Style" w:eastAsia="Calibri"/>
          <w:b/>
          <w:sz w:val="24"/>
          <w:szCs w:val="22"/>
          <w:lang w:val="en-US"/>
        </w:rPr>
      </w:r>
      <w:r>
        <w:rPr>
          <w:rFonts w:ascii="Bookman Old Style" w:hAnsi="Bookman Old Style" w:eastAsia="Calibri"/>
          <w:b/>
          <w:sz w:val="24"/>
          <w:szCs w:val="22"/>
          <w:lang w:val="en-US"/>
        </w:rPr>
      </w:r>
    </w:p>
    <w:tbl>
      <w:tblPr>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475"/>
        <w:gridCol w:w="1882"/>
        <w:gridCol w:w="5701"/>
      </w:tblGrid>
      <w:tr>
        <w:trPr>
          <w:jc w:val="center"/>
        </w:trPr>
        <w:tc>
          <w:tcPr>
            <w:shd w:val="clear" w:color="auto" w:fill="auto"/>
            <w:tcBorders/>
            <w:tcW w:w="814" w:type="pct"/>
            <w:textDirection w:val="lrTb"/>
            <w:noWrap w:val="false"/>
          </w:tcPr>
          <w:p>
            <w:pPr>
              <w:pStyle w:val="1284"/>
              <w:pBdr/>
              <w:spacing/>
              <w:ind/>
              <w:rPr>
                <w:lang w:val="en-US" w:eastAsia="en-GB"/>
              </w:rPr>
            </w:pPr>
            <w:r>
              <w:rPr>
                <w:lang w:val="en-US" w:eastAsia="en-GB"/>
              </w:rPr>
              <w:t xml:space="preserve">Version</w:t>
            </w:r>
            <w:r>
              <w:rPr>
                <w:lang w:val="en-US" w:eastAsia="en-GB"/>
              </w:rPr>
            </w:r>
            <w:r>
              <w:rPr>
                <w:lang w:val="en-US" w:eastAsia="en-GB"/>
              </w:rPr>
            </w:r>
          </w:p>
        </w:tc>
        <w:tc>
          <w:tcPr>
            <w:shd w:val="clear" w:color="auto" w:fill="auto"/>
            <w:tcBorders/>
            <w:tcW w:w="1039" w:type="pct"/>
            <w:textDirection w:val="lrTb"/>
            <w:noWrap w:val="false"/>
          </w:tcPr>
          <w:p>
            <w:pPr>
              <w:pStyle w:val="1284"/>
              <w:pBdr/>
              <w:spacing/>
              <w:ind/>
              <w:rPr>
                <w:lang w:val="en-US" w:eastAsia="en-GB"/>
              </w:rPr>
            </w:pPr>
            <w:r>
              <w:rPr>
                <w:lang w:val="en-US" w:eastAsia="en-GB"/>
              </w:rPr>
              <w:t xml:space="preserve">Date</w:t>
            </w:r>
            <w:r>
              <w:rPr>
                <w:lang w:val="en-US" w:eastAsia="en-GB"/>
              </w:rPr>
            </w:r>
            <w:r>
              <w:rPr>
                <w:lang w:val="en-US" w:eastAsia="en-GB"/>
              </w:rPr>
            </w:r>
          </w:p>
        </w:tc>
        <w:tc>
          <w:tcPr>
            <w:shd w:val="clear" w:color="auto" w:fill="auto"/>
            <w:tcBorders/>
            <w:tcW w:w="3147" w:type="pct"/>
            <w:textDirection w:val="lrTb"/>
            <w:noWrap w:val="false"/>
          </w:tcPr>
          <w:p>
            <w:pPr>
              <w:pStyle w:val="1284"/>
              <w:pBdr/>
              <w:spacing/>
              <w:ind/>
              <w:rPr>
                <w:lang w:val="en-US" w:eastAsia="en-GB"/>
              </w:rPr>
            </w:pPr>
            <w:r>
              <w:rPr>
                <w:lang w:val="en-US" w:eastAsia="en-GB"/>
              </w:rPr>
              <w:t xml:space="preserve">Change</w:t>
            </w:r>
            <w:r>
              <w:rPr>
                <w:lang w:val="en-US" w:eastAsia="en-GB"/>
              </w:rPr>
            </w:r>
            <w:r>
              <w:rPr>
                <w:lang w:val="en-US" w:eastAsia="en-GB"/>
              </w:rPr>
            </w:r>
          </w:p>
        </w:tc>
      </w:tr>
      <w:tr>
        <w:trPr/>
        <w:tc>
          <w:tcPr>
            <w:shd w:val="clear" w:color="ffffff" w:fill="ffffff"/>
            <w:tcBorders/>
            <w:tcW w:w="814" w:type="pct"/>
            <w:vMerge w:val="restart"/>
            <w:textDirection w:val="lrTb"/>
            <w:noWrap w:val="false"/>
          </w:tcPr>
          <w:p>
            <w:pPr>
              <w:pStyle w:val="1288"/>
              <w:pBdr/>
              <w:spacing/>
              <w:ind/>
              <w:rPr>
                <w:lang w:val="en-US"/>
              </w:rPr>
            </w:pPr>
            <w:r>
              <w:rPr>
                <w:lang w:val="en-US"/>
              </w:rPr>
              <w:t xml:space="preserve">1</w:t>
            </w:r>
            <w:r>
              <w:rPr>
                <w:lang w:val="en-US"/>
              </w:rPr>
            </w:r>
            <w:r>
              <w:rPr>
                <w:lang w:val="en-US"/>
              </w:rPr>
            </w:r>
          </w:p>
        </w:tc>
        <w:tc>
          <w:tcPr>
            <w:shd w:val="clear" w:color="ffffff" w:fill="ffffff"/>
            <w:tcBorders/>
            <w:tcW w:w="1039" w:type="pct"/>
            <w:vMerge w:val="restart"/>
            <w:textDirection w:val="lrTb"/>
            <w:noWrap w:val="false"/>
          </w:tcPr>
          <w:p>
            <w:pPr>
              <w:pStyle w:val="1288"/>
              <w:pBdr/>
              <w:spacing/>
              <w:ind/>
              <w:rPr>
                <w:lang w:val="en-US"/>
              </w:rPr>
            </w:pPr>
            <w:r>
              <w:rPr>
                <w:lang w:val="en-US"/>
              </w:rPr>
              <w:t xml:space="preserve">22.12.2023</w:t>
            </w:r>
            <w:r>
              <w:rPr>
                <w:lang w:val="en-US"/>
              </w:rPr>
            </w:r>
            <w:r>
              <w:rPr>
                <w:lang w:val="en-US"/>
              </w:rPr>
            </w:r>
          </w:p>
        </w:tc>
        <w:tc>
          <w:tcPr>
            <w:shd w:val="clear" w:color="ffffff" w:fill="ffffff"/>
            <w:tcBorders/>
            <w:tcW w:w="3147" w:type="pct"/>
            <w:vMerge w:val="restart"/>
            <w:textDirection w:val="lrTb"/>
            <w:noWrap w:val="false"/>
          </w:tcPr>
          <w:p>
            <w:pPr>
              <w:pStyle w:val="1288"/>
              <w:pBdr/>
              <w:spacing/>
              <w:ind/>
              <w:rPr>
                <w:lang w:val="en-US"/>
              </w:rPr>
            </w:pPr>
            <w:r>
              <w:rPr>
                <w:lang w:val="en-US"/>
              </w:rPr>
            </w:r>
            <w:r>
              <w:rPr>
                <w:lang w:val="en-US"/>
              </w:rPr>
            </w:r>
            <w:r>
              <w:rPr>
                <w:lang w:val="en-US"/>
              </w:rPr>
            </w:r>
          </w:p>
        </w:tc>
      </w:tr>
      <w:tr>
        <w:trPr>
          <w:jc w:val="center"/>
        </w:trPr>
        <w:tc>
          <w:tcPr>
            <w:shd w:val="clear" w:color="auto" w:fill="auto"/>
            <w:tcBorders/>
            <w:tcW w:w="814" w:type="pct"/>
            <w:textDirection w:val="lrTb"/>
            <w:noWrap w:val="false"/>
          </w:tcPr>
          <w:p>
            <w:pPr>
              <w:pStyle w:val="1288"/>
              <w:pBdr/>
              <w:spacing/>
              <w:ind/>
              <w:rPr>
                <w:lang w:val="en-US"/>
              </w:rPr>
            </w:pPr>
            <w:r>
              <w:rPr>
                <w:lang w:val="en-US"/>
              </w:rPr>
              <w:t xml:space="preserve">2</w:t>
            </w:r>
            <w:r>
              <w:rPr>
                <w:lang w:val="en-US"/>
              </w:rPr>
            </w:r>
            <w:r>
              <w:rPr>
                <w:lang w:val="en-US"/>
              </w:rPr>
            </w:r>
          </w:p>
        </w:tc>
        <w:tc>
          <w:tcPr>
            <w:shd w:val="clear" w:color="auto" w:fill="auto"/>
            <w:tcBorders/>
            <w:tcW w:w="1039" w:type="pct"/>
            <w:textDirection w:val="lrTb"/>
            <w:noWrap w:val="false"/>
          </w:tcPr>
          <w:p>
            <w:pPr>
              <w:pStyle w:val="1288"/>
              <w:pBdr/>
              <w:spacing/>
              <w:ind/>
              <w:rPr>
                <w:lang w:val="en-US"/>
              </w:rPr>
            </w:pPr>
            <w:r>
              <w:rPr>
                <w:lang w:val="en-US"/>
              </w:rPr>
              <w:t xml:space="preserve">08.01.2024</w:t>
            </w:r>
            <w:r>
              <w:rPr>
                <w:lang w:val="en-US"/>
              </w:rPr>
            </w:r>
            <w:r>
              <w:rPr>
                <w:lang w:val="en-US"/>
              </w:rPr>
            </w:r>
          </w:p>
        </w:tc>
        <w:tc>
          <w:tcPr>
            <w:shd w:val="clear" w:color="auto" w:fill="auto"/>
            <w:tcBorders/>
            <w:tcW w:w="3147" w:type="pct"/>
            <w:textDirection w:val="lrTb"/>
            <w:noWrap w:val="false"/>
          </w:tcPr>
          <w:p>
            <w:pPr>
              <w:pStyle w:val="1288"/>
              <w:pBdr/>
              <w:spacing/>
              <w:ind/>
              <w:rPr>
                <w:lang w:val="en-US"/>
              </w:rPr>
            </w:pPr>
            <w:r>
              <w:rPr>
                <w:lang w:val="en-US"/>
              </w:rPr>
              <w:t xml:space="preserve">With DLR and SANDIA results</w:t>
            </w:r>
            <w:r>
              <w:rPr>
                <w:lang w:val="en-US"/>
              </w:rPr>
            </w:r>
            <w:r>
              <w:rPr>
                <w:lang w:val="en-US"/>
              </w:rPr>
            </w:r>
          </w:p>
        </w:tc>
      </w:tr>
      <w:tr>
        <w:trPr>
          <w:jc w:val="center"/>
        </w:trPr>
        <w:tc>
          <w:tcPr>
            <w:shd w:val="clear" w:color="auto" w:fill="auto"/>
            <w:tcBorders/>
            <w:tcW w:w="814" w:type="pct"/>
            <w:textDirection w:val="lrTb"/>
            <w:noWrap w:val="false"/>
          </w:tcPr>
          <w:p>
            <w:pPr>
              <w:pStyle w:val="1288"/>
              <w:pBdr/>
              <w:spacing/>
              <w:ind/>
              <w:rPr>
                <w:lang w:val="en-US"/>
              </w:rPr>
            </w:pPr>
            <w:r>
              <w:rPr>
                <w:lang w:val="en-US"/>
              </w:rPr>
              <w:t xml:space="preserve">3</w:t>
            </w:r>
            <w:r>
              <w:rPr>
                <w:lang w:val="en-US"/>
              </w:rPr>
            </w:r>
            <w:r>
              <w:rPr>
                <w:lang w:val="en-US"/>
              </w:rPr>
            </w:r>
          </w:p>
        </w:tc>
        <w:tc>
          <w:tcPr>
            <w:shd w:val="clear" w:color="auto" w:fill="auto"/>
            <w:tcBorders/>
            <w:tcW w:w="1039" w:type="pct"/>
            <w:textDirection w:val="lrTb"/>
            <w:noWrap w:val="false"/>
          </w:tcPr>
          <w:p>
            <w:pPr>
              <w:pStyle w:val="1288"/>
              <w:pBdr/>
              <w:spacing/>
              <w:ind/>
              <w:rPr>
                <w:lang w:val="en-US"/>
              </w:rPr>
            </w:pPr>
            <w:r>
              <w:rPr>
                <w:lang w:val="en-US"/>
              </w:rPr>
              <w:t xml:space="preserve">06.02.2024</w:t>
            </w:r>
            <w:r>
              <w:rPr>
                <w:lang w:val="en-US"/>
              </w:rPr>
            </w:r>
            <w:r>
              <w:rPr>
                <w:lang w:val="en-US"/>
              </w:rPr>
            </w:r>
          </w:p>
        </w:tc>
        <w:tc>
          <w:tcPr>
            <w:shd w:val="clear" w:color="auto" w:fill="auto"/>
            <w:tcBorders/>
            <w:tcW w:w="3147" w:type="pct"/>
            <w:textDirection w:val="lrTb"/>
            <w:noWrap w:val="false"/>
          </w:tcPr>
          <w:p>
            <w:pPr>
              <w:pStyle w:val="1288"/>
              <w:pBdr/>
              <w:spacing/>
              <w:ind/>
              <w:rPr>
                <w:lang w:val="en-US"/>
              </w:rPr>
            </w:pPr>
            <w:r>
              <w:rPr>
                <w:lang w:val="en-US"/>
              </w:rPr>
              <w:t xml:space="preserve">With DLR, NREL and SANDIA set-up description and some NREL results</w:t>
            </w:r>
            <w:r>
              <w:rPr>
                <w:lang w:val="en-US"/>
              </w:rPr>
            </w:r>
            <w:r>
              <w:rPr>
                <w:lang w:val="en-US"/>
              </w:rPr>
            </w:r>
          </w:p>
        </w:tc>
      </w:tr>
      <w:tr>
        <w:trPr>
          <w:jc w:val="center"/>
        </w:trPr>
        <w:tc>
          <w:tcPr>
            <w:shd w:val="clear" w:color="auto" w:fill="auto"/>
            <w:tcBorders/>
            <w:tcW w:w="814" w:type="pct"/>
            <w:textDirection w:val="lrTb"/>
            <w:noWrap w:val="false"/>
          </w:tcPr>
          <w:p>
            <w:pPr>
              <w:pStyle w:val="1288"/>
              <w:pBdr/>
              <w:spacing/>
              <w:ind/>
              <w:rPr>
                <w:lang w:val="en-US"/>
              </w:rPr>
            </w:pPr>
            <w:r>
              <w:rPr>
                <w:lang w:val="en-US"/>
              </w:rPr>
              <w:t xml:space="preserve">4</w:t>
            </w:r>
            <w:r>
              <w:rPr>
                <w:lang w:val="en-US"/>
              </w:rPr>
            </w:r>
            <w:r>
              <w:rPr>
                <w:lang w:val="en-US"/>
              </w:rPr>
            </w:r>
          </w:p>
        </w:tc>
        <w:tc>
          <w:tcPr>
            <w:shd w:val="clear" w:color="auto" w:fill="auto"/>
            <w:tcBorders/>
            <w:tcW w:w="1039" w:type="pct"/>
            <w:textDirection w:val="lrTb"/>
            <w:noWrap w:val="false"/>
          </w:tcPr>
          <w:p>
            <w:pPr>
              <w:pStyle w:val="1288"/>
              <w:pBdr/>
              <w:spacing/>
              <w:ind/>
              <w:rPr>
                <w:lang w:val="en-US"/>
              </w:rPr>
            </w:pPr>
            <w:r>
              <w:rPr>
                <w:lang w:val="en-US"/>
              </w:rPr>
              <w:t xml:space="preserve">19.02.2024</w:t>
            </w:r>
            <w:r>
              <w:rPr>
                <w:lang w:val="en-US"/>
              </w:rPr>
            </w:r>
            <w:r>
              <w:rPr>
                <w:lang w:val="en-US"/>
              </w:rPr>
            </w:r>
          </w:p>
        </w:tc>
        <w:tc>
          <w:tcPr>
            <w:shd w:val="clear" w:color="auto" w:fill="auto"/>
            <w:tcBorders/>
            <w:tcW w:w="3147" w:type="pct"/>
            <w:textDirection w:val="lrTb"/>
            <w:noWrap w:val="false"/>
          </w:tcPr>
          <w:p>
            <w:pPr>
              <w:pStyle w:val="1288"/>
              <w:pBdr/>
              <w:spacing/>
              <w:ind w:left="0"/>
              <w:rPr>
                <w:highlight w:val="none"/>
                <w:lang w:val="en-US"/>
              </w:rPr>
            </w:pPr>
            <w:r>
              <w:rPr>
                <w:lang w:val="en-US"/>
              </w:rPr>
              <w:t xml:space="preserve">T</w:t>
            </w:r>
            <w:r>
              <w:rPr>
                <w:lang w:val="en-US"/>
              </w:rPr>
              <w:t xml:space="preserve">ext modified according to the participants' indications</w:t>
            </w:r>
            <w:r>
              <w:rPr>
                <w:highlight w:val="none"/>
                <w:lang w:val="en-US"/>
              </w:rPr>
            </w:r>
            <w:r>
              <w:rPr>
                <w:highlight w:val="none"/>
                <w:lang w:val="en-US"/>
              </w:rPr>
            </w:r>
          </w:p>
          <w:p>
            <w:pPr>
              <w:pStyle w:val="1288"/>
              <w:pBdr/>
              <w:spacing/>
              <w:ind w:left="0"/>
              <w:rPr>
                <w:highlight w:val="none"/>
                <w:lang w:val="en-US"/>
              </w:rPr>
            </w:pPr>
            <w:r>
              <w:rPr>
                <w:highlight w:val="none"/>
                <w:lang w:val="en-US"/>
              </w:rPr>
              <w:t xml:space="preserve">Data analysis improved and extended</w:t>
            </w:r>
            <w:r>
              <w:rPr>
                <w:highlight w:val="none"/>
                <w:lang w:val="en-US"/>
              </w:rPr>
            </w:r>
            <w:r>
              <w:rPr>
                <w:highlight w:val="none"/>
                <w:lang w:val="en-US"/>
              </w:rPr>
            </w:r>
          </w:p>
        </w:tc>
      </w:tr>
      <w:tr>
        <w:trPr>
          <w:jc w:val="center"/>
        </w:trPr>
        <w:tc>
          <w:tcPr>
            <w:shd w:val="clear" w:color="auto" w:fill="auto"/>
            <w:tcBorders/>
            <w:tcW w:w="814" w:type="pct"/>
            <w:textDirection w:val="lrTb"/>
            <w:noWrap w:val="false"/>
          </w:tcPr>
          <w:p>
            <w:pPr>
              <w:pStyle w:val="1288"/>
              <w:pBdr/>
              <w:spacing/>
              <w:ind/>
              <w:rPr>
                <w:lang w:val="en-US"/>
              </w:rPr>
            </w:pPr>
            <w:r>
              <w:rPr>
                <w:lang w:val="en-US"/>
              </w:rPr>
            </w:r>
            <w:r>
              <w:rPr>
                <w:lang w:val="en-US"/>
              </w:rPr>
            </w:r>
            <w:r>
              <w:rPr>
                <w:lang w:val="en-US"/>
              </w:rPr>
            </w:r>
          </w:p>
        </w:tc>
        <w:tc>
          <w:tcPr>
            <w:shd w:val="clear" w:color="auto" w:fill="auto"/>
            <w:tcBorders/>
            <w:tcW w:w="1039" w:type="pct"/>
            <w:textDirection w:val="lrTb"/>
            <w:noWrap w:val="false"/>
          </w:tcPr>
          <w:p>
            <w:pPr>
              <w:pStyle w:val="1288"/>
              <w:pBdr/>
              <w:spacing/>
              <w:ind/>
              <w:rPr>
                <w:lang w:val="en-US"/>
              </w:rPr>
            </w:pPr>
            <w:r>
              <w:rPr>
                <w:lang w:val="en-US"/>
              </w:rPr>
            </w:r>
            <w:r>
              <w:rPr>
                <w:lang w:val="en-US"/>
              </w:rPr>
            </w:r>
            <w:r>
              <w:rPr>
                <w:lang w:val="en-US"/>
              </w:rPr>
            </w:r>
          </w:p>
        </w:tc>
        <w:tc>
          <w:tcPr>
            <w:shd w:val="clear" w:color="auto" w:fill="auto"/>
            <w:tcBorders/>
            <w:tcW w:w="3147" w:type="pct"/>
            <w:textDirection w:val="lrTb"/>
            <w:noWrap w:val="false"/>
          </w:tcPr>
          <w:p>
            <w:pPr>
              <w:pStyle w:val="1288"/>
              <w:pBdr/>
              <w:spacing/>
              <w:ind/>
              <w:rPr>
                <w:lang w:val="en-US"/>
              </w:rPr>
            </w:pPr>
            <w:r>
              <w:rPr>
                <w:lang w:val="en-US"/>
              </w:rPr>
            </w:r>
            <w:r>
              <w:rPr>
                <w:lang w:val="en-US"/>
              </w:rPr>
            </w:r>
            <w:r>
              <w:rPr>
                <w:lang w:val="en-US"/>
              </w:rPr>
            </w:r>
          </w:p>
        </w:tc>
      </w:tr>
    </w:tbl>
    <w:p>
      <w:pPr>
        <w:pBdr/>
        <w:spacing w:line="240" w:lineRule="auto"/>
        <w:ind/>
        <w:jc w:val="both"/>
        <w:rPr>
          <w:rFonts w:ascii="Bookman Old Style" w:hAnsi="Bookman Old Style" w:eastAsia="Calibri"/>
          <w:sz w:val="22"/>
          <w:szCs w:val="22"/>
          <w:lang w:val="en-US"/>
        </w:rPr>
      </w:pPr>
      <w:r>
        <w:rPr>
          <w:rFonts w:ascii="Bookman Old Style" w:hAnsi="Bookman Old Style" w:eastAsia="Calibri"/>
          <w:sz w:val="22"/>
          <w:szCs w:val="22"/>
          <w:lang w:val="en-US"/>
        </w:rPr>
      </w:r>
      <w:r>
        <w:rPr>
          <w:rFonts w:ascii="Bookman Old Style" w:hAnsi="Bookman Old Style" w:eastAsia="Calibri"/>
          <w:sz w:val="22"/>
          <w:szCs w:val="22"/>
          <w:lang w:val="en-US"/>
        </w:rPr>
      </w:r>
      <w:r>
        <w:rPr>
          <w:rFonts w:ascii="Bookman Old Style" w:hAnsi="Bookman Old Style" w:eastAsia="Calibri"/>
          <w:sz w:val="22"/>
          <w:szCs w:val="22"/>
          <w:lang w:val="en-US"/>
        </w:rPr>
      </w:r>
    </w:p>
    <w:p>
      <w:pPr>
        <w:pBdr/>
        <w:spacing w:after="200" w:before="200" w:line="276" w:lineRule="auto"/>
        <w:ind/>
        <w:jc w:val="both"/>
        <w:rPr>
          <w:rFonts w:ascii="Bookman Old Style" w:hAnsi="Bookman Old Style" w:eastAsia="Calibri"/>
          <w:b/>
          <w:sz w:val="24"/>
          <w:szCs w:val="22"/>
          <w:lang w:val="en-US"/>
        </w:rPr>
      </w:pPr>
      <w:r>
        <w:rPr>
          <w:rFonts w:ascii="Bookman Old Style" w:hAnsi="Bookman Old Style" w:eastAsia="Calibri"/>
          <w:b/>
          <w:sz w:val="24"/>
          <w:szCs w:val="22"/>
          <w:lang w:val="en-US"/>
        </w:rPr>
        <w:t xml:space="preserve">VALIDATION</w:t>
      </w:r>
      <w:r>
        <w:rPr>
          <w:rFonts w:ascii="Bookman Old Style" w:hAnsi="Bookman Old Style" w:eastAsia="Calibri"/>
          <w:b/>
          <w:sz w:val="24"/>
          <w:szCs w:val="22"/>
          <w:lang w:val="en-US"/>
        </w:rPr>
      </w:r>
      <w:r>
        <w:rPr>
          <w:rFonts w:ascii="Bookman Old Style" w:hAnsi="Bookman Old Style" w:eastAsia="Calibri"/>
          <w:b/>
          <w:sz w:val="24"/>
          <w:szCs w:val="22"/>
          <w:lang w:val="en-US"/>
        </w:rPr>
      </w:r>
    </w:p>
    <w:tbl>
      <w:tblPr>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627"/>
        <w:gridCol w:w="4284"/>
        <w:gridCol w:w="2147"/>
      </w:tblGrid>
      <w:tr>
        <w:trPr>
          <w:jc w:val="center"/>
        </w:trPr>
        <w:tc>
          <w:tcPr>
            <w:gridSpan w:val="2"/>
            <w:shd w:val="clear" w:color="auto" w:fill="auto"/>
            <w:tcBorders/>
            <w:tcW w:w="3815" w:type="pct"/>
            <w:textDirection w:val="lrTb"/>
            <w:noWrap w:val="false"/>
          </w:tcPr>
          <w:p>
            <w:pPr>
              <w:pStyle w:val="1284"/>
              <w:pBdr/>
              <w:spacing/>
              <w:ind/>
              <w:rPr>
                <w:lang w:val="en-US" w:eastAsia="en-GB"/>
              </w:rPr>
            </w:pPr>
            <w:r>
              <w:rPr>
                <w:lang w:val="en-US" w:eastAsia="en-GB"/>
              </w:rPr>
              <w:t xml:space="preserve">Reviewers</w:t>
            </w:r>
            <w:r>
              <w:rPr>
                <w:lang w:val="en-US" w:eastAsia="en-GB"/>
              </w:rPr>
            </w:r>
            <w:r>
              <w:rPr>
                <w:lang w:val="en-US" w:eastAsia="en-GB"/>
              </w:rPr>
            </w:r>
          </w:p>
        </w:tc>
        <w:tc>
          <w:tcPr>
            <w:shd w:val="clear" w:color="auto" w:fill="auto"/>
            <w:tcBorders/>
            <w:tcW w:w="1185" w:type="pct"/>
            <w:textDirection w:val="lrTb"/>
            <w:noWrap w:val="false"/>
          </w:tcPr>
          <w:p>
            <w:pPr>
              <w:pStyle w:val="1284"/>
              <w:pBdr/>
              <w:spacing/>
              <w:ind/>
              <w:rPr>
                <w:lang w:val="en-US" w:eastAsia="en-GB"/>
              </w:rPr>
            </w:pPr>
            <w:r>
              <w:rPr>
                <w:lang w:val="en-US" w:eastAsia="en-GB"/>
              </w:rPr>
              <w:t xml:space="preserve">Validation date</w:t>
            </w:r>
            <w:r>
              <w:rPr>
                <w:lang w:val="en-US" w:eastAsia="en-GB"/>
              </w:rPr>
            </w:r>
            <w:r>
              <w:rPr>
                <w:lang w:val="en-US" w:eastAsia="en-GB"/>
              </w:rPr>
            </w:r>
          </w:p>
        </w:tc>
      </w:tr>
      <w:tr>
        <w:trPr>
          <w:jc w:val="center"/>
        </w:trPr>
        <w:tc>
          <w:tcPr>
            <w:shd w:val="clear" w:color="auto" w:fill="auto"/>
            <w:tcBorders/>
            <w:tcW w:w="1450" w:type="pct"/>
            <w:textDirection w:val="lrTb"/>
            <w:noWrap w:val="false"/>
          </w:tcPr>
          <w:p>
            <w:pPr>
              <w:pStyle w:val="1288"/>
              <w:pBdr/>
              <w:spacing/>
              <w:ind/>
              <w:rPr>
                <w:lang w:val="en-US"/>
              </w:rPr>
            </w:pPr>
            <w:r>
              <w:rPr>
                <w:lang w:val="en-US"/>
              </w:rPr>
            </w:r>
            <w:r>
              <w:rPr>
                <w:lang w:val="en-US"/>
              </w:rPr>
            </w:r>
            <w:r>
              <w:rPr>
                <w:lang w:val="en-US"/>
              </w:rPr>
            </w:r>
          </w:p>
        </w:tc>
        <w:tc>
          <w:tcPr>
            <w:shd w:val="clear" w:color="auto" w:fill="auto"/>
            <w:tcBorders/>
            <w:tcW w:w="2365" w:type="pct"/>
            <w:vAlign w:val="center"/>
            <w:textDirection w:val="lrTb"/>
            <w:noWrap w:val="false"/>
          </w:tcPr>
          <w:p>
            <w:pPr>
              <w:pStyle w:val="1288"/>
              <w:pBdr/>
              <w:spacing/>
              <w:ind/>
              <w:rPr>
                <w:lang w:val="en-US"/>
              </w:rPr>
            </w:pPr>
            <w:r>
              <w:rPr>
                <w:lang w:val="en-US"/>
              </w:rPr>
            </w:r>
            <w:r>
              <w:rPr>
                <w:lang w:val="en-US"/>
              </w:rPr>
            </w:r>
            <w:r>
              <w:rPr>
                <w:lang w:val="en-US"/>
              </w:rPr>
            </w:r>
          </w:p>
        </w:tc>
        <w:tc>
          <w:tcPr>
            <w:shd w:val="clear" w:color="auto" w:fill="auto"/>
            <w:tcBorders/>
            <w:tcW w:w="1185" w:type="pct"/>
            <w:vAlign w:val="center"/>
            <w:textDirection w:val="lrTb"/>
            <w:noWrap w:val="false"/>
          </w:tcPr>
          <w:p>
            <w:pPr>
              <w:pStyle w:val="1288"/>
              <w:pBdr/>
              <w:spacing/>
              <w:ind/>
              <w:rPr>
                <w:lang w:val="en-US"/>
              </w:rPr>
            </w:pPr>
            <w:r>
              <w:rPr>
                <w:lang w:val="en-US"/>
              </w:rPr>
            </w:r>
            <w:r>
              <w:rPr>
                <w:lang w:val="en-US"/>
              </w:rPr>
            </w:r>
            <w:r>
              <w:rPr>
                <w:lang w:val="en-US"/>
              </w:rPr>
            </w:r>
          </w:p>
        </w:tc>
      </w:tr>
      <w:tr>
        <w:trPr>
          <w:jc w:val="center"/>
        </w:trPr>
        <w:tc>
          <w:tcPr>
            <w:shd w:val="clear" w:color="auto" w:fill="auto"/>
            <w:tcBorders/>
            <w:tcW w:w="1450" w:type="pct"/>
            <w:textDirection w:val="lrTb"/>
            <w:noWrap w:val="false"/>
          </w:tcPr>
          <w:p>
            <w:pPr>
              <w:pStyle w:val="1288"/>
              <w:pBdr/>
              <w:spacing/>
              <w:ind/>
              <w:rPr>
                <w:lang w:val="en-US"/>
              </w:rPr>
            </w:pPr>
            <w:r>
              <w:rPr>
                <w:lang w:val="en-US"/>
              </w:rPr>
            </w:r>
            <w:r>
              <w:rPr>
                <w:lang w:val="en-US"/>
              </w:rPr>
            </w:r>
            <w:r>
              <w:rPr>
                <w:lang w:val="en-US"/>
              </w:rPr>
            </w:r>
          </w:p>
        </w:tc>
        <w:tc>
          <w:tcPr>
            <w:shd w:val="clear" w:color="auto" w:fill="auto"/>
            <w:tcBorders/>
            <w:tcW w:w="2365" w:type="pct"/>
            <w:vAlign w:val="center"/>
            <w:textDirection w:val="lrTb"/>
            <w:noWrap w:val="false"/>
          </w:tcPr>
          <w:p>
            <w:pPr>
              <w:pStyle w:val="1288"/>
              <w:pBdr/>
              <w:spacing/>
              <w:ind/>
              <w:rPr>
                <w:lang w:val="en-US"/>
              </w:rPr>
            </w:pPr>
            <w:r>
              <w:rPr>
                <w:lang w:val="en-US"/>
              </w:rPr>
            </w:r>
            <w:r>
              <w:rPr>
                <w:lang w:val="en-US"/>
              </w:rPr>
            </w:r>
            <w:r>
              <w:rPr>
                <w:lang w:val="en-US"/>
              </w:rPr>
            </w:r>
          </w:p>
        </w:tc>
        <w:tc>
          <w:tcPr>
            <w:shd w:val="clear" w:color="auto" w:fill="auto"/>
            <w:tcBorders/>
            <w:tcW w:w="1185" w:type="pct"/>
            <w:vAlign w:val="center"/>
            <w:textDirection w:val="lrTb"/>
            <w:noWrap w:val="false"/>
          </w:tcPr>
          <w:p>
            <w:pPr>
              <w:pStyle w:val="1288"/>
              <w:pBdr/>
              <w:spacing/>
              <w:ind/>
              <w:rPr>
                <w:lang w:val="en-US"/>
              </w:rPr>
            </w:pPr>
            <w:r>
              <w:rPr>
                <w:lang w:val="en-US"/>
              </w:rPr>
            </w:r>
            <w:r>
              <w:rPr>
                <w:lang w:val="en-US"/>
              </w:rPr>
            </w:r>
            <w:r>
              <w:rPr>
                <w:lang w:val="en-US"/>
              </w:rPr>
            </w:r>
          </w:p>
        </w:tc>
      </w:tr>
      <w:tr>
        <w:trPr>
          <w:jc w:val="center"/>
        </w:trPr>
        <w:tc>
          <w:tcPr>
            <w:shd w:val="clear" w:color="auto" w:fill="auto"/>
            <w:tcBorders/>
            <w:tcW w:w="1450" w:type="pct"/>
            <w:textDirection w:val="lrTb"/>
            <w:noWrap w:val="false"/>
          </w:tcPr>
          <w:p>
            <w:pPr>
              <w:pStyle w:val="1288"/>
              <w:pBdr/>
              <w:spacing/>
              <w:ind/>
              <w:rPr>
                <w:lang w:val="en-US"/>
              </w:rPr>
            </w:pPr>
            <w:r>
              <w:rPr>
                <w:lang w:val="en-US"/>
              </w:rPr>
            </w:r>
            <w:r>
              <w:rPr>
                <w:lang w:val="en-US"/>
              </w:rPr>
            </w:r>
            <w:r>
              <w:rPr>
                <w:lang w:val="en-US"/>
              </w:rPr>
            </w:r>
          </w:p>
        </w:tc>
        <w:tc>
          <w:tcPr>
            <w:shd w:val="clear" w:color="auto" w:fill="auto"/>
            <w:tcBorders/>
            <w:tcW w:w="2365" w:type="pct"/>
            <w:textDirection w:val="lrTb"/>
            <w:noWrap w:val="false"/>
          </w:tcPr>
          <w:p>
            <w:pPr>
              <w:pStyle w:val="1288"/>
              <w:pBdr/>
              <w:spacing/>
              <w:ind/>
              <w:rPr>
                <w:lang w:val="en-US"/>
              </w:rPr>
            </w:pPr>
            <w:r>
              <w:rPr>
                <w:lang w:val="en-US"/>
              </w:rPr>
            </w:r>
            <w:r>
              <w:rPr>
                <w:lang w:val="en-US"/>
              </w:rPr>
            </w:r>
            <w:r>
              <w:rPr>
                <w:lang w:val="en-US"/>
              </w:rPr>
            </w:r>
          </w:p>
        </w:tc>
        <w:tc>
          <w:tcPr>
            <w:shd w:val="clear" w:color="auto" w:fill="auto"/>
            <w:tcBorders/>
            <w:tcW w:w="1185" w:type="pct"/>
            <w:textDirection w:val="lrTb"/>
            <w:noWrap w:val="false"/>
          </w:tcPr>
          <w:p>
            <w:pPr>
              <w:pStyle w:val="1288"/>
              <w:pBdr/>
              <w:spacing/>
              <w:ind/>
              <w:rPr>
                <w:lang w:val="en-US"/>
              </w:rPr>
            </w:pPr>
            <w:r>
              <w:rPr>
                <w:lang w:val="en-US"/>
              </w:rPr>
            </w:r>
            <w:r>
              <w:rPr>
                <w:lang w:val="en-US"/>
              </w:rPr>
            </w:r>
            <w:r>
              <w:rPr>
                <w:lang w:val="en-US"/>
              </w:rPr>
            </w:r>
          </w:p>
        </w:tc>
      </w:tr>
    </w:tbl>
    <w:p>
      <w:pPr>
        <w:pBdr/>
        <w:spacing w:line="240" w:lineRule="auto"/>
        <w:ind/>
        <w:jc w:val="both"/>
        <w:rPr>
          <w:rFonts w:ascii="Bookman Old Style" w:hAnsi="Bookman Old Style" w:eastAsia="Calibri"/>
          <w:sz w:val="22"/>
          <w:szCs w:val="22"/>
          <w:lang w:val="en-US"/>
        </w:rPr>
      </w:pPr>
      <w:r>
        <w:rPr>
          <w:rFonts w:ascii="Bookman Old Style" w:hAnsi="Bookman Old Style" w:eastAsia="Calibri"/>
          <w:sz w:val="22"/>
          <w:szCs w:val="22"/>
          <w:lang w:val="en-US"/>
        </w:rPr>
      </w:r>
      <w:r>
        <w:rPr>
          <w:rFonts w:ascii="Bookman Old Style" w:hAnsi="Bookman Old Style" w:eastAsia="Calibri"/>
          <w:sz w:val="22"/>
          <w:szCs w:val="22"/>
          <w:lang w:val="en-US"/>
        </w:rPr>
      </w:r>
      <w:r>
        <w:rPr>
          <w:rFonts w:ascii="Bookman Old Style" w:hAnsi="Bookman Old Style" w:eastAsia="Calibri"/>
          <w:sz w:val="22"/>
          <w:szCs w:val="22"/>
          <w:lang w:val="en-US"/>
        </w:rPr>
      </w:r>
    </w:p>
    <w:p>
      <w:pPr>
        <w:pBdr/>
        <w:spacing w:after="200" w:before="200" w:line="276" w:lineRule="auto"/>
        <w:ind/>
        <w:jc w:val="both"/>
        <w:rPr>
          <w:rFonts w:ascii="Bookman Old Style" w:hAnsi="Bookman Old Style" w:eastAsia="Calibri"/>
          <w:b/>
          <w:sz w:val="24"/>
          <w:szCs w:val="22"/>
          <w:lang w:val="en-US"/>
        </w:rPr>
      </w:pPr>
      <w:r>
        <w:rPr>
          <w:rFonts w:ascii="Bookman Old Style" w:hAnsi="Bookman Old Style" w:eastAsia="Calibri"/>
          <w:b/>
          <w:sz w:val="24"/>
          <w:szCs w:val="22"/>
          <w:lang w:val="en-US"/>
        </w:rPr>
        <w:t xml:space="preserve">DISTRIBUTION LIST</w:t>
      </w:r>
      <w:r>
        <w:rPr>
          <w:rFonts w:ascii="Bookman Old Style" w:hAnsi="Bookman Old Style" w:eastAsia="Calibri"/>
          <w:b/>
          <w:sz w:val="24"/>
          <w:szCs w:val="22"/>
          <w:lang w:val="en-US"/>
        </w:rPr>
      </w:r>
      <w:r>
        <w:rPr>
          <w:rFonts w:ascii="Bookman Old Style" w:hAnsi="Bookman Old Style" w:eastAsia="Calibri"/>
          <w:b/>
          <w:sz w:val="24"/>
          <w:szCs w:val="22"/>
          <w:lang w:val="en-US"/>
        </w:rPr>
      </w:r>
    </w:p>
    <w:tbl>
      <w:tblPr>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791"/>
        <w:gridCol w:w="7267"/>
      </w:tblGrid>
      <w:tr>
        <w:trPr>
          <w:jc w:val="center"/>
        </w:trPr>
        <w:tc>
          <w:tcPr>
            <w:shd w:val="clear" w:color="auto" w:fill="auto"/>
            <w:tcBorders/>
            <w:tcW w:w="962" w:type="pct"/>
            <w:textDirection w:val="lrTb"/>
            <w:noWrap w:val="false"/>
          </w:tcPr>
          <w:p>
            <w:pPr>
              <w:pStyle w:val="1284"/>
              <w:pBdr/>
              <w:spacing/>
              <w:ind/>
              <w:rPr>
                <w:lang w:val="en-US" w:eastAsia="en-GB"/>
              </w:rPr>
            </w:pPr>
            <w:r>
              <w:rPr>
                <w:lang w:val="en-US" w:eastAsia="en-GB"/>
              </w:rPr>
              <w:t xml:space="preserve">Date</w:t>
            </w:r>
            <w:r>
              <w:rPr>
                <w:lang w:val="en-US" w:eastAsia="en-GB"/>
              </w:rPr>
            </w:r>
            <w:r>
              <w:rPr>
                <w:lang w:val="en-US" w:eastAsia="en-GB"/>
              </w:rPr>
            </w:r>
          </w:p>
        </w:tc>
        <w:tc>
          <w:tcPr>
            <w:shd w:val="clear" w:color="auto" w:fill="auto"/>
            <w:tcBorders/>
            <w:tcW w:w="4038" w:type="pct"/>
            <w:textDirection w:val="lrTb"/>
            <w:noWrap w:val="false"/>
          </w:tcPr>
          <w:p>
            <w:pPr>
              <w:pStyle w:val="1284"/>
              <w:pBdr/>
              <w:spacing/>
              <w:ind/>
              <w:rPr>
                <w:lang w:val="en-US" w:eastAsia="en-GB"/>
              </w:rPr>
            </w:pPr>
            <w:r>
              <w:rPr>
                <w:lang w:val="en-US" w:eastAsia="en-GB"/>
              </w:rPr>
              <w:t xml:space="preserve">Recipients</w:t>
            </w:r>
            <w:r>
              <w:rPr>
                <w:lang w:val="en-US" w:eastAsia="en-GB"/>
              </w:rPr>
            </w:r>
            <w:r>
              <w:rPr>
                <w:lang w:val="en-US" w:eastAsia="en-GB"/>
              </w:rPr>
            </w:r>
          </w:p>
        </w:tc>
      </w:tr>
      <w:tr>
        <w:trPr>
          <w:jc w:val="center"/>
        </w:trPr>
        <w:tc>
          <w:tcPr>
            <w:shd w:val="clear" w:color="auto" w:fill="auto"/>
            <w:tcBorders/>
            <w:tcW w:w="962" w:type="pct"/>
            <w:textDirection w:val="lrTb"/>
            <w:noWrap w:val="false"/>
          </w:tcPr>
          <w:p>
            <w:pPr>
              <w:pStyle w:val="1288"/>
              <w:pBdr/>
              <w:spacing/>
              <w:ind/>
              <w:rPr>
                <w:lang w:val="en-US"/>
              </w:rPr>
            </w:pPr>
            <w:r>
              <w:rPr>
                <w:lang w:val="en-US"/>
              </w:rPr>
              <w:t xml:space="preserve">DD.MM.YYYY</w:t>
            </w:r>
            <w:r>
              <w:rPr>
                <w:lang w:val="en-US"/>
              </w:rPr>
            </w:r>
            <w:r>
              <w:rPr>
                <w:lang w:val="en-US"/>
              </w:rPr>
            </w:r>
          </w:p>
        </w:tc>
        <w:tc>
          <w:tcPr>
            <w:shd w:val="clear" w:color="auto" w:fill="auto"/>
            <w:tcBorders/>
            <w:tcW w:w="4038" w:type="pct"/>
            <w:textDirection w:val="lrTb"/>
            <w:noWrap w:val="false"/>
          </w:tcPr>
          <w:p>
            <w:pPr>
              <w:pStyle w:val="1288"/>
              <w:pBdr/>
              <w:spacing/>
              <w:ind/>
              <w:rPr>
                <w:lang w:val="en-US"/>
              </w:rPr>
            </w:pPr>
            <w:r>
              <w:rPr>
                <w:lang w:val="en-US"/>
              </w:rPr>
            </w:r>
            <w:r>
              <w:rPr>
                <w:lang w:val="en-US"/>
              </w:rPr>
            </w:r>
            <w:r>
              <w:rPr>
                <w:lang w:val="en-US"/>
              </w:rPr>
            </w:r>
          </w:p>
        </w:tc>
      </w:tr>
    </w:tbl>
    <w:p>
      <w:pPr>
        <w:pBdr/>
        <w:spacing w:line="240" w:lineRule="auto"/>
        <w:ind/>
        <w:jc w:val="both"/>
        <w:rPr>
          <w:rFonts w:ascii="Bookman Old Style" w:hAnsi="Bookman Old Style" w:eastAsia="Calibri"/>
          <w:sz w:val="22"/>
          <w:szCs w:val="22"/>
          <w:lang w:val="en-US"/>
        </w:rPr>
      </w:pPr>
      <w:r>
        <w:rPr>
          <w:rFonts w:ascii="Bookman Old Style" w:hAnsi="Bookman Old Style" w:eastAsia="Calibri"/>
          <w:sz w:val="22"/>
          <w:szCs w:val="22"/>
          <w:lang w:val="en-US"/>
        </w:rPr>
      </w:r>
      <w:r>
        <w:rPr>
          <w:rFonts w:ascii="Bookman Old Style" w:hAnsi="Bookman Old Style" w:eastAsia="Calibri"/>
          <w:sz w:val="22"/>
          <w:szCs w:val="22"/>
          <w:lang w:val="en-US"/>
        </w:rPr>
      </w:r>
      <w:r>
        <w:rPr>
          <w:rFonts w:ascii="Bookman Old Style" w:hAnsi="Bookman Old Style" w:eastAsia="Calibri"/>
          <w:sz w:val="22"/>
          <w:szCs w:val="22"/>
          <w:lang w:val="en-US"/>
        </w:rPr>
      </w:r>
    </w:p>
    <w:p>
      <w:pPr>
        <w:pBdr/>
        <w:spacing w:after="200" w:before="200" w:line="276" w:lineRule="auto"/>
        <w:ind/>
        <w:jc w:val="both"/>
        <w:rPr>
          <w:rFonts w:ascii="Bookman Old Style" w:hAnsi="Bookman Old Style" w:eastAsia="Calibri"/>
          <w:b/>
          <w:sz w:val="24"/>
          <w:szCs w:val="22"/>
          <w:lang w:val="en-US"/>
        </w:rPr>
      </w:pPr>
      <w:r>
        <w:rPr>
          <w:rFonts w:ascii="Bookman Old Style" w:hAnsi="Bookman Old Style" w:eastAsia="Calibri"/>
          <w:b/>
          <w:sz w:val="24"/>
          <w:szCs w:val="22"/>
          <w:lang w:val="en-US"/>
        </w:rPr>
        <w:t xml:space="preserve">Disclaimer</w:t>
      </w:r>
      <w:r>
        <w:rPr>
          <w:rFonts w:ascii="Bookman Old Style" w:hAnsi="Bookman Old Style" w:eastAsia="Calibri"/>
          <w:b/>
          <w:sz w:val="24"/>
          <w:szCs w:val="22"/>
          <w:lang w:val="en-US"/>
        </w:rPr>
      </w:r>
      <w:r>
        <w:rPr>
          <w:rFonts w:ascii="Bookman Old Style" w:hAnsi="Bookman Old Style" w:eastAsia="Calibri"/>
          <w:b/>
          <w:sz w:val="24"/>
          <w:szCs w:val="22"/>
          <w:lang w:val="en-US"/>
        </w:rPr>
      </w:r>
    </w:p>
    <w:p>
      <w:pPr>
        <w:pStyle w:val="1240"/>
        <w:pBdr/>
        <w:spacing/>
        <w:ind/>
        <w:rPr>
          <w:rFonts w:ascii="DejaVu Serif" w:hAnsi="DejaVu Serif" w:cs="DejaVu Serif"/>
        </w:rPr>
      </w:pPr>
      <w:r>
        <w:rPr>
          <w:rFonts w:ascii="DejaVu Serif" w:hAnsi="DejaVu Serif" w:eastAsia="DejaVu Serif" w:cs="DejaVu Serif"/>
          <w:lang w:val="en-US"/>
        </w:rPr>
        <w:t xml:space="preserve">The content of this publication reflects only the author's view and not necessary those of the European Commission. Furthermore, the Commission is not responsible for any use that may be made of the information this publication contains.</w:t>
      </w:r>
      <w:r>
        <w:rPr>
          <w:rFonts w:ascii="DejaVu Serif" w:hAnsi="DejaVu Serif" w:cs="DejaVu Serif"/>
        </w:rPr>
      </w:r>
      <w:r>
        <w:rPr>
          <w:rFonts w:ascii="DejaVu Serif" w:hAnsi="DejaVu Serif" w:cs="DejaVu Serif"/>
        </w:rPr>
      </w:r>
    </w:p>
    <w:p>
      <w:pPr>
        <w:pStyle w:val="1254"/>
        <w:numPr>
          <w:ilvl w:val="0"/>
          <w:numId w:val="0"/>
        </w:numPr>
        <w:pBdr/>
        <w:spacing/>
        <w:ind/>
        <w:rPr>
          <w:lang w:val="en-US"/>
        </w:rPr>
      </w:pPr>
      <w:r/>
      <w:bookmarkStart w:id="0" w:name="_Toc7213220"/>
      <w:r>
        <w:rPr>
          <w:lang w:val="en-US"/>
        </w:rPr>
        <w:t xml:space="preserve">Executive Summary</w:t>
      </w:r>
      <w:bookmarkEnd w:id="0"/>
      <w:r>
        <w:rPr>
          <w:lang w:val="en-US"/>
        </w:rPr>
      </w:r>
      <w:r>
        <w:rPr>
          <w:lang w:val="en-US"/>
        </w:rPr>
      </w:r>
    </w:p>
    <w:p>
      <w:pPr>
        <w:pBdr>
          <w:top w:val="none" w:color="000000" w:sz="4" w:space="0"/>
          <w:left w:val="none" w:color="000000" w:sz="4" w:space="0"/>
          <w:bottom w:val="none" w:color="000000" w:sz="4" w:space="0"/>
          <w:right w:val="none" w:color="000000" w:sz="4" w:space="0"/>
        </w:pBdr>
        <w:spacing w:after="113" w:line="360" w:lineRule="auto"/>
        <w:ind/>
        <w:jc w:val="both"/>
        <w:rPr>
          <w:rFonts w:ascii="DejaVu Serif" w:hAnsi="DejaVu Serif" w:eastAsia="DejaVu Serif" w:cs="DejaVu Serif"/>
          <w:sz w:val="22"/>
          <w:szCs w:val="22"/>
          <w:lang w:val="en-US"/>
        </w:rPr>
      </w:pPr>
      <w:r>
        <w:rPr>
          <w:rFonts w:ascii="DejaVu Serif" w:hAnsi="DejaVu Serif" w:eastAsia="DejaVu Serif" w:cs="DejaVu Serif"/>
          <w:sz w:val="22"/>
          <w:szCs w:val="22"/>
          <w:lang w:val="en-US"/>
        </w:rPr>
        <w:t xml:space="preserve">In the framework of SFERA-</w:t>
      </w:r>
      <w:r>
        <w:rPr>
          <w:rFonts w:ascii="DejaVu Serif" w:hAnsi="DejaVu Serif" w:eastAsia="DejaVu Serif" w:cs="DejaVu Serif"/>
          <w:sz w:val="22"/>
          <w:szCs w:val="22"/>
          <w:lang w:val="en-US"/>
        </w:rPr>
        <w:t xml:space="preserve">III WP10 Task3, ENEA has organized the 3D-shape round-robin (RR); the purpose is to compare the main geometrical parameters of 3D shape measurement of parabolic-trough (PT) reflective panels evaluated with the instruments adopted by each participant among:</w:t>
      </w:r>
      <w:r>
        <w:rPr>
          <w:rFonts w:ascii="DejaVu Serif" w:hAnsi="DejaVu Serif" w:eastAsia="DejaVu Serif" w:cs="DejaVu Serif"/>
          <w:sz w:val="22"/>
          <w:szCs w:val="22"/>
          <w:lang w:val="en-US"/>
        </w:rPr>
      </w:r>
      <w:r>
        <w:rPr>
          <w:rFonts w:ascii="DejaVu Serif" w:hAnsi="DejaVu Serif" w:eastAsia="DejaVu Serif" w:cs="DejaVu Serif"/>
          <w:sz w:val="22"/>
          <w:szCs w:val="22"/>
          <w:lang w:val="en-US"/>
        </w:rPr>
      </w:r>
    </w:p>
    <w:p>
      <w:pPr>
        <w:pStyle w:val="1297"/>
        <w:numPr>
          <w:ilvl w:val="0"/>
          <w:numId w:val="37"/>
        </w:numPr>
        <w:pBdr>
          <w:top w:val="none" w:color="000000" w:sz="4" w:space="0"/>
          <w:left w:val="none" w:color="000000" w:sz="4" w:space="0"/>
          <w:bottom w:val="none" w:color="000000" w:sz="4" w:space="0"/>
          <w:right w:val="none" w:color="000000" w:sz="4" w:space="0"/>
        </w:pBdr>
        <w:spacing w:after="113" w:line="360" w:lineRule="auto"/>
        <w:ind/>
        <w:jc w:val="both"/>
        <w:rPr>
          <w:rFonts w:ascii="DejaVu Serif" w:hAnsi="DejaVu Serif" w:eastAsia="DejaVu Serif" w:cs="DejaVu Serif"/>
          <w:sz w:val="22"/>
          <w:szCs w:val="22"/>
          <w:lang w:val="en-US"/>
        </w:rPr>
      </w:pPr>
      <w:r>
        <w:rPr>
          <w:rFonts w:ascii="DejaVu Serif" w:hAnsi="DejaVu Serif" w:eastAsia="DejaVu Serif" w:cs="DejaVu Serif"/>
          <w:sz w:val="22"/>
          <w:szCs w:val="22"/>
          <w:lang w:val="en-US"/>
        </w:rPr>
        <w:t xml:space="preserve">ENEA</w:t>
      </w:r>
      <w:r>
        <w:rPr>
          <w:rFonts w:ascii="DejaVu Serif" w:hAnsi="DejaVu Serif" w:eastAsia="DejaVu Serif" w:cs="DejaVu Serif"/>
          <w:sz w:val="22"/>
          <w:szCs w:val="22"/>
          <w:lang w:val="en-US"/>
        </w:rPr>
      </w:r>
      <w:r>
        <w:rPr>
          <w:rFonts w:ascii="DejaVu Serif" w:hAnsi="DejaVu Serif" w:eastAsia="DejaVu Serif" w:cs="DejaVu Serif"/>
          <w:sz w:val="22"/>
          <w:szCs w:val="22"/>
          <w:lang w:val="en-US"/>
        </w:rPr>
      </w:r>
    </w:p>
    <w:p>
      <w:pPr>
        <w:pStyle w:val="1297"/>
        <w:numPr>
          <w:ilvl w:val="0"/>
          <w:numId w:val="37"/>
        </w:numPr>
        <w:pBdr>
          <w:top w:val="none" w:color="000000" w:sz="4" w:space="0"/>
          <w:left w:val="none" w:color="000000" w:sz="4" w:space="0"/>
          <w:bottom w:val="none" w:color="000000" w:sz="4" w:space="0"/>
          <w:right w:val="none" w:color="000000" w:sz="4" w:space="0"/>
        </w:pBdr>
        <w:spacing w:after="113" w:line="360" w:lineRule="auto"/>
        <w:ind/>
        <w:jc w:val="both"/>
        <w:rPr>
          <w:rFonts w:ascii="DejaVu Serif" w:hAnsi="DejaVu Serif" w:eastAsia="DejaVu Serif" w:cs="DejaVu Serif"/>
          <w:sz w:val="22"/>
          <w:szCs w:val="22"/>
          <w:lang w:val="en-US"/>
        </w:rPr>
      </w:pPr>
      <w:r>
        <w:rPr>
          <w:rFonts w:ascii="DejaVu Serif" w:hAnsi="DejaVu Serif" w:eastAsia="DejaVu Serif" w:cs="DejaVu Serif"/>
          <w:sz w:val="22"/>
          <w:szCs w:val="22"/>
          <w:lang w:val="en-US"/>
        </w:rPr>
        <w:t xml:space="preserve">DLR</w:t>
      </w:r>
      <w:r>
        <w:rPr>
          <w:rFonts w:ascii="DejaVu Serif" w:hAnsi="DejaVu Serif" w:eastAsia="DejaVu Serif" w:cs="DejaVu Serif"/>
          <w:sz w:val="22"/>
          <w:szCs w:val="22"/>
          <w:lang w:val="en-US"/>
        </w:rPr>
      </w:r>
      <w:r>
        <w:rPr>
          <w:rFonts w:ascii="DejaVu Serif" w:hAnsi="DejaVu Serif" w:eastAsia="DejaVu Serif" w:cs="DejaVu Serif"/>
          <w:sz w:val="22"/>
          <w:szCs w:val="22"/>
          <w:lang w:val="en-US"/>
        </w:rPr>
      </w:r>
    </w:p>
    <w:p>
      <w:pPr>
        <w:pStyle w:val="1297"/>
        <w:numPr>
          <w:ilvl w:val="0"/>
          <w:numId w:val="37"/>
        </w:numPr>
        <w:pBdr>
          <w:top w:val="none" w:color="000000" w:sz="4" w:space="0"/>
          <w:left w:val="none" w:color="000000" w:sz="4" w:space="0"/>
          <w:bottom w:val="none" w:color="000000" w:sz="4" w:space="0"/>
          <w:right w:val="none" w:color="000000" w:sz="4" w:space="0"/>
        </w:pBdr>
        <w:spacing w:after="113" w:line="360" w:lineRule="auto"/>
        <w:ind/>
        <w:jc w:val="both"/>
        <w:rPr>
          <w:rFonts w:ascii="DejaVu Serif" w:hAnsi="DejaVu Serif" w:eastAsia="DejaVu Serif" w:cs="DejaVu Serif"/>
          <w:sz w:val="22"/>
          <w:szCs w:val="22"/>
          <w:lang w:val="en-US"/>
        </w:rPr>
      </w:pPr>
      <w:r>
        <w:rPr>
          <w:rFonts w:ascii="DejaVu Serif" w:hAnsi="DejaVu Serif" w:eastAsia="DejaVu Serif" w:cs="DejaVu Serif"/>
          <w:sz w:val="22"/>
          <w:szCs w:val="22"/>
          <w:lang w:val="en-US"/>
        </w:rPr>
        <w:t xml:space="preserve">F-ISE</w:t>
      </w:r>
      <w:r>
        <w:rPr>
          <w:rFonts w:ascii="DejaVu Serif" w:hAnsi="DejaVu Serif" w:eastAsia="DejaVu Serif" w:cs="DejaVu Serif"/>
          <w:sz w:val="22"/>
          <w:szCs w:val="22"/>
          <w:lang w:val="en-US"/>
        </w:rPr>
      </w:r>
      <w:r>
        <w:rPr>
          <w:rFonts w:ascii="DejaVu Serif" w:hAnsi="DejaVu Serif" w:eastAsia="DejaVu Serif" w:cs="DejaVu Serif"/>
          <w:sz w:val="22"/>
          <w:szCs w:val="22"/>
          <w:lang w:val="en-US"/>
        </w:rPr>
      </w:r>
    </w:p>
    <w:p>
      <w:pPr>
        <w:pStyle w:val="1297"/>
        <w:numPr>
          <w:ilvl w:val="0"/>
          <w:numId w:val="37"/>
        </w:numPr>
        <w:pBdr>
          <w:top w:val="none" w:color="000000" w:sz="4" w:space="0"/>
          <w:left w:val="none" w:color="000000" w:sz="4" w:space="0"/>
          <w:bottom w:val="none" w:color="000000" w:sz="4" w:space="0"/>
          <w:right w:val="none" w:color="000000" w:sz="4" w:space="0"/>
        </w:pBdr>
        <w:spacing w:after="113" w:line="360" w:lineRule="auto"/>
        <w:ind/>
        <w:jc w:val="both"/>
        <w:rPr>
          <w:rFonts w:ascii="DejaVu Serif" w:hAnsi="DejaVu Serif" w:eastAsia="DejaVu Serif" w:cs="DejaVu Serif"/>
          <w:sz w:val="22"/>
          <w:szCs w:val="22"/>
          <w:lang w:val="en-US"/>
        </w:rPr>
      </w:pPr>
      <w:r>
        <w:rPr>
          <w:rFonts w:ascii="DejaVu Serif" w:hAnsi="DejaVu Serif" w:eastAsia="DejaVu Serif" w:cs="DejaVu Serif"/>
          <w:sz w:val="22"/>
          <w:szCs w:val="22"/>
          <w:lang w:val="en-US"/>
        </w:rPr>
        <w:t xml:space="preserve">NREL</w:t>
      </w:r>
      <w:r>
        <w:rPr>
          <w:rFonts w:ascii="DejaVu Serif" w:hAnsi="DejaVu Serif" w:eastAsia="DejaVu Serif" w:cs="DejaVu Serif"/>
          <w:sz w:val="22"/>
          <w:szCs w:val="22"/>
          <w:lang w:val="en-US"/>
        </w:rPr>
      </w:r>
      <w:r>
        <w:rPr>
          <w:rFonts w:ascii="DejaVu Serif" w:hAnsi="DejaVu Serif" w:eastAsia="DejaVu Serif" w:cs="DejaVu Serif"/>
          <w:sz w:val="22"/>
          <w:szCs w:val="22"/>
          <w:lang w:val="en-US"/>
        </w:rPr>
      </w:r>
    </w:p>
    <w:p>
      <w:pPr>
        <w:pStyle w:val="1297"/>
        <w:numPr>
          <w:ilvl w:val="0"/>
          <w:numId w:val="37"/>
        </w:numPr>
        <w:pBdr>
          <w:top w:val="none" w:color="000000" w:sz="4" w:space="0"/>
          <w:left w:val="none" w:color="000000" w:sz="4" w:space="0"/>
          <w:bottom w:val="none" w:color="000000" w:sz="4" w:space="0"/>
          <w:right w:val="none" w:color="000000" w:sz="4" w:space="0"/>
        </w:pBdr>
        <w:spacing w:after="113" w:line="360" w:lineRule="auto"/>
        <w:ind/>
        <w:jc w:val="both"/>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SANDIA</w:t>
      </w:r>
      <w:r>
        <w:rPr>
          <w:rFonts w:hint="eastAsia" w:ascii="DejaVu Serif" w:hAnsi="DejaVu Serif" w:cs="DejaVu Serif"/>
          <w:sz w:val="22"/>
          <w:szCs w:val="22"/>
          <w:lang w:val="en-US"/>
        </w:rPr>
      </w:r>
      <w:r>
        <w:rPr>
          <w:rFonts w:hint="eastAsia" w:ascii="DejaVu Serif" w:hAnsi="DejaVu Serif" w:cs="DejaVu Serif"/>
          <w:sz w:val="22"/>
          <w:szCs w:val="22"/>
          <w:lang w:val="en-US"/>
        </w:rPr>
      </w:r>
    </w:p>
    <w:p>
      <w:pPr>
        <w:pBdr>
          <w:top w:val="none" w:color="000000" w:sz="4" w:space="0"/>
          <w:left w:val="none" w:color="000000" w:sz="4" w:space="0"/>
          <w:bottom w:val="none" w:color="000000" w:sz="4" w:space="0"/>
          <w:right w:val="none" w:color="000000" w:sz="4" w:space="0"/>
        </w:pBdr>
        <w:spacing w:after="113" w:line="360" w:lineRule="auto"/>
        <w:ind/>
        <w:jc w:val="both"/>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The last two institutions are </w:t>
      </w:r>
      <w:r>
        <w:rPr>
          <w:rFonts w:ascii="DejaVu Serif" w:hAnsi="DejaVu Serif" w:eastAsia="DejaVu Serif" w:cs="DejaVu Serif"/>
          <w:sz w:val="22"/>
          <w:szCs w:val="22"/>
          <w:lang w:val="en-US"/>
        </w:rPr>
        <w:t xml:space="preserve">outside of the </w:t>
      </w:r>
      <w:r>
        <w:rPr>
          <w:rFonts w:ascii="DejaVu Serif" w:hAnsi="DejaVu Serif" w:eastAsia="DejaVu Serif" w:cs="DejaVu Serif"/>
          <w:sz w:val="22"/>
          <w:szCs w:val="22"/>
          <w:lang w:val="en-US"/>
        </w:rPr>
        <w:t xml:space="preserve">EU</w:t>
      </w:r>
      <w:r>
        <w:rPr>
          <w:rFonts w:ascii="DejaVu Serif" w:hAnsi="DejaVu Serif" w:eastAsia="DejaVu Serif" w:cs="DejaVu Serif"/>
          <w:sz w:val="22"/>
          <w:szCs w:val="22"/>
          <w:lang w:val="en-US"/>
        </w:rPr>
        <w:t xml:space="preserve">, but benefited </w:t>
      </w:r>
      <w:r>
        <w:rPr>
          <w:rFonts w:ascii="DejaVu Serif" w:hAnsi="DejaVu Serif" w:eastAsia="DejaVu Serif" w:cs="DejaVu Serif"/>
          <w:sz w:val="22"/>
          <w:szCs w:val="22"/>
          <w:lang w:val="en-US"/>
        </w:rPr>
        <w:t xml:space="preserve">from </w:t>
      </w:r>
      <w:r>
        <w:rPr>
          <w:rFonts w:ascii="DejaVu Serif" w:hAnsi="DejaVu Serif" w:eastAsia="DejaVu Serif" w:cs="DejaVu Serif"/>
          <w:sz w:val="22"/>
          <w:szCs w:val="22"/>
          <w:lang w:val="en-US"/>
        </w:rPr>
        <w:t xml:space="preserve">the </w:t>
      </w:r>
      <w:r>
        <w:rPr>
          <w:rFonts w:ascii="DejaVu Serif" w:hAnsi="DejaVu Serif" w:eastAsia="DejaVu Serif" w:cs="DejaVu Serif"/>
          <w:i/>
          <w:iCs/>
          <w:sz w:val="22"/>
          <w:szCs w:val="22"/>
          <w:lang w:val="en-US"/>
        </w:rPr>
        <w:t xml:space="preserve">Transnational Acces</w:t>
      </w:r>
      <w:r>
        <w:rPr>
          <w:rFonts w:ascii="DejaVu Serif" w:hAnsi="DejaVu Serif" w:eastAsia="DejaVu Serif" w:cs="DejaVu Serif"/>
          <w:i/>
          <w:iCs/>
          <w:sz w:val="22"/>
          <w:szCs w:val="22"/>
          <w:lang w:val="en-US"/>
        </w:rPr>
        <w:t xml:space="preserve">s</w:t>
      </w:r>
      <w:r>
        <w:rPr>
          <w:rFonts w:ascii="DejaVu Serif" w:hAnsi="DejaVu Serif" w:eastAsia="DejaVu Serif" w:cs="DejaVu Serif"/>
          <w:i/>
          <w:iCs/>
          <w:sz w:val="22"/>
          <w:szCs w:val="22"/>
          <w:lang w:val="en-US"/>
        </w:rPr>
        <w:t xml:space="preserve"> </w:t>
      </w:r>
      <w:r>
        <w:rPr>
          <w:rFonts w:ascii="DejaVu Serif" w:hAnsi="DejaVu Serif" w:eastAsia="DejaVu Serif" w:cs="DejaVu Serif"/>
          <w:sz w:val="22"/>
          <w:szCs w:val="22"/>
          <w:lang w:val="en-US"/>
        </w:rPr>
        <w:t xml:space="preserve">institute to visit several European laboratories, </w:t>
      </w:r>
      <w:r>
        <w:rPr>
          <w:rFonts w:ascii="DejaVu Serif" w:hAnsi="DejaVu Serif" w:eastAsia="DejaVu Serif" w:cs="DejaVu Serif"/>
          <w:sz w:val="22"/>
          <w:szCs w:val="22"/>
          <w:lang w:val="en-US"/>
        </w:rPr>
        <w:t xml:space="preserve">including the </w:t>
      </w:r>
      <w:r>
        <w:rPr>
          <w:rFonts w:ascii="DejaVu Serif" w:hAnsi="DejaVu Serif" w:eastAsia="DejaVu Serif" w:cs="DejaVu Serif"/>
          <w:sz w:val="22"/>
          <w:szCs w:val="22"/>
          <w:lang w:val="en-US"/>
        </w:rPr>
        <w:t xml:space="preserve">ENEA </w:t>
      </w:r>
      <w:r>
        <w:rPr>
          <w:rFonts w:ascii="DejaVu Serif" w:hAnsi="DejaVu Serif" w:eastAsia="DejaVu Serif" w:cs="DejaVu Serif"/>
          <w:sz w:val="22"/>
          <w:szCs w:val="22"/>
          <w:lang w:val="en-US"/>
        </w:rPr>
        <w:t xml:space="preserve">Casaccia</w:t>
      </w:r>
      <w:r>
        <w:rPr>
          <w:rFonts w:ascii="DejaVu Serif" w:hAnsi="DejaVu Serif" w:eastAsia="DejaVu Serif" w:cs="DejaVu Serif"/>
          <w:sz w:val="22"/>
          <w:szCs w:val="22"/>
          <w:lang w:val="en-US"/>
        </w:rPr>
        <w:t xml:space="preserve"> research center where they </w:t>
      </w:r>
      <w:r>
        <w:rPr>
          <w:rFonts w:ascii="DejaVu Serif" w:hAnsi="DejaVu Serif" w:eastAsia="DejaVu Serif" w:cs="DejaVu Serif"/>
          <w:sz w:val="22"/>
          <w:szCs w:val="22"/>
          <w:lang w:val="en-US"/>
        </w:rPr>
        <w:t xml:space="preserve">accomplished</w:t>
      </w:r>
      <w:r>
        <w:rPr>
          <w:rFonts w:ascii="DejaVu Serif" w:hAnsi="DejaVu Serif" w:eastAsia="DejaVu Serif" w:cs="DejaVu Serif"/>
          <w:sz w:val="22"/>
          <w:szCs w:val="22"/>
          <w:lang w:val="en-US"/>
        </w:rPr>
        <w:t xml:space="preserve"> some measurements with a portable experimental set-up.</w:t>
      </w:r>
      <w:r>
        <w:rPr>
          <w:rFonts w:hint="eastAsia" w:ascii="DejaVu Serif" w:hAnsi="DejaVu Serif" w:cs="DejaVu Serif"/>
          <w:sz w:val="22"/>
          <w:szCs w:val="22"/>
          <w:lang w:val="en-US"/>
        </w:rPr>
      </w:r>
      <w:r>
        <w:rPr>
          <w:rFonts w:hint="eastAsia" w:ascii="DejaVu Serif" w:hAnsi="DejaVu Serif" w:cs="DejaVu Serif"/>
          <w:sz w:val="22"/>
          <w:szCs w:val="22"/>
          <w:lang w:val="en-US"/>
        </w:rPr>
      </w:r>
    </w:p>
    <w:p>
      <w:pPr>
        <w:pBdr>
          <w:top w:val="none" w:color="000000" w:sz="4" w:space="0"/>
          <w:left w:val="none" w:color="000000" w:sz="4" w:space="0"/>
          <w:bottom w:val="none" w:color="000000" w:sz="4" w:space="0"/>
          <w:right w:val="none" w:color="000000" w:sz="4" w:space="0"/>
        </w:pBdr>
        <w:spacing w:after="113" w:line="360" w:lineRule="auto"/>
        <w:ind/>
        <w:jc w:val="both"/>
        <w:rPr>
          <w:rFonts w:ascii="DejaVu Serif" w:hAnsi="DejaVu Serif" w:eastAsia="DejaVu Serif" w:cs="DejaVu Serif"/>
          <w:sz w:val="22"/>
          <w:szCs w:val="22"/>
          <w:lang w:val="en-US"/>
        </w:rPr>
      </w:pPr>
      <w:r>
        <w:rPr>
          <w:rFonts w:ascii="DejaVu Serif" w:hAnsi="DejaVu Serif" w:eastAsia="DejaVu Serif" w:cs="DejaVu Serif"/>
          <w:sz w:val="22"/>
          <w:szCs w:val="22"/>
          <w:lang w:val="en-US"/>
        </w:rPr>
        <w:t xml:space="preserve">RR is based on the inter-laboratory circulation of 3 inner plus 3 outer PT panels.</w:t>
      </w:r>
      <w:r>
        <w:rPr>
          <w:rFonts w:ascii="DejaVu Serif" w:hAnsi="DejaVu Serif" w:eastAsia="DejaVu Serif" w:cs="DejaVu Serif"/>
          <w:sz w:val="22"/>
          <w:szCs w:val="22"/>
          <w:lang w:val="en-US"/>
        </w:rPr>
      </w:r>
      <w:r>
        <w:rPr>
          <w:rFonts w:ascii="DejaVu Serif" w:hAnsi="DejaVu Serif" w:eastAsia="DejaVu Serif" w:cs="DejaVu Serif"/>
          <w:sz w:val="22"/>
          <w:szCs w:val="22"/>
          <w:lang w:val="en-US"/>
        </w:rPr>
      </w:r>
    </w:p>
    <w:p>
      <w:pPr>
        <w:pBdr>
          <w:top w:val="none" w:color="000000" w:sz="4" w:space="0"/>
          <w:left w:val="none" w:color="000000" w:sz="4" w:space="0"/>
          <w:bottom w:val="none" w:color="000000" w:sz="4" w:space="0"/>
          <w:right w:val="none" w:color="000000" w:sz="4" w:space="0"/>
        </w:pBdr>
        <w:spacing w:after="113" w:line="360" w:lineRule="auto"/>
        <w:ind/>
        <w:jc w:val="both"/>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The start of the RR was delayed by the covid pandemic, then the circulatio</w:t>
      </w:r>
      <w:r>
        <w:rPr>
          <w:rFonts w:ascii="DejaVu Serif" w:hAnsi="DejaVu Serif" w:eastAsia="DejaVu Serif" w:cs="DejaVu Serif"/>
          <w:sz w:val="22"/>
          <w:szCs w:val="22"/>
          <w:lang w:val="en-US"/>
        </w:rPr>
        <w:t xml:space="preserve">n of the specimen-set and their measurement took more than one year. At the time of drafting this deliverable at the end of SFERA-III project, NREL has not yet completed the analysis of the measurements, making available only the deviations of the slopes. </w:t>
      </w:r>
      <w:r>
        <w:rPr>
          <w:rFonts w:ascii="DejaVu Serif" w:hAnsi="DejaVu Serif" w:eastAsia="DejaVu Serif" w:cs="DejaVu Serif"/>
          <w:sz w:val="22"/>
          <w:szCs w:val="22"/>
          <w:lang w:val="en-US"/>
        </w:rPr>
        <w:t xml:space="preserve">Therefore</w:t>
      </w:r>
      <w:r>
        <w:rPr>
          <w:rFonts w:ascii="DejaVu Serif" w:hAnsi="DejaVu Serif" w:eastAsia="DejaVu Serif" w:cs="DejaVu Serif"/>
          <w:sz w:val="22"/>
          <w:szCs w:val="22"/>
          <w:lang w:val="en-US"/>
        </w:rPr>
        <w:t xml:space="preserve"> here will be reported only the preliminary results. The full comparison will be published as soon as possible, maybe in the open </w:t>
      </w:r>
      <w:r>
        <w:rPr>
          <w:rFonts w:ascii="DejaVu Serif" w:hAnsi="DejaVu Serif" w:eastAsia="DejaVu Serif" w:cs="DejaVu Serif"/>
          <w:sz w:val="22"/>
          <w:szCs w:val="22"/>
          <w:lang w:val="en-US"/>
        </w:rPr>
        <w:t xml:space="preserve">access</w:t>
      </w:r>
      <w:r>
        <w:rPr>
          <w:rFonts w:ascii="DejaVu Serif" w:hAnsi="DejaVu Serif" w:eastAsia="DejaVu Serif" w:cs="DejaVu Serif"/>
          <w:sz w:val="22"/>
          <w:szCs w:val="22"/>
          <w:lang w:val="en-US"/>
        </w:rPr>
        <w:t xml:space="preserve"> venue Open Research Europe.</w:t>
      </w:r>
      <w:r>
        <w:rPr>
          <w:rFonts w:hint="eastAsia" w:ascii="DejaVu Serif" w:hAnsi="DejaVu Serif" w:cs="DejaVu Serif"/>
          <w:sz w:val="22"/>
          <w:szCs w:val="22"/>
          <w:lang w:val="en-US"/>
        </w:rPr>
      </w:r>
      <w:r>
        <w:rPr>
          <w:rFonts w:hint="eastAsia" w:ascii="DejaVu Serif" w:hAnsi="DejaVu Serif" w:cs="DejaVu Serif"/>
          <w:sz w:val="22"/>
          <w:szCs w:val="22"/>
          <w:lang w:val="en-US"/>
        </w:rPr>
      </w:r>
    </w:p>
    <w:p>
      <w:pPr>
        <w:pStyle w:val="1240"/>
        <w:pBdr/>
        <w:spacing/>
        <w:ind/>
        <w:rPr>
          <w:lang w:val="en-US"/>
        </w:rPr>
      </w:pPr>
      <w:r>
        <w:rPr>
          <w:lang w:val="en-US"/>
        </w:rPr>
      </w:r>
      <w:r>
        <w:rPr>
          <w:lang w:val="en-US"/>
        </w:rPr>
      </w:r>
      <w:r>
        <w:rPr>
          <w:lang w:val="en-US"/>
        </w:rPr>
      </w:r>
    </w:p>
    <w:p>
      <w:pPr>
        <w:pStyle w:val="1274"/>
        <w:pBdr>
          <w:bottom w:val="single" w:color="808080" w:sz="4" w:space="2"/>
        </w:pBdr>
        <w:spacing/>
        <w:ind/>
        <w:rPr>
          <w:lang w:val="en-US"/>
        </w:rPr>
      </w:pPr>
      <w:r/>
      <w:bookmarkStart w:id="16" w:name="_Toc7213221"/>
      <w:r>
        <w:rPr>
          <w:lang w:val="en-US"/>
        </w:rPr>
        <w:t xml:space="preserve">Table of Contents</w:t>
      </w:r>
      <w:bookmarkEnd w:id="16"/>
      <w:r>
        <w:rPr>
          <w:lang w:val="en-US"/>
        </w:rPr>
      </w:r>
      <w:r>
        <w:rPr>
          <w:lang w:val="en-US"/>
        </w:rPr>
      </w:r>
    </w:p>
    <w:p>
      <w:pPr>
        <w:pStyle w:val="1264"/>
        <w:pBdr/>
        <w:spacing w:line="480" w:lineRule="auto"/>
        <w:ind/>
        <w:jc w:val="both"/>
        <w:rPr>
          <w:rFonts w:hint="eastAsia" w:ascii="DejaVu Serif" w:hAnsi="DejaVu Serif" w:cs="DejaVu Serif"/>
          <w:sz w:val="24"/>
          <w:szCs w:val="24"/>
          <w:lang w:val="en-US"/>
        </w:rPr>
      </w:pPr>
      <w:r>
        <w:rPr>
          <w:rFonts w:ascii="DejaVu Serif" w:hAnsi="DejaVu Serif" w:eastAsia="DejaVu Serif" w:cs="DejaVu Serif"/>
          <w:sz w:val="24"/>
          <w:szCs w:val="24"/>
          <w:lang w:val="en-US"/>
        </w:rPr>
        <w:fldChar w:fldCharType="begin"/>
      </w:r>
      <w:r>
        <w:rPr>
          <w:rFonts w:ascii="DejaVu Serif" w:hAnsi="DejaVu Serif" w:eastAsia="DejaVu Serif" w:cs="DejaVu Serif"/>
          <w:sz w:val="24"/>
          <w:szCs w:val="24"/>
          <w:lang w:val="en-US"/>
        </w:rPr>
        <w:instrText xml:space="preserve"> TOC \o "1-3" \h \z \u </w:instrText>
      </w:r>
      <w:r>
        <w:rPr>
          <w:rFonts w:ascii="DejaVu Serif" w:hAnsi="DejaVu Serif" w:eastAsia="DejaVu Serif" w:cs="DejaVu Serif"/>
          <w:sz w:val="24"/>
          <w:szCs w:val="24"/>
          <w:lang w:val="en-US"/>
        </w:rPr>
        <w:fldChar w:fldCharType="separate"/>
      </w:r>
      <w:hyperlink w:tooltip="#_Toc7213220" w:anchor="_Toc7213220" w:history="1">
        <w:r>
          <w:rPr>
            <w:rStyle w:val="1273"/>
            <w:rFonts w:ascii="DejaVu Serif" w:hAnsi="DejaVu Serif" w:eastAsia="DejaVu Serif" w:cs="DejaVu Serif"/>
            <w:sz w:val="24"/>
            <w:szCs w:val="24"/>
            <w:lang w:val="en-US"/>
          </w:rPr>
          <w:t xml:space="preserve">Executive Summary</w:t>
        </w:r>
        <w:r>
          <w:rPr>
            <w:rFonts w:ascii="DejaVu Serif" w:hAnsi="DejaVu Serif" w:eastAsia="DejaVu Serif" w:cs="DejaVu Serif"/>
            <w:sz w:val="24"/>
            <w:szCs w:val="24"/>
            <w:lang w:val="en-US"/>
          </w:rPr>
          <w:tab/>
        </w:r>
        <w:r>
          <w:rPr>
            <w:rFonts w:ascii="DejaVu Serif" w:hAnsi="DejaVu Serif" w:eastAsia="DejaVu Serif" w:cs="DejaVu Serif"/>
            <w:sz w:val="24"/>
            <w:szCs w:val="24"/>
            <w:lang w:val="en-US"/>
          </w:rPr>
          <w:fldChar w:fldCharType="begin"/>
        </w:r>
        <w:r>
          <w:rPr>
            <w:rFonts w:ascii="DejaVu Serif" w:hAnsi="DejaVu Serif" w:eastAsia="DejaVu Serif" w:cs="DejaVu Serif"/>
            <w:sz w:val="24"/>
            <w:szCs w:val="24"/>
            <w:lang w:val="en-US"/>
          </w:rPr>
          <w:instrText xml:space="preserve"> PAGEREF _Toc7213220 \h </w:instrText>
        </w:r>
        <w:r>
          <w:rPr>
            <w:rFonts w:ascii="DejaVu Serif" w:hAnsi="DejaVu Serif" w:eastAsia="DejaVu Serif" w:cs="DejaVu Serif"/>
            <w:sz w:val="24"/>
            <w:szCs w:val="24"/>
            <w:lang w:val="en-US"/>
          </w:rPr>
        </w:r>
        <w:r>
          <w:rPr>
            <w:rFonts w:ascii="DejaVu Serif" w:hAnsi="DejaVu Serif" w:eastAsia="DejaVu Serif" w:cs="DejaVu Serif"/>
            <w:sz w:val="24"/>
            <w:szCs w:val="24"/>
            <w:lang w:val="en-US"/>
          </w:rPr>
          <w:fldChar w:fldCharType="separate"/>
        </w:r>
        <w:r>
          <w:rPr>
            <w:rFonts w:ascii="DejaVu Serif" w:hAnsi="DejaVu Serif" w:eastAsia="DejaVu Serif" w:cs="DejaVu Serif"/>
            <w:sz w:val="24"/>
            <w:szCs w:val="24"/>
            <w:lang w:val="en-US"/>
          </w:rPr>
          <w:fldChar w:fldCharType="end"/>
        </w:r>
      </w:hyperlink>
      <w:r>
        <w:rPr>
          <w:rFonts w:ascii="DejaVu Serif" w:hAnsi="DejaVu Serif" w:cs="DejaVu Serif" w:eastAsiaTheme="minorEastAsia"/>
          <w:sz w:val="24"/>
          <w:szCs w:val="24"/>
          <w:lang w:val="en-US" w:eastAsia="en-GB"/>
        </w:rPr>
        <w:t xml:space="preserve">4</w:t>
      </w:r>
      <w:r>
        <w:rPr>
          <w:rFonts w:hint="eastAsia" w:ascii="DejaVu Serif" w:hAnsi="DejaVu Serif" w:cs="DejaVu Serif"/>
          <w:sz w:val="24"/>
          <w:szCs w:val="24"/>
          <w:lang w:val="en-US"/>
        </w:rPr>
      </w:r>
      <w:r>
        <w:rPr>
          <w:rFonts w:hint="eastAsia" w:ascii="DejaVu Serif" w:hAnsi="DejaVu Serif" w:cs="DejaVu Serif"/>
          <w:sz w:val="24"/>
          <w:szCs w:val="24"/>
          <w:lang w:val="en-US"/>
        </w:rPr>
      </w:r>
    </w:p>
    <w:p>
      <w:pPr>
        <w:pStyle w:val="1264"/>
        <w:pBdr/>
        <w:spacing w:line="480" w:lineRule="auto"/>
        <w:ind/>
        <w:jc w:val="both"/>
        <w:rPr>
          <w:rFonts w:hint="eastAsia" w:ascii="DejaVu Serif" w:hAnsi="DejaVu Serif" w:cs="DejaVu Serif"/>
          <w:sz w:val="24"/>
          <w:szCs w:val="24"/>
          <w:lang w:val="en-US"/>
        </w:rPr>
      </w:pPr>
      <w:r/>
      <w:hyperlink w:tooltip="#_Toc7213221" w:anchor="_Toc7213221" w:history="1">
        <w:r>
          <w:rPr>
            <w:rStyle w:val="1273"/>
            <w:rFonts w:ascii="DejaVu Serif" w:hAnsi="DejaVu Serif" w:eastAsia="DejaVu Serif" w:cs="DejaVu Serif"/>
            <w:sz w:val="24"/>
            <w:szCs w:val="24"/>
            <w:lang w:val="en-US"/>
          </w:rPr>
          <w:t xml:space="preserve">Table of Contents</w:t>
        </w:r>
        <w:r>
          <w:rPr>
            <w:rFonts w:ascii="DejaVu Serif" w:hAnsi="DejaVu Serif" w:eastAsia="DejaVu Serif" w:cs="DejaVu Serif"/>
            <w:sz w:val="24"/>
            <w:szCs w:val="24"/>
            <w:lang w:val="en-US"/>
          </w:rPr>
          <w:tab/>
        </w:r>
        <w:r>
          <w:rPr>
            <w:rFonts w:ascii="DejaVu Serif" w:hAnsi="DejaVu Serif" w:eastAsia="DejaVu Serif" w:cs="DejaVu Serif"/>
            <w:sz w:val="24"/>
            <w:szCs w:val="24"/>
            <w:lang w:val="en-US"/>
          </w:rPr>
          <w:fldChar w:fldCharType="begin"/>
        </w:r>
        <w:r>
          <w:rPr>
            <w:rFonts w:ascii="DejaVu Serif" w:hAnsi="DejaVu Serif" w:eastAsia="DejaVu Serif" w:cs="DejaVu Serif"/>
            <w:sz w:val="24"/>
            <w:szCs w:val="24"/>
            <w:lang w:val="en-US"/>
          </w:rPr>
          <w:instrText xml:space="preserve"> PAGEREF _Toc7213221 \h </w:instrText>
        </w:r>
        <w:r>
          <w:rPr>
            <w:rFonts w:ascii="DejaVu Serif" w:hAnsi="DejaVu Serif" w:eastAsia="DejaVu Serif" w:cs="DejaVu Serif"/>
            <w:sz w:val="24"/>
            <w:szCs w:val="24"/>
            <w:lang w:val="en-US"/>
          </w:rPr>
        </w:r>
        <w:r>
          <w:rPr>
            <w:rFonts w:ascii="DejaVu Serif" w:hAnsi="DejaVu Serif" w:eastAsia="DejaVu Serif" w:cs="DejaVu Serif"/>
            <w:sz w:val="24"/>
            <w:szCs w:val="24"/>
            <w:lang w:val="en-US"/>
          </w:rPr>
          <w:fldChar w:fldCharType="separate"/>
        </w:r>
        <w:r>
          <w:rPr>
            <w:rFonts w:ascii="DejaVu Serif" w:hAnsi="DejaVu Serif" w:eastAsia="DejaVu Serif" w:cs="DejaVu Serif"/>
            <w:sz w:val="24"/>
            <w:szCs w:val="24"/>
            <w:lang w:val="en-US"/>
          </w:rPr>
          <w:t xml:space="preserve">5</w:t>
        </w:r>
        <w:r>
          <w:rPr>
            <w:rFonts w:ascii="DejaVu Serif" w:hAnsi="DejaVu Serif" w:eastAsia="DejaVu Serif" w:cs="DejaVu Serif"/>
            <w:sz w:val="24"/>
            <w:szCs w:val="24"/>
            <w:lang w:val="en-US"/>
          </w:rPr>
          <w:fldChar w:fldCharType="end"/>
        </w:r>
      </w:hyperlink>
      <w:r>
        <w:rPr>
          <w:rFonts w:hint="eastAsia" w:ascii="DejaVu Serif" w:hAnsi="DejaVu Serif" w:cs="DejaVu Serif"/>
          <w:sz w:val="24"/>
          <w:szCs w:val="24"/>
          <w:lang w:val="en-US"/>
        </w:rPr>
      </w:r>
      <w:r>
        <w:rPr>
          <w:rFonts w:hint="eastAsia" w:ascii="DejaVu Serif" w:hAnsi="DejaVu Serif" w:cs="DejaVu Serif"/>
          <w:sz w:val="24"/>
          <w:szCs w:val="24"/>
          <w:lang w:val="en-US"/>
        </w:rPr>
      </w:r>
    </w:p>
    <w:p>
      <w:pPr>
        <w:pStyle w:val="1264"/>
        <w:pBdr/>
        <w:spacing w:line="480" w:lineRule="auto"/>
        <w:ind/>
        <w:jc w:val="both"/>
        <w:rPr>
          <w:rFonts w:hint="eastAsia" w:ascii="DejaVu Serif" w:hAnsi="DejaVu Serif" w:cs="DejaVu Serif"/>
          <w:sz w:val="24"/>
          <w:szCs w:val="24"/>
          <w:lang w:val="en-US"/>
        </w:rPr>
      </w:pPr>
      <w:r/>
      <w:hyperlink w:tooltip="#_Toc7213222" w:anchor="_Toc7213222" w:history="1">
        <w:r>
          <w:rPr>
            <w:rStyle w:val="1273"/>
            <w:rFonts w:ascii="DejaVu Serif" w:hAnsi="DejaVu Serif" w:eastAsia="DejaVu Serif" w:cs="DejaVu Serif"/>
            <w:sz w:val="24"/>
            <w:szCs w:val="24"/>
            <w:lang w:val="en-US"/>
          </w:rPr>
          <w:t xml:space="preserve">1. INTRODUCTION</w:t>
        </w:r>
        <w:r>
          <w:rPr>
            <w:rFonts w:ascii="DejaVu Serif" w:hAnsi="DejaVu Serif" w:eastAsia="DejaVu Serif" w:cs="DejaVu Serif"/>
            <w:sz w:val="24"/>
            <w:szCs w:val="24"/>
            <w:lang w:val="en-US"/>
          </w:rPr>
          <w:tab/>
        </w:r>
      </w:hyperlink>
      <w:r>
        <w:rPr>
          <w:rFonts w:ascii="DejaVu Serif" w:hAnsi="DejaVu Serif" w:cs="DejaVu Serif" w:eastAsiaTheme="minorEastAsia"/>
          <w:sz w:val="24"/>
          <w:szCs w:val="24"/>
          <w:lang w:val="en-US" w:eastAsia="en-GB"/>
        </w:rPr>
        <w:t xml:space="preserve">6</w:t>
      </w:r>
      <w:r>
        <w:rPr>
          <w:rFonts w:hint="eastAsia" w:ascii="DejaVu Serif" w:hAnsi="DejaVu Serif" w:cs="DejaVu Serif"/>
          <w:sz w:val="24"/>
          <w:szCs w:val="24"/>
          <w:lang w:val="en-US"/>
        </w:rPr>
      </w:r>
      <w:r>
        <w:rPr>
          <w:rFonts w:hint="eastAsia" w:ascii="DejaVu Serif" w:hAnsi="DejaVu Serif" w:cs="DejaVu Serif"/>
          <w:sz w:val="24"/>
          <w:szCs w:val="24"/>
          <w:lang w:val="en-US"/>
        </w:rPr>
      </w:r>
    </w:p>
    <w:p>
      <w:pPr>
        <w:pBdr/>
        <w:spacing w:line="480" w:lineRule="auto"/>
        <w:ind/>
        <w:jc w:val="both"/>
        <w:rPr>
          <w:rFonts w:hint="eastAsia" w:ascii="DejaVu Serif" w:hAnsi="DejaVu Serif" w:cs="DejaVu Serif"/>
          <w:sz w:val="24"/>
          <w:szCs w:val="24"/>
          <w:lang w:val="en-US"/>
        </w:rPr>
      </w:pPr>
      <w:r>
        <w:rPr>
          <w:rFonts w:ascii="DejaVu Serif" w:hAnsi="DejaVu Serif" w:eastAsia="DejaVu Serif" w:cs="DejaVu Serif"/>
          <w:sz w:val="24"/>
          <w:szCs w:val="24"/>
          <w:lang w:val="en-US"/>
        </w:rPr>
        <w:t xml:space="preserve">2. MEASU</w:t>
      </w:r>
      <w:r>
        <w:rPr>
          <w:rFonts w:ascii="DejaVu Serif" w:hAnsi="DejaVu Serif" w:eastAsia="DejaVu Serif" w:cs="DejaVu Serif"/>
          <w:sz w:val="24"/>
          <w:szCs w:val="24"/>
          <w:lang w:val="en-US"/>
        </w:rPr>
        <w:t xml:space="preserve">REMENT EQUIPMENT ............................................................ 7</w:t>
      </w:r>
      <w:r>
        <w:rPr>
          <w:rFonts w:hint="eastAsia" w:ascii="DejaVu Serif" w:hAnsi="DejaVu Serif" w:cs="DejaVu Serif"/>
          <w:sz w:val="24"/>
          <w:szCs w:val="24"/>
          <w:lang w:val="en-US"/>
        </w:rPr>
      </w:r>
      <w:r>
        <w:rPr>
          <w:rFonts w:hint="eastAsia" w:ascii="DejaVu Serif" w:hAnsi="DejaVu Serif" w:cs="DejaVu Serif"/>
          <w:sz w:val="24"/>
          <w:szCs w:val="24"/>
          <w:lang w:val="en-US"/>
        </w:rPr>
      </w:r>
    </w:p>
    <w:p>
      <w:pPr>
        <w:pBdr/>
        <w:spacing w:line="480" w:lineRule="auto"/>
        <w:ind/>
        <w:jc w:val="both"/>
        <w:rPr>
          <w:rFonts w:hint="eastAsia" w:ascii="DejaVu Serif" w:hAnsi="DejaVu Serif" w:cs="DejaVu Serif"/>
          <w:sz w:val="24"/>
          <w:szCs w:val="24"/>
          <w:lang w:val="en-US"/>
        </w:rPr>
      </w:pPr>
      <w:r>
        <w:rPr>
          <w:rFonts w:ascii="DejaVu Serif" w:hAnsi="DejaVu Serif" w:eastAsia="DejaVu Serif" w:cs="DejaVu Serif"/>
          <w:sz w:val="24"/>
          <w:szCs w:val="24"/>
          <w:lang w:val="en-US"/>
        </w:rPr>
        <w:t xml:space="preserve">2.1 ENEA – VISproPT ............................................................................... 7</w:t>
      </w:r>
      <w:r>
        <w:rPr>
          <w:rFonts w:hint="eastAsia" w:ascii="DejaVu Serif" w:hAnsi="DejaVu Serif" w:cs="DejaVu Serif"/>
          <w:sz w:val="24"/>
          <w:szCs w:val="24"/>
          <w:lang w:val="en-US"/>
        </w:rPr>
      </w:r>
      <w:r>
        <w:rPr>
          <w:rFonts w:hint="eastAsia" w:ascii="DejaVu Serif" w:hAnsi="DejaVu Serif" w:cs="DejaVu Serif"/>
          <w:sz w:val="24"/>
          <w:szCs w:val="24"/>
          <w:lang w:val="en-US"/>
        </w:rPr>
      </w:r>
    </w:p>
    <w:p>
      <w:pPr>
        <w:pBdr/>
        <w:spacing w:line="480" w:lineRule="auto"/>
        <w:ind/>
        <w:jc w:val="both"/>
        <w:rPr>
          <w:rFonts w:hint="eastAsia" w:ascii="DejaVu Serif" w:hAnsi="DejaVu Serif" w:cs="DejaVu Serif"/>
          <w:sz w:val="24"/>
          <w:szCs w:val="24"/>
          <w:lang w:val="en-US"/>
        </w:rPr>
      </w:pPr>
      <w:r>
        <w:rPr>
          <w:rFonts w:ascii="DejaVu Serif" w:hAnsi="DejaVu Serif" w:eastAsia="DejaVu Serif" w:cs="DejaVu Serif"/>
          <w:sz w:val="24"/>
          <w:szCs w:val="24"/>
          <w:lang w:val="en-US"/>
        </w:rPr>
        <w:t xml:space="preserve">2.2 F-ISE ................................................................................................ 10</w:t>
      </w:r>
      <w:r>
        <w:rPr>
          <w:rFonts w:hint="eastAsia" w:ascii="DejaVu Serif" w:hAnsi="DejaVu Serif" w:cs="DejaVu Serif"/>
          <w:sz w:val="24"/>
          <w:szCs w:val="24"/>
          <w:lang w:val="en-US"/>
        </w:rPr>
      </w:r>
      <w:r>
        <w:rPr>
          <w:rFonts w:hint="eastAsia" w:ascii="DejaVu Serif" w:hAnsi="DejaVu Serif" w:cs="DejaVu Serif"/>
          <w:sz w:val="24"/>
          <w:szCs w:val="24"/>
          <w:lang w:val="en-US"/>
        </w:rPr>
      </w:r>
    </w:p>
    <w:p>
      <w:pPr>
        <w:pBdr/>
        <w:spacing w:line="480" w:lineRule="auto"/>
        <w:ind/>
        <w:jc w:val="both"/>
        <w:rPr>
          <w:rFonts w:hint="eastAsia" w:ascii="DejaVu Serif" w:hAnsi="DejaVu Serif" w:cs="DejaVu Serif"/>
          <w:sz w:val="24"/>
          <w:szCs w:val="24"/>
          <w:lang w:val="en-US"/>
        </w:rPr>
      </w:pPr>
      <w:r>
        <w:rPr>
          <w:rFonts w:ascii="DejaVu Serif" w:hAnsi="DejaVu Serif" w:eastAsia="DejaVu Serif" w:cs="DejaVu Serif"/>
          <w:sz w:val="24"/>
          <w:szCs w:val="24"/>
          <w:lang w:val="en-US"/>
        </w:rPr>
        <w:t xml:space="preserve">2.3 DLR .................................................................................................. 13</w:t>
      </w:r>
      <w:r>
        <w:rPr>
          <w:rFonts w:hint="eastAsia" w:ascii="DejaVu Serif" w:hAnsi="DejaVu Serif" w:cs="DejaVu Serif"/>
          <w:sz w:val="24"/>
          <w:szCs w:val="24"/>
          <w:lang w:val="en-US"/>
        </w:rPr>
      </w:r>
      <w:r>
        <w:rPr>
          <w:rFonts w:hint="eastAsia" w:ascii="DejaVu Serif" w:hAnsi="DejaVu Serif" w:cs="DejaVu Serif"/>
          <w:sz w:val="24"/>
          <w:szCs w:val="24"/>
          <w:lang w:val="en-US"/>
        </w:rPr>
      </w:r>
    </w:p>
    <w:p>
      <w:pPr>
        <w:pBdr/>
        <w:spacing w:line="480" w:lineRule="auto"/>
        <w:ind/>
        <w:jc w:val="both"/>
        <w:rPr>
          <w:rFonts w:hint="eastAsia" w:ascii="DejaVu Serif" w:hAnsi="DejaVu Serif" w:cs="DejaVu Serif"/>
          <w:sz w:val="24"/>
          <w:szCs w:val="24"/>
          <w:lang w:val="en-US"/>
        </w:rPr>
      </w:pPr>
      <w:r>
        <w:rPr>
          <w:rFonts w:ascii="DejaVu Serif" w:hAnsi="DejaVu Serif" w:eastAsia="DejaVu Serif" w:cs="DejaVu Serif"/>
          <w:sz w:val="24"/>
          <w:szCs w:val="24"/>
          <w:lang w:val="en-US"/>
        </w:rPr>
        <w:t xml:space="preserve">2.4 SANDIA – SOFAST ........................................................................... 16</w:t>
      </w:r>
      <w:r>
        <w:rPr>
          <w:rFonts w:hint="eastAsia" w:ascii="DejaVu Serif" w:hAnsi="DejaVu Serif" w:cs="DejaVu Serif"/>
          <w:sz w:val="24"/>
          <w:szCs w:val="24"/>
          <w:lang w:val="en-US"/>
        </w:rPr>
      </w:r>
      <w:r>
        <w:rPr>
          <w:rFonts w:hint="eastAsia" w:ascii="DejaVu Serif" w:hAnsi="DejaVu Serif" w:cs="DejaVu Serif"/>
          <w:sz w:val="24"/>
          <w:szCs w:val="24"/>
          <w:lang w:val="en-US"/>
        </w:rPr>
      </w:r>
    </w:p>
    <w:p>
      <w:pPr>
        <w:pBdr/>
        <w:spacing w:line="480" w:lineRule="auto"/>
        <w:ind/>
        <w:jc w:val="both"/>
        <w:rPr>
          <w:rFonts w:hint="eastAsia" w:ascii="DejaVu Serif" w:hAnsi="DejaVu Serif" w:cs="DejaVu Serif"/>
          <w:sz w:val="24"/>
          <w:szCs w:val="24"/>
          <w:lang w:val="en-US"/>
        </w:rPr>
      </w:pPr>
      <w:r>
        <w:rPr>
          <w:rFonts w:ascii="DejaVu Serif" w:hAnsi="DejaVu Serif" w:eastAsia="DejaVu Serif" w:cs="DejaVu Serif"/>
          <w:sz w:val="24"/>
          <w:szCs w:val="24"/>
          <w:lang w:val="en-US"/>
        </w:rPr>
        <w:t xml:space="preserve">2.5 NREL ................................................................................................ 19</w:t>
      </w:r>
      <w:r>
        <w:rPr>
          <w:rFonts w:hint="eastAsia" w:ascii="DejaVu Serif" w:hAnsi="DejaVu Serif" w:cs="DejaVu Serif"/>
          <w:sz w:val="24"/>
          <w:szCs w:val="24"/>
          <w:lang w:val="en-US"/>
        </w:rPr>
      </w:r>
      <w:r>
        <w:rPr>
          <w:rFonts w:hint="eastAsia" w:ascii="DejaVu Serif" w:hAnsi="DejaVu Serif" w:cs="DejaVu Serif"/>
          <w:sz w:val="24"/>
          <w:szCs w:val="24"/>
          <w:lang w:val="en-US"/>
        </w:rPr>
      </w:r>
    </w:p>
    <w:p>
      <w:pPr>
        <w:pBdr/>
        <w:spacing w:line="480" w:lineRule="auto"/>
        <w:ind/>
        <w:jc w:val="both"/>
        <w:rPr>
          <w:rFonts w:hint="eastAsia" w:ascii="DejaVu Serif" w:hAnsi="DejaVu Serif" w:cs="DejaVu Serif"/>
          <w:sz w:val="24"/>
          <w:szCs w:val="24"/>
          <w:lang w:val="en-US"/>
        </w:rPr>
      </w:pPr>
      <w:r>
        <w:rPr>
          <w:rFonts w:ascii="DejaVu Serif" w:hAnsi="DejaVu Serif" w:eastAsia="DejaVu Serif" w:cs="DejaVu Serif"/>
          <w:sz w:val="24"/>
          <w:szCs w:val="24"/>
          <w:lang w:val="en-US"/>
        </w:rPr>
        <w:t xml:space="preserve">3. THE RRcomparator SOFTWARE ........................................................ 22</w:t>
      </w:r>
      <w:r>
        <w:rPr>
          <w:rFonts w:hint="eastAsia" w:ascii="DejaVu Serif" w:hAnsi="DejaVu Serif" w:cs="DejaVu Serif"/>
          <w:sz w:val="24"/>
          <w:szCs w:val="24"/>
          <w:lang w:val="en-US"/>
        </w:rPr>
      </w:r>
      <w:r>
        <w:rPr>
          <w:rFonts w:hint="eastAsia" w:ascii="DejaVu Serif" w:hAnsi="DejaVu Serif" w:cs="DejaVu Serif"/>
          <w:sz w:val="24"/>
          <w:szCs w:val="24"/>
          <w:lang w:val="en-US"/>
        </w:rPr>
      </w:r>
    </w:p>
    <w:p>
      <w:pPr>
        <w:pBdr/>
        <w:spacing w:line="480" w:lineRule="auto"/>
        <w:ind/>
        <w:jc w:val="both"/>
        <w:rPr>
          <w:rFonts w:hint="eastAsia" w:ascii="DejaVu Serif" w:hAnsi="DejaVu Serif" w:cs="DejaVu Serif"/>
          <w:sz w:val="24"/>
          <w:szCs w:val="24"/>
          <w:lang w:val="en-US"/>
        </w:rPr>
      </w:pPr>
      <w:r>
        <w:rPr>
          <w:rFonts w:ascii="DejaVu Serif" w:hAnsi="DejaVu Serif" w:eastAsia="DejaVu Serif" w:cs="DejaVu Serif"/>
          <w:sz w:val="24"/>
          <w:szCs w:val="24"/>
          <w:lang w:val="en-US"/>
        </w:rPr>
        <w:t xml:space="preserve">4. 3D SHAPE COMPARISON .................................................................. 24</w:t>
      </w:r>
      <w:r>
        <w:rPr>
          <w:rFonts w:hint="eastAsia" w:ascii="DejaVu Serif" w:hAnsi="DejaVu Serif" w:cs="DejaVu Serif"/>
          <w:sz w:val="24"/>
          <w:szCs w:val="24"/>
          <w:lang w:val="en-US"/>
        </w:rPr>
      </w:r>
      <w:r>
        <w:rPr>
          <w:rFonts w:hint="eastAsia" w:ascii="DejaVu Serif" w:hAnsi="DejaVu Serif" w:cs="DejaVu Serif"/>
          <w:sz w:val="24"/>
          <w:szCs w:val="24"/>
          <w:lang w:val="en-US"/>
        </w:rPr>
      </w:r>
    </w:p>
    <w:p>
      <w:pPr>
        <w:pBdr/>
        <w:spacing w:line="480" w:lineRule="auto"/>
        <w:ind/>
        <w:jc w:val="both"/>
        <w:rPr>
          <w:rFonts w:hint="eastAsia" w:ascii="DejaVu Serif" w:hAnsi="DejaVu Serif" w:cs="DejaVu Serif"/>
          <w:sz w:val="24"/>
          <w:szCs w:val="24"/>
          <w:lang w:val="en-US"/>
        </w:rPr>
      </w:pPr>
      <w:r>
        <w:rPr>
          <w:rFonts w:ascii="DejaVu Serif" w:hAnsi="DejaVu Serif" w:eastAsia="DejaVu Serif" w:cs="DejaVu Serif"/>
          <w:sz w:val="24"/>
          <w:szCs w:val="24"/>
          <w:lang w:val="en-US"/>
        </w:rPr>
        <w:t xml:space="preserve">4.1 Acceptance checkpoint ..................................................................... 24</w:t>
      </w:r>
      <w:r>
        <w:rPr>
          <w:rFonts w:hint="eastAsia" w:ascii="DejaVu Serif" w:hAnsi="DejaVu Serif" w:cs="DejaVu Serif"/>
          <w:sz w:val="24"/>
          <w:szCs w:val="24"/>
          <w:lang w:val="en-US"/>
        </w:rPr>
      </w:r>
      <w:r>
        <w:rPr>
          <w:rFonts w:hint="eastAsia" w:ascii="DejaVu Serif" w:hAnsi="DejaVu Serif" w:cs="DejaVu Serif"/>
          <w:sz w:val="24"/>
          <w:szCs w:val="24"/>
          <w:lang w:val="en-US"/>
        </w:rPr>
      </w:r>
    </w:p>
    <w:p>
      <w:pPr>
        <w:pBdr/>
        <w:spacing w:line="480" w:lineRule="auto"/>
        <w:ind/>
        <w:jc w:val="both"/>
        <w:rPr>
          <w:rFonts w:hint="eastAsia" w:ascii="DejaVu Serif" w:hAnsi="DejaVu Serif" w:cs="DejaVu Serif"/>
          <w:sz w:val="24"/>
          <w:szCs w:val="24"/>
          <w:lang w:val="en-US"/>
        </w:rPr>
      </w:pPr>
      <w:r>
        <w:rPr>
          <w:rFonts w:ascii="DejaVu Serif" w:hAnsi="DejaVu Serif" w:eastAsia="DejaVu Serif" w:cs="DejaVu Serif"/>
          <w:sz w:val="24"/>
          <w:szCs w:val="24"/>
          <w:lang w:val="en-US"/>
        </w:rPr>
        <w:t xml:space="preserve">4.2 Comparison with the mean surface .................................................. 28</w:t>
      </w:r>
      <w:r>
        <w:rPr>
          <w:rFonts w:hint="eastAsia" w:ascii="DejaVu Serif" w:hAnsi="DejaVu Serif" w:cs="DejaVu Serif"/>
          <w:sz w:val="24"/>
          <w:szCs w:val="24"/>
          <w:lang w:val="en-US"/>
        </w:rPr>
      </w:r>
      <w:r>
        <w:rPr>
          <w:rFonts w:hint="eastAsia" w:ascii="DejaVu Serif" w:hAnsi="DejaVu Serif" w:cs="DejaVu Serif"/>
          <w:sz w:val="24"/>
          <w:szCs w:val="24"/>
          <w:lang w:val="en-US"/>
        </w:rPr>
      </w:r>
    </w:p>
    <w:p>
      <w:pPr>
        <w:pBdr/>
        <w:spacing w:line="480" w:lineRule="auto"/>
        <w:ind/>
        <w:jc w:val="both"/>
        <w:rPr>
          <w:rFonts w:ascii="DejaVu Serif" w:hAnsi="DejaVu Serif" w:eastAsia="DejaVu Serif" w:cs="DejaVu Serif"/>
          <w:sz w:val="24"/>
          <w:szCs w:val="24"/>
          <w:highlight w:val="none"/>
          <w:lang w:val="en-US"/>
        </w:rPr>
      </w:pPr>
      <w:r>
        <w:rPr>
          <w:rFonts w:ascii="DejaVu Serif" w:hAnsi="DejaVu Serif" w:eastAsia="DejaVu Serif" w:cs="DejaVu Serif"/>
          <w:sz w:val="24"/>
          <w:szCs w:val="24"/>
          <w:lang w:val="en-US"/>
        </w:rPr>
        <w:t xml:space="preserve">5 COMPARISON of the deviations from the ideal parabola.................... 36</w:t>
      </w:r>
      <w:r>
        <w:rPr>
          <w:rFonts w:hint="eastAsia" w:ascii="DejaVu Serif" w:hAnsi="DejaVu Serif" w:cs="DejaVu Serif"/>
          <w:sz w:val="24"/>
          <w:szCs w:val="24"/>
          <w:lang w:val="en-US"/>
        </w:rPr>
      </w:r>
      <w:r>
        <w:rPr>
          <w:rFonts w:ascii="DejaVu Serif" w:hAnsi="DejaVu Serif" w:eastAsia="DejaVu Serif" w:cs="DejaVu Serif"/>
          <w:sz w:val="24"/>
          <w:szCs w:val="24"/>
          <w:highlight w:val="none"/>
          <w:lang w:val="en-US"/>
        </w:rPr>
      </w:r>
    </w:p>
    <w:p>
      <w:pPr>
        <w:pBdr/>
        <w:spacing w:line="480" w:lineRule="auto"/>
        <w:ind/>
        <w:jc w:val="both"/>
        <w:rPr>
          <w:rFonts w:hint="eastAsia" w:ascii="DejaVu Serif" w:hAnsi="DejaVu Serif" w:cs="DejaVu Serif"/>
          <w:sz w:val="24"/>
          <w:szCs w:val="24"/>
          <w:lang w:val="en-US"/>
        </w:rPr>
      </w:pPr>
      <w:r>
        <w:rPr>
          <w:rFonts w:ascii="DejaVu Serif" w:hAnsi="DejaVu Serif" w:eastAsia="DejaVu Serif" w:cs="DejaVu Serif"/>
          <w:sz w:val="24"/>
          <w:szCs w:val="24"/>
          <w:highlight w:val="none"/>
          <w:lang w:val="en-US"/>
        </w:rPr>
        <w:t xml:space="preserve">6 CONCLUSIONS ................................................................................... 47</w:t>
      </w:r>
      <w:r>
        <w:rPr>
          <w:rFonts w:ascii="DejaVu Serif" w:hAnsi="DejaVu Serif" w:eastAsia="DejaVu Serif" w:cs="DejaVu Serif"/>
          <w:sz w:val="24"/>
          <w:szCs w:val="24"/>
          <w:highlight w:val="none"/>
          <w:lang w:val="en-US"/>
        </w:rPr>
      </w:r>
    </w:p>
    <w:p>
      <w:pPr>
        <w:pBdr/>
        <w:spacing w:line="480" w:lineRule="auto"/>
        <w:ind/>
        <w:jc w:val="both"/>
        <w:rPr>
          <w:rFonts w:hint="eastAsia" w:ascii="DejaVu Serif" w:hAnsi="DejaVu Serif" w:cs="DejaVu Serif"/>
          <w:sz w:val="24"/>
          <w:szCs w:val="24"/>
          <w:lang w:val="en-US"/>
        </w:rPr>
      </w:pPr>
      <w:r>
        <w:rPr>
          <w:rFonts w:ascii="DejaVu Serif" w:hAnsi="DejaVu Serif" w:eastAsia="DejaVu Serif" w:cs="DejaVu Serif"/>
          <w:sz w:val="24"/>
          <w:szCs w:val="24"/>
          <w:lang w:val="en-US"/>
        </w:rPr>
        <w:t xml:space="preserve">6 REFERENCES ..................................................................................... 48</w:t>
      </w:r>
      <w:r>
        <w:rPr>
          <w:rFonts w:hint="eastAsia" w:ascii="DejaVu Serif" w:hAnsi="DejaVu Serif" w:cs="DejaVu Serif"/>
          <w:sz w:val="24"/>
          <w:szCs w:val="24"/>
          <w:lang w:val="en-US"/>
        </w:rPr>
      </w:r>
      <w:r>
        <w:rPr>
          <w:rFonts w:hint="eastAsia" w:ascii="DejaVu Serif" w:hAnsi="DejaVu Serif" w:cs="DejaVu Serif"/>
          <w:sz w:val="24"/>
          <w:szCs w:val="24"/>
          <w:lang w:val="en-US"/>
        </w:rPr>
      </w:r>
    </w:p>
    <w:p>
      <w:pPr>
        <w:pBdr/>
        <w:spacing w:line="480" w:lineRule="auto"/>
        <w:ind/>
        <w:jc w:val="both"/>
        <w:rPr>
          <w:lang w:val="en-US"/>
        </w:rPr>
      </w:pPr>
      <w:r>
        <w:rPr>
          <w:rFonts w:ascii="DejaVu Serif" w:hAnsi="DejaVu Serif" w:eastAsia="DejaVu Serif" w:cs="DejaVu Serif"/>
          <w:b/>
          <w:bCs/>
          <w:sz w:val="24"/>
          <w:szCs w:val="24"/>
          <w:lang w:val="en-US"/>
        </w:rPr>
        <w:fldChar w:fldCharType="end"/>
      </w:r>
      <w:r>
        <w:rPr>
          <w:lang w:val="en-US"/>
        </w:rPr>
      </w:r>
      <w:r>
        <w:rPr>
          <w:lang w:val="en-US"/>
        </w:rPr>
      </w:r>
    </w:p>
    <w:p>
      <w:pPr>
        <w:pStyle w:val="1254"/>
        <w:pBdr/>
        <w:spacing/>
        <w:ind/>
        <w:rPr>
          <w:lang w:val="en-US"/>
        </w:rPr>
      </w:pPr>
      <w:r>
        <w:rPr>
          <w:lang w:val="en-US"/>
        </w:rPr>
        <w:t xml:space="preserve">Introduction</w:t>
      </w:r>
      <w:bookmarkStart w:id="18" w:name="_Toc7213222"/>
      <w:r/>
      <w:bookmarkEnd w:id="18"/>
      <w:r>
        <w:rPr>
          <w:lang w:val="en-US"/>
        </w:rPr>
      </w:r>
      <w:r>
        <w:rPr>
          <w:lang w:val="en-US"/>
        </w:rPr>
      </w:r>
    </w:p>
    <w:p>
      <w:pPr>
        <w:pStyle w:val="1240"/>
        <w:pBdr/>
        <w:spacing/>
        <w:ind/>
        <w:rPr>
          <w:lang w:val="en-US"/>
        </w:rPr>
      </w:pPr>
      <w:r>
        <w:rPr>
          <w:lang w:val="en-US"/>
        </w:rPr>
        <w:t xml:space="preserve">In the framework of WP10 Task 3, ENEA enriched its Optical Laboratory with the new optical profilometer </w:t>
      </w:r>
      <w:r>
        <w:rPr>
          <w:lang w:val="en-US"/>
        </w:rPr>
        <w:t xml:space="preserve">VISproPT</w:t>
      </w:r>
      <w:r>
        <w:rPr>
          <w:lang w:val="en-US"/>
        </w:rPr>
        <w:t xml:space="preserve">, devoted to the 3D-shape measurement of parabolic-trough (PT) reflective panels. Due to the Covid pandemic, the new instrument has become fully operational only since September 2022. A detailed description of the </w:t>
      </w:r>
      <w:r>
        <w:rPr>
          <w:lang w:val="en-US"/>
        </w:rPr>
        <w:t xml:space="preserve">VISproPT</w:t>
      </w:r>
      <w:r>
        <w:rPr>
          <w:lang w:val="en-US"/>
        </w:rPr>
        <w:t xml:space="preserve"> is given in [1], while the related software is today offered as open source at [2].</w:t>
      </w:r>
      <w:r>
        <w:rPr>
          <w:lang w:val="en-US"/>
        </w:rPr>
      </w:r>
      <w:r>
        <w:rPr>
          <w:lang w:val="en-US"/>
        </w:rPr>
      </w:r>
    </w:p>
    <w:p>
      <w:pPr>
        <w:pStyle w:val="1240"/>
        <w:pBdr/>
        <w:spacing/>
        <w:ind/>
        <w:rPr>
          <w:lang w:val="en-US"/>
        </w:rPr>
      </w:pPr>
      <w:r>
        <w:rPr>
          <w:lang w:val="en-US"/>
        </w:rPr>
        <w:t xml:space="preserve">In order to exploit the original approach used in the </w:t>
      </w:r>
      <w:r>
        <w:rPr>
          <w:lang w:val="en-US"/>
        </w:rPr>
        <w:t xml:space="preserve">VISproPT</w:t>
      </w:r>
      <w:r>
        <w:rPr>
          <w:lang w:val="en-US"/>
        </w:rPr>
        <w:t xml:space="preserve">, ENEA organized a new round-robin (RR) on 3D shape measurements of panels for PT solar collectors; a previous attempt, accomplished about 10 year ago in the SolarPACES </w:t>
      </w:r>
      <w:r>
        <w:rPr>
          <w:lang w:val="en-US"/>
        </w:rPr>
        <w:t xml:space="preserve">TaskIII</w:t>
      </w:r>
      <w:r>
        <w:rPr>
          <w:lang w:val="en-US"/>
        </w:rPr>
        <w:t xml:space="preserve"> framework [3], did not give satisfactory results because the differences among the results obtained by the participants were greater than the experimental error; as a matter of fact, today a dedicated guideline on the topic is still missing.</w:t>
      </w:r>
      <w:r>
        <w:rPr>
          <w:lang w:val="en-US"/>
        </w:rPr>
      </w:r>
      <w:r>
        <w:rPr>
          <w:lang w:val="en-US"/>
        </w:rPr>
      </w:r>
    </w:p>
    <w:p>
      <w:pPr>
        <w:pStyle w:val="1240"/>
        <w:pBdr/>
        <w:spacing/>
        <w:ind/>
        <w:rPr>
          <w:lang w:val="en-US"/>
        </w:rPr>
      </w:pPr>
      <w:r>
        <w:rPr>
          <w:lang w:val="en-US"/>
        </w:rPr>
        <w:t xml:space="preserve">The proposal was accepted by F-ISE and DLR and then was extended to the National Renewable Energy Laboratory (NREL) and Sandia National Laboratories (SANDIA), which benefit </w:t>
      </w:r>
      <w:r>
        <w:rPr>
          <w:lang w:val="en-US"/>
        </w:rPr>
        <w:t xml:space="preserve">f</w:t>
      </w:r>
      <w:r>
        <w:rPr>
          <w:lang w:val="en-US"/>
        </w:rPr>
        <w:t xml:space="preserve">ro</w:t>
      </w:r>
      <w:r>
        <w:rPr>
          <w:lang w:val="en-US"/>
        </w:rPr>
        <w:t xml:space="preserve">m</w:t>
      </w:r>
      <w:r>
        <w:rPr>
          <w:lang w:val="en-US"/>
        </w:rPr>
        <w:t xml:space="preserve"> </w:t>
      </w:r>
      <w:r>
        <w:rPr>
          <w:lang w:val="en-US"/>
        </w:rPr>
        <w:t xml:space="preserve">the Transnational Access tools offered by SFERA-III to send teams </w:t>
      </w:r>
      <w:r>
        <w:rPr>
          <w:lang w:val="en-US"/>
        </w:rPr>
        <w:t xml:space="preserve">to</w:t>
      </w:r>
      <w:r>
        <w:rPr>
          <w:lang w:val="en-US"/>
        </w:rPr>
        <w:t xml:space="preserve"> </w:t>
      </w:r>
      <w:r>
        <w:rPr>
          <w:lang w:val="en-US"/>
        </w:rPr>
        <w:t xml:space="preserve">Europe for visiting research infrastructures and participating in the introductory meeting to the round robin itself.</w:t>
      </w:r>
      <w:r>
        <w:rPr>
          <w:lang w:val="en-US"/>
        </w:rPr>
      </w:r>
      <w:r>
        <w:rPr>
          <w:lang w:val="en-US"/>
        </w:rPr>
      </w:r>
    </w:p>
    <w:p>
      <w:pPr>
        <w:pStyle w:val="1240"/>
        <w:pBdr/>
        <w:spacing/>
        <w:ind/>
        <w:rPr>
          <w:lang w:val="en-US"/>
        </w:rPr>
      </w:pPr>
      <w:r>
        <w:rPr>
          <w:lang w:val="en-US"/>
        </w:rPr>
        <w:t xml:space="preserve">ENEA studied a method to ensure the reproducible placing of the PT panels in any laboratory; a document [4] describing in detail the procedure to be used was distributed to the participants in July 2022.</w:t>
      </w:r>
      <w:r>
        <w:rPr>
          <w:lang w:val="en-US"/>
        </w:rPr>
      </w:r>
      <w:r>
        <w:rPr>
          <w:lang w:val="en-US"/>
        </w:rPr>
      </w:r>
    </w:p>
    <w:p>
      <w:pPr>
        <w:pStyle w:val="1240"/>
        <w:pBdr/>
        <w:spacing/>
        <w:ind/>
        <w:rPr>
          <w:lang w:val="en-US"/>
        </w:rPr>
      </w:pPr>
      <w:r>
        <w:rPr>
          <w:lang w:val="en-US"/>
        </w:rPr>
        <w:t xml:space="preserve">The box containing 3 inner and 3 outer panels for solar collector type LS3 (focal length 1710 mm), as well as the mechanical parts to make the supporting system, was shipped from ENEA to F-</w:t>
      </w:r>
      <w:r>
        <w:rPr>
          <w:lang w:val="en-US"/>
        </w:rPr>
        <w:t xml:space="preserve">ISE in January 2023. After the measurements, in April 2023 F-ISE shipped the box to DLR, which completed the measurements and shipped the box to SANDIA in July 2023. Today NREL has not yet completed the data processing, thus only part of the required data </w:t>
      </w:r>
      <w:r>
        <w:rPr>
          <w:lang w:val="en-US"/>
        </w:rPr>
        <w:t xml:space="preserve">are</w:t>
      </w:r>
      <w:r>
        <w:rPr>
          <w:lang w:val="en-US"/>
        </w:rPr>
        <w:t xml:space="preserve"> available and included in this report.</w:t>
      </w:r>
      <w:r>
        <w:rPr>
          <w:lang w:val="en-US"/>
        </w:rPr>
      </w:r>
      <w:r>
        <w:rPr>
          <w:lang w:val="en-US"/>
        </w:rPr>
      </w:r>
    </w:p>
    <w:p>
      <w:pPr>
        <w:pStyle w:val="1254"/>
        <w:pBdr/>
        <w:spacing/>
        <w:ind/>
        <w:rPr>
          <w:lang w:val="en-US"/>
        </w:rPr>
      </w:pPr>
      <w:r>
        <w:rPr>
          <w:lang w:val="en-US"/>
        </w:rPr>
        <w:t xml:space="preserve">Measurement equipment</w:t>
      </w:r>
      <w:r>
        <w:rPr>
          <w:lang w:val="en-US"/>
        </w:rPr>
      </w:r>
      <w:r>
        <w:rPr>
          <w:lang w:val="en-US"/>
        </w:rPr>
      </w:r>
    </w:p>
    <w:p>
      <w:pPr>
        <w:pStyle w:val="1240"/>
        <w:pBdr/>
        <w:spacing/>
        <w:ind/>
        <w:rPr>
          <w:lang w:val="en-US"/>
        </w:rPr>
      </w:pPr>
      <w:r>
        <w:rPr>
          <w:lang w:val="en-US"/>
        </w:rPr>
        <w:t xml:space="preserve">This section offers a short overview of the experimental equipment</w:t>
      </w:r>
      <w:r>
        <w:rPr>
          <w:lang w:val="en-US"/>
        </w:rPr>
        <w:t xml:space="preserve"> used by the RR participants.</w:t>
      </w:r>
      <w:r>
        <w:rPr>
          <w:lang w:val="en-US"/>
        </w:rPr>
      </w:r>
      <w:r>
        <w:rPr>
          <w:lang w:val="en-US"/>
        </w:rPr>
      </w:r>
    </w:p>
    <w:p>
      <w:pPr>
        <w:pStyle w:val="1255"/>
        <w:pBdr/>
        <w:spacing/>
        <w:ind/>
        <w:rPr>
          <w:lang w:val="en-US"/>
        </w:rPr>
      </w:pPr>
      <w:r>
        <w:rPr>
          <w:lang w:val="en-US"/>
        </w:rPr>
        <w:t xml:space="preserve">ENEA - </w:t>
      </w:r>
      <w:r>
        <w:rPr>
          <w:lang w:val="en-US"/>
        </w:rPr>
        <w:t xml:space="preserve">VISproPT</w:t>
      </w:r>
      <w:r>
        <w:rPr>
          <w:lang w:val="en-US"/>
        </w:rPr>
      </w:r>
      <w:r>
        <w:rPr>
          <w:lang w:val="en-US"/>
        </w:rPr>
      </w:r>
    </w:p>
    <w:p>
      <w:pPr>
        <w:pStyle w:val="1240"/>
        <w:pBdr/>
        <w:spacing/>
        <w:ind/>
        <w:rPr>
          <w:lang w:val="en-US"/>
        </w:rPr>
      </w:pPr>
      <w:r>
        <w:rPr>
          <w:lang w:val="en-US"/>
        </w:rPr>
        <w:t xml:space="preserve">A detailed description of the </w:t>
      </w:r>
      <w:r>
        <w:rPr>
          <w:lang w:val="en-US"/>
        </w:rPr>
        <w:t xml:space="preserve">VISproPT</w:t>
      </w:r>
      <w:r>
        <w:rPr>
          <w:lang w:val="en-US"/>
        </w:rPr>
        <w:t xml:space="preserve"> is given in [1], while the related software is offered as open source at [2].</w:t>
      </w:r>
      <w:r>
        <w:rPr>
          <w:lang w:val="en-US"/>
        </w:rPr>
      </w:r>
      <w:r>
        <w:rPr>
          <w:lang w:val="en-US"/>
        </w:rPr>
      </w:r>
    </w:p>
    <w:p>
      <w:pPr>
        <w:pStyle w:val="1240"/>
        <w:pBdr/>
        <w:spacing/>
        <w:ind/>
        <w:rPr>
          <w:lang w:val="en-US"/>
        </w:rPr>
      </w:pPr>
      <w:r>
        <w:rPr>
          <w:lang w:val="en-US"/>
        </w:rPr>
        <w:t xml:space="preserve">In short, the VIS method [5] just needs of a good monochrome digital camera and a structured light source; the source type and the arrangement of these components around the object to be measured depend on the specific case.</w:t>
      </w:r>
      <w:r>
        <w:rPr>
          <w:lang w:val="en-US"/>
        </w:rPr>
      </w:r>
      <w:r>
        <w:rPr>
          <w:lang w:val="en-US"/>
        </w:rPr>
      </w:r>
    </w:p>
    <w:p>
      <w:pPr>
        <w:pStyle w:val="1240"/>
        <w:pBdr/>
        <w:spacing/>
        <w:ind/>
        <w:rPr>
          <w:lang w:val="en-US"/>
        </w:rPr>
      </w:pPr>
      <w:r>
        <w:rPr>
          <w:lang w:val="en-US"/>
        </w:rPr>
        <w:t xml:space="preserve">The engineered version of the </w:t>
      </w:r>
      <w:r>
        <w:rPr>
          <w:lang w:val="en-US"/>
        </w:rPr>
        <w:t xml:space="preserve">VISprofile</w:t>
      </w:r>
      <w:r>
        <w:rPr>
          <w:lang w:val="en-US"/>
        </w:rPr>
        <w:t xml:space="preserve"> is named </w:t>
      </w:r>
      <w:r>
        <w:rPr>
          <w:lang w:val="en-US"/>
        </w:rPr>
        <w:t xml:space="preserve">VISproPT</w:t>
      </w:r>
      <w:r>
        <w:rPr>
          <w:lang w:val="en-US"/>
        </w:rPr>
        <w:t xml:space="preserve"> to distinguish it from the other instrument, named </w:t>
      </w:r>
      <w:r>
        <w:rPr>
          <w:lang w:val="en-US"/>
        </w:rPr>
        <w:t xml:space="preserve">VISproLF</w:t>
      </w:r>
      <w:r>
        <w:rPr>
          <w:lang w:val="en-US"/>
        </w:rPr>
        <w:t xml:space="preserve"> [6], designed for 3D shape measurements of panels for linear Fresnel collectors.</w:t>
      </w:r>
      <w:r>
        <w:rPr>
          <w:lang w:val="en-US"/>
        </w:rPr>
      </w:r>
      <w:r>
        <w:rPr>
          <w:lang w:val="en-US"/>
        </w:rPr>
      </w:r>
    </w:p>
    <w:p>
      <w:pPr>
        <w:pStyle w:val="1240"/>
        <w:pBdr/>
        <w:spacing/>
        <w:ind/>
        <w:rPr>
          <w:lang w:val="en-US"/>
        </w:rPr>
      </w:pPr>
      <w:r>
        <w:rPr>
          <w:lang w:val="en-US"/>
        </w:rPr>
        <w:t xml:space="preserve">The optical sketch adopted in </w:t>
      </w:r>
      <w:r>
        <w:rPr>
          <w:lang w:val="en-US"/>
        </w:rPr>
        <w:t xml:space="preserve">VISproPT</w:t>
      </w:r>
      <w:r>
        <w:rPr>
          <w:lang w:val="en-US"/>
        </w:rPr>
        <w:t xml:space="preserve"> is show</w:t>
      </w:r>
      <w:r>
        <w:rPr>
          <w:lang w:val="en-US"/>
        </w:rPr>
        <w:t xml:space="preserve">n in Figure 2.1-1, while the hardware, manufactured by MARPOSS Italia Spa [7], is shown in Figure 2.1-2. The PT panel to be investigated is placed on 4 supports (1,2,3,4) aligned on the same horizontal plane and positioned accordingly to the panel design. </w:t>
      </w:r>
      <w:r>
        <w:rPr>
          <w:lang w:val="en-US"/>
        </w:rPr>
      </w:r>
      <w:r>
        <w:rPr>
          <w:lang w:val="en-US"/>
        </w:rPr>
      </w:r>
    </w:p>
    <w:p>
      <w:pPr>
        <w:pStyle w:val="1240"/>
        <w:pBdr/>
        <w:spacing/>
        <w:ind/>
        <w:rPr>
          <w:lang w:val="en-US"/>
        </w:rPr>
      </w:pPr>
      <w:r>
        <w:rPr>
          <w:lang w:val="en-US"/>
        </w:rPr>
        <w:t xml:space="preserve">Initially, the origin of the laboratory reference frame (</w:t>
      </w:r>
      <w:r>
        <w:rPr>
          <w:lang w:val="en-US"/>
        </w:rPr>
        <w:t xml:space="preserve">LabRF</w:t>
      </w:r>
      <w:r>
        <w:rPr>
          <w:lang w:val="en-US"/>
        </w:rPr>
        <w:t xml:space="preserve">) was approximat</w:t>
      </w:r>
      <w:r>
        <w:rPr>
          <w:lang w:val="en-US"/>
        </w:rPr>
        <w:t xml:space="preserve">ely set in the centre of the 4 attaching points, with the Z axis aligned along the vertical and the X axis parallel to the motorized rail (and the direction of curvature of the panel). On the other hand, for the sake of comparison, in the RR the origin of </w:t>
      </w:r>
      <w:r>
        <w:rPr>
          <w:lang w:val="en-US"/>
        </w:rPr>
        <w:t xml:space="preserve">LabRF</w:t>
      </w:r>
      <w:r>
        <w:rPr>
          <w:lang w:val="en-US"/>
        </w:rPr>
        <w:t xml:space="preserve"> must be placed in </w:t>
      </w:r>
      <w:r>
        <w:rPr>
          <w:lang w:val="en-US"/>
        </w:rPr>
        <w:t xml:space="preserve">an</w:t>
      </w:r>
      <w:r>
        <w:rPr>
          <w:lang w:val="en-US"/>
        </w:rPr>
        <w:t xml:space="preserve"> unequivocally defined point like the centre of the metallic ball at the attaching point P2, which is the master one; the other attaching points are slaves (see [4]). The transformation of the coordinate system is very easy.</w:t>
      </w:r>
      <w:r>
        <w:rPr>
          <w:lang w:val="en-US"/>
        </w:rPr>
      </w:r>
      <w:r>
        <w:rPr>
          <w:lang w:val="en-US"/>
        </w:rPr>
      </w:r>
    </w:p>
    <w:tbl>
      <w:tblPr>
        <w:tblW w:w="0" w:type="auto"/>
        <w:tblBorders/>
        <w:tblLook w:val="04A0" w:firstRow="1" w:lastRow="0" w:firstColumn="1" w:lastColumn="0" w:noHBand="0" w:noVBand="1"/>
      </w:tblPr>
      <w:tblGrid>
        <w:gridCol w:w="9068"/>
      </w:tblGrid>
      <w:tr>
        <w:trPr/>
        <w:tc>
          <w:tcPr>
            <w:shd w:val="clear" w:color="auto" w:fill="auto"/>
            <w:tcBorders/>
            <w:tcW w:w="9068" w:type="dxa"/>
            <w:vAlign w:val="center"/>
            <w:textDirection w:val="lrTb"/>
            <w:noWrap w:val="false"/>
          </w:tcPr>
          <w:p>
            <w:pPr>
              <w:pStyle w:val="1240"/>
              <w:pBdr/>
              <w:spacing/>
              <w:ind/>
              <w:jc w:val="center"/>
              <w:rPr>
                <w:lang w:val="en-US"/>
              </w:rPr>
            </w:pPr>
            <w:r>
              <w:rPr>
                <w:lang w:val="en-US" w:eastAsia="en-GB"/>
              </w:rPr>
              <mc:AlternateContent>
                <mc:Choice Requires="wpg">
                  <w:drawing>
                    <wp:inline xmlns:wp="http://schemas.openxmlformats.org/drawingml/2006/wordprocessingDrawing" distT="0" distB="0" distL="0" distR="0">
                      <wp:extent cx="2880000" cy="2880000"/>
                      <wp:effectExtent l="0" t="0" r="0" b="0"/>
                      <wp:docPr id="1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322893" name=""/>
                              <pic:cNvPicPr>
                                <a:picLocks noChangeAspect="1"/>
                              </pic:cNvPicPr>
                              <pic:nvPr/>
                            </pic:nvPicPr>
                            <pic:blipFill>
                              <a:blip r:embed="rId18"/>
                              <a:stretch/>
                            </pic:blipFill>
                            <pic:spPr bwMode="auto">
                              <a:xfrm>
                                <a:off x="0" y="0"/>
                                <a:ext cx="2880000" cy="2880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226.77pt;height:226.77pt;mso-wrap-distance-left:0.00pt;mso-wrap-distance-top:0.00pt;mso-wrap-distance-right:0.00pt;mso-wrap-distance-bottom:0.00pt;z-index:1;" stroked="false">
                      <v:imagedata r:id="rId18" o:title=""/>
                      <o:lock v:ext="edit" rotation="t"/>
                    </v:shape>
                  </w:pict>
                </mc:Fallback>
              </mc:AlternateContent>
            </w:r>
            <w:r>
              <w:rPr>
                <w:lang w:val="en-US"/>
              </w:rPr>
            </w:r>
            <w:r>
              <w:rPr>
                <w:lang w:val="en-US"/>
              </w:rPr>
            </w:r>
          </w:p>
        </w:tc>
      </w:tr>
      <w:tr>
        <w:trPr/>
        <w:tc>
          <w:tcPr>
            <w:shd w:val="clear" w:color="auto" w:fill="auto"/>
            <w:tcBorders/>
            <w:tcW w:w="9068" w:type="dxa"/>
            <w:textDirection w:val="lrTb"/>
            <w:noWrap w:val="false"/>
          </w:tcPr>
          <w:p>
            <w:pPr>
              <w:pStyle w:val="1302"/>
              <w:pBdr/>
              <w:spacing/>
              <w:ind/>
              <w:jc w:val="both"/>
              <w:rPr>
                <w:b/>
                <w:bCs/>
                <w:lang w:val="en-US"/>
              </w:rPr>
            </w:pPr>
            <w:r/>
            <w:bookmarkStart w:id="30" w:name="_Ref880208"/>
            <w:r>
              <w:rPr>
                <w:rFonts w:eastAsia="Calibri"/>
                <w:b/>
                <w:bCs/>
                <w:szCs w:val="22"/>
                <w:lang w:val="en-US"/>
              </w:rPr>
              <w:t xml:space="preserve">Figure 2.1-1</w:t>
            </w:r>
            <w:bookmarkEnd w:id="30"/>
            <w:r>
              <w:rPr>
                <w:rFonts w:eastAsia="Calibri"/>
                <w:b/>
                <w:bCs/>
                <w:szCs w:val="22"/>
                <w:lang w:val="en-US"/>
              </w:rPr>
              <w:t xml:space="preserve">.</w:t>
            </w:r>
            <w:r>
              <w:rPr>
                <w:rFonts w:eastAsia="Calibri"/>
                <w:szCs w:val="22"/>
                <w:lang w:val="en-US"/>
              </w:rPr>
              <w:t xml:space="preserve">  </w:t>
            </w:r>
            <w:r>
              <w:rPr>
                <w:rFonts w:eastAsia="Calibri"/>
                <w:b/>
                <w:bCs/>
                <w:szCs w:val="22"/>
                <w:lang w:val="en-US"/>
              </w:rPr>
              <w:t xml:space="preserve">VISproPT</w:t>
            </w:r>
            <w:r>
              <w:rPr>
                <w:rFonts w:eastAsia="Calibri"/>
                <w:b/>
                <w:bCs/>
                <w:szCs w:val="22"/>
                <w:lang w:val="en-US"/>
              </w:rPr>
              <w:t xml:space="preserve"> optical sketch: two digital cameras (Cam1 and Cam2) acquire photos of the panel surface with the reflected images of the point source array. Five reference frames (RF) are used in the image-processing: 1) parabola (</w:t>
            </w:r>
            <w:r>
              <w:rPr>
                <w:rFonts w:eastAsia="Calibri"/>
                <w:b/>
                <w:bCs/>
                <w:szCs w:val="22"/>
                <w:lang w:val="en-US"/>
              </w:rPr>
              <w:t xml:space="preserve">ParRF</w:t>
            </w:r>
            <w:r>
              <w:rPr>
                <w:rFonts w:eastAsia="Calibri"/>
                <w:b/>
                <w:bCs/>
                <w:szCs w:val="22"/>
                <w:lang w:val="en-US"/>
              </w:rPr>
              <w:t xml:space="preserve">), 2) laboratory (</w:t>
            </w:r>
            <w:r>
              <w:rPr>
                <w:rFonts w:eastAsia="Calibri"/>
                <w:b/>
                <w:bCs/>
                <w:szCs w:val="22"/>
                <w:lang w:val="en-US"/>
              </w:rPr>
              <w:t xml:space="preserve">LabRF</w:t>
            </w:r>
            <w:r>
              <w:rPr>
                <w:rFonts w:eastAsia="Calibri"/>
                <w:b/>
                <w:bCs/>
                <w:szCs w:val="22"/>
                <w:lang w:val="en-US"/>
              </w:rPr>
              <w:t xml:space="preserve">), 3) point source array (</w:t>
            </w:r>
            <w:r>
              <w:rPr>
                <w:rFonts w:eastAsia="Calibri"/>
                <w:b/>
                <w:bCs/>
                <w:szCs w:val="22"/>
                <w:lang w:val="en-US"/>
              </w:rPr>
              <w:t xml:space="preserve">SourceRF</w:t>
            </w:r>
            <w:r>
              <w:rPr>
                <w:rFonts w:eastAsia="Calibri"/>
                <w:b/>
                <w:bCs/>
                <w:szCs w:val="22"/>
                <w:lang w:val="en-US"/>
              </w:rPr>
              <w:t xml:space="preserve">), 4) Cam1 (CamRF1), 5) Cam2 (CamRF2). At the end of the image processing, the experimental values of height and partial derivatives of the surface are gridded over the sampling matrix.</w:t>
            </w:r>
            <w:r>
              <w:rPr>
                <w:b/>
                <w:bCs/>
                <w:lang w:val="en-US"/>
              </w:rPr>
            </w:r>
            <w:r>
              <w:rPr>
                <w:b/>
                <w:bCs/>
                <w:lang w:val="en-US"/>
              </w:rPr>
            </w:r>
          </w:p>
        </w:tc>
      </w:tr>
    </w:tbl>
    <w:p>
      <w:pPr>
        <w:pBdr/>
        <w:spacing/>
        <w:ind/>
        <w:rPr>
          <w:lang w:val="en-US"/>
        </w:rPr>
      </w:pPr>
      <w:r>
        <w:rPr>
          <w:lang w:val="en-US"/>
        </w:rPr>
        <w:tab/>
      </w:r>
      <w:r>
        <w:rPr>
          <w:lang w:val="en-US"/>
        </w:rPr>
      </w:r>
      <w:r>
        <w:rPr>
          <w:lang w:val="en-US"/>
        </w:rPr>
      </w:r>
    </w:p>
    <w:tbl>
      <w:tblPr>
        <w:tblW w:w="9478" w:type="dxa"/>
        <w:jc w:val="center"/>
        <w:tblBorders/>
        <w:tblLook w:val="04A0" w:firstRow="1" w:lastRow="0" w:firstColumn="1" w:lastColumn="0" w:noHBand="0" w:noVBand="1"/>
      </w:tblPr>
      <w:tblGrid>
        <w:gridCol w:w="9478"/>
      </w:tblGrid>
      <w:tr>
        <w:trPr>
          <w:jc w:val="center"/>
          <w:trHeight w:val="4195"/>
        </w:trPr>
        <w:tc>
          <w:tcPr>
            <w:shd w:val="clear" w:color="ffffff" w:fill="ffffff"/>
            <w:tcBorders/>
            <w:tcW w:w="9478" w:type="dxa"/>
            <w:vAlign w:val="center"/>
            <w:textDirection w:val="lrTb"/>
            <w:noWrap w:val="false"/>
          </w:tcPr>
          <w:p>
            <w:pPr>
              <w:widowControl w:val="false"/>
              <w:pBdr/>
              <w:spacing w:line="240" w:lineRule="auto"/>
              <w:ind/>
              <w:jc w:val="center"/>
              <w:rPr>
                <w:rFonts w:ascii="Bookman Old Style" w:hAnsi="Bookman Old Style" w:eastAsia="Calibri"/>
                <w:sz w:val="22"/>
                <w:szCs w:val="18"/>
                <w:lang w:val="en-US"/>
              </w:rPr>
            </w:pPr>
            <w:r>
              <w:rPr>
                <w:rFonts w:ascii="Bookman Old Style" w:hAnsi="Bookman Old Style" w:eastAsia="Calibri"/>
                <w:sz w:val="22"/>
                <w:szCs w:val="18"/>
                <w:lang w:val="en-US" w:eastAsia="en-GB"/>
              </w:rPr>
              <mc:AlternateContent>
                <mc:Choice Requires="wpg">
                  <w:drawing>
                    <wp:inline xmlns:wp="http://schemas.openxmlformats.org/drawingml/2006/wordprocessingDrawing" distT="0" distB="0" distL="0" distR="0">
                      <wp:extent cx="2880000" cy="4107600"/>
                      <wp:effectExtent l="0" t="0" r="0" b="0"/>
                      <wp:docPr id="1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12367" name=""/>
                              <pic:cNvPicPr>
                                <a:picLocks noChangeAspect="1"/>
                              </pic:cNvPicPr>
                              <pic:nvPr/>
                            </pic:nvPicPr>
                            <pic:blipFill>
                              <a:blip r:embed="rId19"/>
                              <a:stretch/>
                            </pic:blipFill>
                            <pic:spPr bwMode="auto">
                              <a:xfrm>
                                <a:off x="0" y="0"/>
                                <a:ext cx="2880000" cy="41076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226.77pt;height:323.43pt;mso-wrap-distance-left:0.00pt;mso-wrap-distance-top:0.00pt;mso-wrap-distance-right:0.00pt;mso-wrap-distance-bottom:0.00pt;z-index:1;" stroked="false">
                      <v:imagedata r:id="rId19" o:title=""/>
                      <o:lock v:ext="edit" rotation="t"/>
                    </v:shape>
                  </w:pict>
                </mc:Fallback>
              </mc:AlternateContent>
            </w:r>
            <w:r>
              <w:rPr>
                <w:rFonts w:ascii="Bookman Old Style" w:hAnsi="Bookman Old Style" w:eastAsia="Calibri"/>
                <w:sz w:val="22"/>
                <w:szCs w:val="18"/>
                <w:lang w:val="en-US"/>
              </w:rPr>
            </w:r>
            <w:r>
              <w:rPr>
                <w:rFonts w:ascii="Bookman Old Style" w:hAnsi="Bookman Old Style" w:eastAsia="Calibri"/>
                <w:sz w:val="22"/>
                <w:szCs w:val="18"/>
                <w:lang w:val="en-US"/>
              </w:rPr>
            </w:r>
          </w:p>
        </w:tc>
      </w:tr>
      <w:tr>
        <w:trPr>
          <w:jc w:val="center"/>
          <w:trHeight w:val="450"/>
        </w:trPr>
        <w:tc>
          <w:tcPr>
            <w:shd w:val="clear" w:color="ffffff" w:fill="ffffff"/>
            <w:tcBorders/>
            <w:tcW w:w="9478" w:type="dxa"/>
            <w:textDirection w:val="lrTb"/>
            <w:noWrap w:val="false"/>
          </w:tcPr>
          <w:p>
            <w:pPr>
              <w:pStyle w:val="1302"/>
              <w:pBdr/>
              <w:spacing/>
              <w:ind/>
              <w:jc w:val="both"/>
              <w:rPr>
                <w:lang w:val="en-US"/>
              </w:rPr>
            </w:pPr>
            <w:r>
              <w:rPr>
                <w:b/>
                <w:bCs/>
                <w:lang w:val="en-US"/>
              </w:rPr>
              <w:t xml:space="preserve">Figure </w:t>
            </w:r>
            <w:r>
              <w:rPr>
                <w:b/>
                <w:bCs/>
                <w:lang w:val="en-US"/>
              </w:rPr>
              <w:fldChar w:fldCharType="begin"/>
            </w:r>
            <w:r>
              <w:rPr>
                <w:b/>
                <w:bCs/>
                <w:lang w:val="en-US"/>
              </w:rPr>
              <w:instrText xml:space="preserve"> SEQ Figure \* ARABIC </w:instrText>
            </w:r>
            <w:r>
              <w:rPr>
                <w:b/>
                <w:bCs/>
                <w:lang w:val="en-US"/>
              </w:rPr>
              <w:fldChar w:fldCharType="separate"/>
            </w:r>
            <w:r>
              <w:rPr>
                <w:b/>
                <w:bCs/>
                <w:lang w:val="en-US"/>
              </w:rPr>
              <w:t xml:space="preserve">2</w:t>
            </w:r>
            <w:r>
              <w:rPr>
                <w:b/>
                <w:bCs/>
                <w:lang w:val="en-US"/>
              </w:rPr>
              <w:fldChar w:fldCharType="end"/>
            </w:r>
            <w:r>
              <w:rPr>
                <w:b/>
                <w:bCs/>
                <w:lang w:val="en-US"/>
              </w:rPr>
              <w:t xml:space="preserve">.1-2.</w:t>
            </w:r>
            <w:r>
              <w:rPr>
                <w:lang w:val="en-US"/>
              </w:rPr>
              <w:t xml:space="preserve"> </w:t>
            </w:r>
            <w:r>
              <w:rPr>
                <w:b/>
                <w:lang w:val="en-US"/>
              </w:rPr>
              <w:t xml:space="preserve">VISproPT</w:t>
            </w:r>
            <w:r>
              <w:rPr>
                <w:b/>
                <w:lang w:val="en-US"/>
              </w:rPr>
              <w:t xml:space="preserve"> hardware. The main components </w:t>
            </w:r>
            <w:r>
              <w:rPr>
                <w:b/>
                <w:lang w:val="en-US"/>
              </w:rPr>
              <w:t xml:space="preserve">are:</w:t>
            </w:r>
            <w:r>
              <w:rPr>
                <w:b/>
                <w:lang w:val="en-US"/>
              </w:rPr>
              <w:t xml:space="preserve"> the point source array, two digital cameras and the motorized rail for moving the cameras over the specimen.</w:t>
            </w:r>
            <w:r>
              <w:rPr>
                <w:lang w:val="en-US"/>
              </w:rPr>
            </w:r>
            <w:r>
              <w:rPr>
                <w:lang w:val="en-US"/>
              </w:rPr>
            </w:r>
          </w:p>
        </w:tc>
      </w:tr>
    </w:tbl>
    <w:p>
      <w:pPr>
        <w:pBdr/>
        <w:spacing/>
        <w:ind/>
        <w:rPr>
          <w:lang w:val="en-US"/>
        </w:rPr>
      </w:pPr>
      <w:r>
        <w:rPr>
          <w:lang w:val="en-US"/>
        </w:rPr>
        <w:br w:type="page" w:clear="all"/>
      </w:r>
      <w:r>
        <w:rPr>
          <w:lang w:val="en-US"/>
        </w:rPr>
      </w:r>
      <w:r>
        <w:rPr>
          <w:lang w:val="en-US"/>
        </w:rPr>
      </w:r>
    </w:p>
    <w:p>
      <w:pPr>
        <w:pStyle w:val="1255"/>
        <w:pBdr/>
        <w:spacing/>
        <w:ind/>
        <w:rPr>
          <w:lang w:val="en-US"/>
        </w:rPr>
      </w:pPr>
      <w:r>
        <w:rPr>
          <w:lang w:val="en-US"/>
        </w:rPr>
        <w:t xml:space="preserve">F-ISE</w:t>
      </w:r>
      <w:bookmarkStart w:id="31" w:name="_Toc7213223"/>
      <w:r/>
      <w:bookmarkEnd w:id="31"/>
      <w:r>
        <w:rPr>
          <w:lang w:val="en-US"/>
        </w:rPr>
      </w:r>
      <w:r>
        <w:rPr>
          <w:lang w:val="en-US"/>
        </w:rPr>
      </w:r>
    </w:p>
    <w:p>
      <w:pPr>
        <w:pBdr/>
        <w:spacing w:line="360" w:lineRule="auto"/>
        <w:ind/>
        <w:jc w:val="both"/>
        <w:rPr>
          <w:rFonts w:ascii="Bookman Old Style" w:hAnsi="Bookman Old Style" w:eastAsia="Calibri"/>
          <w:sz w:val="22"/>
          <w:szCs w:val="18"/>
          <w:lang w:val="en-US"/>
        </w:rPr>
      </w:pPr>
      <w:r>
        <w:rPr>
          <w:rFonts w:ascii="Bookman Old Style" w:hAnsi="Bookman Old Style" w:eastAsia="Calibri"/>
          <w:sz w:val="22"/>
          <w:szCs w:val="18"/>
          <w:lang w:val="en-US"/>
        </w:rPr>
        <w:t xml:space="preserve">The local surface slope deviations of the parabolic-trough (PT) reflective panels of the 3D-shape round-robin were measured with the Fringe</w:t>
      </w:r>
      <w:r>
        <w:rPr>
          <w:rFonts w:ascii="Bookman Old Style" w:hAnsi="Bookman Old Style" w:eastAsia="Calibri"/>
          <w:sz w:val="22"/>
          <w:szCs w:val="18"/>
          <w:lang w:val="en-US"/>
        </w:rPr>
        <w:t xml:space="preserve"> Reflection Technique (FRT) at Fraunhofer ISE laboratory. FRT is a deflectometry-based measurement method, which in principle, a camera directed at the mirror surface, in this case the parabolic trough mirror, records a distorted reflection of a sinusoidal</w:t>
      </w:r>
      <w:r>
        <w:rPr>
          <w:rFonts w:ascii="Bookman Old Style" w:hAnsi="Bookman Old Style" w:eastAsia="Calibri"/>
          <w:sz w:val="22"/>
          <w:szCs w:val="18"/>
          <w:lang w:val="en-US"/>
        </w:rPr>
        <w:t xml:space="preserve"> pattern displayed by a projector, as shown in Fig. 2.2-1. In the laboratory setup, the camera is placed on the ceiling of the laboratory, the parabolic mirror on the ground, while the projector on the ground displays the sinusoidal pattern on the ceiling.</w:t>
      </w:r>
      <w:r>
        <w:rPr>
          <w:rFonts w:ascii="Bookman Old Style" w:hAnsi="Bookman Old Style" w:eastAsia="Calibri"/>
          <w:sz w:val="22"/>
          <w:szCs w:val="18"/>
          <w:lang w:val="en-US"/>
        </w:rPr>
      </w:r>
      <w:r>
        <w:rPr>
          <w:rFonts w:ascii="Bookman Old Style" w:hAnsi="Bookman Old Style" w:eastAsia="Calibri"/>
          <w:sz w:val="22"/>
          <w:szCs w:val="18"/>
          <w:lang w:val="en-US"/>
        </w:rPr>
      </w:r>
    </w:p>
    <w:p>
      <w:pPr>
        <w:pBdr/>
        <w:spacing w:line="360" w:lineRule="auto"/>
        <w:ind/>
        <w:rPr>
          <w:rFonts w:ascii="Bookman Old Style" w:hAnsi="Bookman Old Style" w:eastAsia="Calibri"/>
          <w:sz w:val="22"/>
          <w:szCs w:val="18"/>
          <w:lang w:val="en-US"/>
        </w:rPr>
      </w:pPr>
      <w:r>
        <w:rPr>
          <w:rFonts w:ascii="Bookman Old Style" w:hAnsi="Bookman Old Style" w:eastAsia="Calibri"/>
          <w:sz w:val="22"/>
          <w:szCs w:val="18"/>
          <w:lang w:val="en-US"/>
        </w:rPr>
      </w:r>
      <w:r>
        <w:rPr>
          <w:rFonts w:ascii="Bookman Old Style" w:hAnsi="Bookman Old Style" w:eastAsia="Calibri"/>
          <w:sz w:val="22"/>
          <w:szCs w:val="18"/>
          <w:lang w:val="en-US"/>
        </w:rPr>
      </w:r>
      <w:r>
        <w:rPr>
          <w:rFonts w:ascii="Bookman Old Style" w:hAnsi="Bookman Old Style" w:eastAsia="Calibri"/>
          <w:sz w:val="22"/>
          <w:szCs w:val="18"/>
          <w:lang w:val="en-US"/>
        </w:rPr>
      </w:r>
    </w:p>
    <w:p>
      <w:pPr>
        <w:pBdr/>
        <w:spacing w:line="360" w:lineRule="auto"/>
        <w:ind/>
        <w:rPr>
          <w:rFonts w:ascii="Bookman Old Style" w:hAnsi="Bookman Old Style" w:eastAsia="Calibri"/>
          <w:sz w:val="22"/>
          <w:szCs w:val="18"/>
          <w:lang w:val="en-US"/>
        </w:rPr>
      </w:pPr>
      <w:r>
        <w:rPr>
          <w:rFonts w:ascii="Bookman Old Style" w:hAnsi="Bookman Old Style" w:eastAsia="Calibri"/>
          <w:sz w:val="22"/>
          <w:szCs w:val="18"/>
          <w:lang w:val="en-US"/>
        </w:rPr>
      </w:r>
      <w:r>
        <w:rPr>
          <w:rFonts w:ascii="Bookman Old Style" w:hAnsi="Bookman Old Style" w:eastAsia="Calibri"/>
          <w:sz w:val="22"/>
          <w:szCs w:val="18"/>
          <w:lang w:val="en-US"/>
        </w:rPr>
      </w:r>
      <w:r>
        <w:rPr>
          <w:rFonts w:ascii="Bookman Old Style" w:hAnsi="Bookman Old Style" w:eastAsia="Calibri"/>
          <w:sz w:val="22"/>
          <w:szCs w:val="18"/>
          <w:lang w:val="en-US"/>
        </w:rPr>
      </w:r>
    </w:p>
    <w:p>
      <w:pPr>
        <w:pBdr/>
        <w:spacing w:line="360" w:lineRule="auto"/>
        <w:ind/>
        <w:rPr>
          <w:rFonts w:ascii="Bookman Old Style" w:hAnsi="Bookman Old Style" w:eastAsia="Calibri"/>
          <w:sz w:val="22"/>
          <w:szCs w:val="18"/>
          <w:lang w:val="en-US"/>
        </w:rPr>
      </w:pPr>
      <w:r>
        <w:rPr>
          <w:rFonts w:ascii="Bookman Old Style" w:hAnsi="Bookman Old Style" w:eastAsia="Calibri"/>
          <w:sz w:val="22"/>
          <w:szCs w:val="18"/>
          <w:lang w:val="en-US"/>
        </w:rPr>
      </w:r>
      <w:r>
        <w:rPr>
          <w:rFonts w:ascii="Bookman Old Style" w:hAnsi="Bookman Old Style" w:eastAsia="Calibri"/>
          <w:sz w:val="22"/>
          <w:szCs w:val="18"/>
          <w:lang w:val="en-US"/>
        </w:rPr>
      </w:r>
      <w:r>
        <w:rPr>
          <w:rFonts w:ascii="Bookman Old Style" w:hAnsi="Bookman Old Style" w:eastAsia="Calibri"/>
          <w:sz w:val="22"/>
          <w:szCs w:val="18"/>
          <w:lang w:val="en-US"/>
        </w:rPr>
      </w:r>
    </w:p>
    <w:p>
      <w:pPr>
        <w:keepNext w:val="true"/>
        <w:pBdr/>
        <w:spacing w:line="360" w:lineRule="auto"/>
        <w:ind/>
        <w:jc w:val="center"/>
        <w:rPr>
          <w:lang w:val="en-US"/>
        </w:rPr>
      </w:pPr>
      <w:r>
        <w:rPr>
          <w:rFonts w:ascii="Bookman Old Style" w:hAnsi="Bookman Old Style" w:eastAsia="Calibri"/>
          <w:sz w:val="22"/>
          <w:szCs w:val="18"/>
          <w:lang w:val="en-US"/>
        </w:rPr>
        <mc:AlternateContent>
          <mc:Choice Requires="wpg">
            <w:drawing>
              <wp:inline xmlns:wp="http://schemas.openxmlformats.org/drawingml/2006/wordprocessingDrawing" distT="0" distB="0" distL="0" distR="0">
                <wp:extent cx="2878373" cy="2918128"/>
                <wp:effectExtent l="0" t="0" r="3810" b="6985"/>
                <wp:docPr id="18" name="Picture 51"/>
                <wp:cNvGraphicFramePr/>
                <a:graphic xmlns:a="http://schemas.openxmlformats.org/drawingml/2006/main">
                  <a:graphicData uri="http://schemas.openxmlformats.org/drawingml/2006/picture">
                    <pic:pic xmlns:pic="http://schemas.openxmlformats.org/drawingml/2006/picture">
                      <pic:nvPicPr>
                        <pic:cNvPr id="8" name="Content Placeholder 3"/>
                        <pic:cNvPicPr/>
                        <pic:nvPr/>
                      </pic:nvPicPr>
                      <pic:blipFill>
                        <a:blip r:embed="rId20"/>
                        <a:srcRect l="0" t="0" r="8528" b="0"/>
                        <a:stretch/>
                      </pic:blipFill>
                      <pic:spPr bwMode="auto">
                        <a:xfrm>
                          <a:off x="0" y="0"/>
                          <a:ext cx="2878373" cy="2918128"/>
                        </a:xfrm>
                        <a:prstGeom prst="rect">
                          <a:avLst/>
                        </a:prstGeom>
                        <a:noFill/>
                        <a:ln>
                          <a:noFill/>
                        </a:ln>
                        <a:effectLst/>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226.64pt;height:229.77pt;mso-wrap-distance-left:0.00pt;mso-wrap-distance-top:0.00pt;mso-wrap-distance-right:0.00pt;mso-wrap-distance-bottom:0.00pt;z-index:1;" stroked="f">
                <v:imagedata r:id="rId20" o:title=""/>
                <o:lock v:ext="edit" rotation="t"/>
              </v:shape>
            </w:pict>
          </mc:Fallback>
        </mc:AlternateContent>
      </w:r>
      <w:r>
        <w:rPr>
          <w:lang w:val="en-US"/>
        </w:rPr>
      </w:r>
      <w:r>
        <w:rPr>
          <w:lang w:val="en-US"/>
        </w:rPr>
      </w:r>
    </w:p>
    <w:p>
      <w:pPr>
        <w:keepNext w:val="true"/>
        <w:pBdr/>
        <w:spacing w:line="360" w:lineRule="auto"/>
        <w:ind/>
        <w:jc w:val="center"/>
        <w:rPr>
          <w:lang w:val="en-US"/>
        </w:rPr>
      </w:pPr>
      <w:r>
        <w:rPr>
          <w:lang w:val="en-US"/>
        </w:rPr>
      </w:r>
      <w:r>
        <w:rPr>
          <w:lang w:val="en-US"/>
        </w:rPr>
      </w:r>
      <w:r>
        <w:rPr>
          <w:lang w:val="en-US"/>
        </w:rPr>
      </w:r>
    </w:p>
    <w:p>
      <w:pPr>
        <w:pStyle w:val="1311"/>
        <w:pBdr/>
        <w:spacing/>
        <w:ind/>
        <w:jc w:val="both"/>
        <w:rPr>
          <w:rFonts w:ascii="Bookman Old Style" w:hAnsi="Bookman Old Style"/>
          <w:bCs w:val="0"/>
          <w:sz w:val="22"/>
          <w:lang w:val="en-US"/>
        </w:rPr>
      </w:pPr>
      <w:r/>
      <w:bookmarkStart w:id="32" w:name="_Ref155193267"/>
      <w:r>
        <w:rPr>
          <w:rFonts w:ascii="Bookman Old Style" w:hAnsi="Bookman Old Style"/>
          <w:bCs w:val="0"/>
          <w:sz w:val="22"/>
          <w:lang w:val="en-US"/>
        </w:rPr>
        <w:t xml:space="preserve">Figure 2.2-1</w:t>
      </w:r>
      <w:bookmarkEnd w:id="32"/>
      <w:r>
        <w:rPr>
          <w:rFonts w:ascii="Bookman Old Style" w:hAnsi="Bookman Old Style"/>
          <w:bCs w:val="0"/>
          <w:sz w:val="22"/>
          <w:lang w:val="en-US"/>
        </w:rPr>
        <w:t xml:space="preserve">. Deflectometry setup at Fraunhofer ISE for the shape measurement of the parabolic trough mirrors. On the top right, the camera is fixed, so the distorted reflection of the sinu</w:t>
      </w:r>
      <w:r>
        <w:rPr>
          <w:rFonts w:ascii="Bookman Old Style" w:hAnsi="Bookman Old Style"/>
          <w:bCs w:val="0"/>
          <w:sz w:val="22"/>
          <w:lang w:val="en-US"/>
        </w:rPr>
        <w:t xml:space="preserve">soidal pattern can be recorded. On the bottom is placed the parabolic trough mirror and next to it the projector, which displays the sinusoidal pattern on the ceiling of the laboratory. The red square on the pattern is the area which the camera can record.</w:t>
      </w:r>
      <w:r>
        <w:rPr>
          <w:rFonts w:ascii="Bookman Old Style" w:hAnsi="Bookman Old Style"/>
          <w:bCs w:val="0"/>
          <w:sz w:val="22"/>
          <w:lang w:val="en-US"/>
        </w:rPr>
      </w:r>
      <w:r>
        <w:rPr>
          <w:rFonts w:ascii="Bookman Old Style" w:hAnsi="Bookman Old Style"/>
          <w:bCs w:val="0"/>
          <w:sz w:val="22"/>
          <w:lang w:val="en-US"/>
        </w:rPr>
      </w:r>
    </w:p>
    <w:p>
      <w:pPr>
        <w:pBdr/>
        <w:spacing w:line="360" w:lineRule="auto"/>
        <w:ind/>
        <w:rPr>
          <w:rFonts w:ascii="Bookman Old Style" w:hAnsi="Bookman Old Style" w:eastAsia="Calibri"/>
          <w:sz w:val="22"/>
          <w:szCs w:val="18"/>
          <w:lang w:val="en-US"/>
        </w:rPr>
      </w:pPr>
      <w:r>
        <w:rPr>
          <w:rFonts w:ascii="Bookman Old Style" w:hAnsi="Bookman Old Style" w:eastAsia="Calibri"/>
          <w:sz w:val="22"/>
          <w:szCs w:val="18"/>
          <w:lang w:val="en-US"/>
        </w:rPr>
      </w:r>
      <w:r>
        <w:rPr>
          <w:rFonts w:ascii="Bookman Old Style" w:hAnsi="Bookman Old Style" w:eastAsia="Calibri"/>
          <w:sz w:val="22"/>
          <w:szCs w:val="18"/>
          <w:lang w:val="en-US"/>
        </w:rPr>
      </w:r>
      <w:r>
        <w:rPr>
          <w:rFonts w:ascii="Bookman Old Style" w:hAnsi="Bookman Old Style" w:eastAsia="Calibri"/>
          <w:sz w:val="22"/>
          <w:szCs w:val="18"/>
          <w:lang w:val="en-US"/>
        </w:rPr>
      </w:r>
    </w:p>
    <w:p>
      <w:pPr>
        <w:pBdr/>
        <w:spacing w:line="360" w:lineRule="auto"/>
        <w:ind/>
        <w:jc w:val="both"/>
        <w:rPr>
          <w:rFonts w:ascii="Bookman Old Style" w:hAnsi="Bookman Old Style" w:eastAsia="Calibri"/>
          <w:sz w:val="22"/>
          <w:szCs w:val="18"/>
          <w:lang w:val="en-US"/>
        </w:rPr>
      </w:pPr>
      <w:r>
        <w:rPr>
          <w:rFonts w:ascii="Bookman Old Style" w:hAnsi="Bookman Old Style" w:eastAsia="Calibri"/>
          <w:sz w:val="22"/>
          <w:szCs w:val="18"/>
          <w:lang w:val="en-US"/>
        </w:rPr>
        <w:t xml:space="preserve">The LCD projector has a XGA (1024 x 768) resolution with a pixel width and height of 0,27 mm. The camera has a focal length of 12 mm, resolution of 1936 (H) x 1458 (V) and a pixel width and height of 3,69 </w:t>
      </w:r>
      <w:r>
        <w:rPr>
          <w:rFonts w:ascii="Bookman Old Style" w:hAnsi="Bookman Old Style" w:eastAsia="Calibri"/>
          <w:sz w:val="22"/>
          <w:szCs w:val="18"/>
          <w:lang w:val="en-US"/>
        </w:rPr>
        <w:t xml:space="preserve">μm</w:t>
      </w:r>
      <w:r>
        <w:rPr>
          <w:rFonts w:ascii="Bookman Old Style" w:hAnsi="Bookman Old Style" w:eastAsia="Calibri"/>
          <w:sz w:val="22"/>
          <w:szCs w:val="18"/>
          <w:lang w:val="en-US"/>
        </w:rPr>
        <w:t xml:space="preserve">.</w:t>
      </w:r>
      <w:r>
        <w:rPr>
          <w:rFonts w:ascii="Bookman Old Style" w:hAnsi="Bookman Old Style" w:eastAsia="Calibri"/>
          <w:sz w:val="22"/>
          <w:szCs w:val="18"/>
          <w:lang w:val="en-US"/>
        </w:rPr>
      </w:r>
      <w:r>
        <w:rPr>
          <w:rFonts w:ascii="Bookman Old Style" w:hAnsi="Bookman Old Style" w:eastAsia="Calibri"/>
          <w:sz w:val="22"/>
          <w:szCs w:val="18"/>
          <w:lang w:val="en-US"/>
        </w:rPr>
      </w:r>
    </w:p>
    <w:p>
      <w:pPr>
        <w:pBdr/>
        <w:spacing w:line="360" w:lineRule="auto"/>
        <w:ind/>
        <w:jc w:val="both"/>
        <w:rPr>
          <w:rFonts w:ascii="Bookman Old Style" w:hAnsi="Bookman Old Style" w:eastAsia="Calibri"/>
          <w:sz w:val="22"/>
          <w:szCs w:val="18"/>
          <w:lang w:val="en-US"/>
        </w:rPr>
      </w:pPr>
      <w:r>
        <w:rPr>
          <w:rFonts w:ascii="Bookman Old Style" w:hAnsi="Bookman Old Style" w:eastAsia="Calibri"/>
          <w:sz w:val="22"/>
          <w:szCs w:val="18"/>
          <w:lang w:val="en-US"/>
        </w:rPr>
      </w:r>
      <w:r>
        <w:rPr>
          <w:rFonts w:ascii="Bookman Old Style" w:hAnsi="Bookman Old Style" w:eastAsia="Calibri"/>
          <w:sz w:val="22"/>
          <w:szCs w:val="18"/>
          <w:lang w:val="en-US"/>
        </w:rPr>
      </w:r>
      <w:r>
        <w:rPr>
          <w:rFonts w:ascii="Bookman Old Style" w:hAnsi="Bookman Old Style" w:eastAsia="Calibri"/>
          <w:sz w:val="22"/>
          <w:szCs w:val="18"/>
          <w:lang w:val="en-US"/>
        </w:rPr>
      </w:r>
    </w:p>
    <w:p>
      <w:pPr>
        <w:pBdr/>
        <w:spacing w:line="360" w:lineRule="auto"/>
        <w:ind/>
        <w:jc w:val="both"/>
        <w:rPr>
          <w:rFonts w:ascii="Bookman Old Style" w:hAnsi="Bookman Old Style" w:eastAsia="Calibri"/>
          <w:sz w:val="22"/>
          <w:szCs w:val="18"/>
          <w:lang w:val="en-US"/>
        </w:rPr>
      </w:pPr>
      <w:r>
        <w:rPr>
          <w:rFonts w:ascii="Bookman Old Style" w:hAnsi="Bookman Old Style" w:eastAsia="Calibri"/>
          <w:sz w:val="22"/>
          <w:szCs w:val="18"/>
          <w:lang w:val="en-US"/>
        </w:rPr>
        <w:t xml:space="preserve">A software algorithm evaluates the pattern and calculates the surface normal for ea</w:t>
      </w:r>
      <w:r>
        <w:rPr>
          <w:rFonts w:ascii="Bookman Old Style" w:hAnsi="Bookman Old Style" w:eastAsia="Calibri"/>
          <w:sz w:val="22"/>
          <w:szCs w:val="18"/>
          <w:lang w:val="en-US"/>
        </w:rPr>
        <w:t xml:space="preserve">ch point imaged in a camera pixel, see 2.2-2. The advantage of the method is a spatially resolved measurement of the entire reflector area seen by the camera with a fine lateral resolution and information on the shape, surface gradients and microstructure.</w:t>
      </w:r>
      <w:r>
        <w:rPr>
          <w:rFonts w:ascii="Bookman Old Style" w:hAnsi="Bookman Old Style" w:eastAsia="Calibri"/>
          <w:sz w:val="22"/>
          <w:szCs w:val="18"/>
          <w:lang w:val="en-US"/>
        </w:rPr>
      </w:r>
      <w:r>
        <w:rPr>
          <w:rFonts w:ascii="Bookman Old Style" w:hAnsi="Bookman Old Style" w:eastAsia="Calibri"/>
          <w:sz w:val="22"/>
          <w:szCs w:val="18"/>
          <w:lang w:val="en-US"/>
        </w:rPr>
      </w:r>
    </w:p>
    <w:p>
      <w:pPr>
        <w:keepNext w:val="true"/>
        <w:pBdr/>
        <w:spacing w:line="360" w:lineRule="auto"/>
        <w:ind/>
        <w:jc w:val="center"/>
        <w:rPr>
          <w:lang w:val="en-US"/>
        </w:rPr>
      </w:pPr>
      <w:r>
        <w:rPr>
          <w:rFonts w:ascii="Bookman Old Style" w:hAnsi="Bookman Old Style" w:eastAsia="Calibri"/>
          <w:sz w:val="22"/>
          <w:szCs w:val="18"/>
          <w:lang w:val="en-US"/>
        </w:rPr>
        <mc:AlternateContent>
          <mc:Choice Requires="wpg">
            <w:drawing>
              <wp:inline xmlns:wp="http://schemas.openxmlformats.org/drawingml/2006/wordprocessingDrawing" distT="0" distB="0" distL="0" distR="0">
                <wp:extent cx="3331597" cy="2285398"/>
                <wp:effectExtent l="0" t="0" r="2540" b="635"/>
                <wp:docPr id="19"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r/>
                      </pic:nvPicPr>
                      <pic:blipFill>
                        <a:blip r:embed="rId21"/>
                        <a:stretch/>
                      </pic:blipFill>
                      <pic:spPr bwMode="auto">
                        <a:xfrm>
                          <a:off x="0" y="0"/>
                          <a:ext cx="3338010" cy="2289797"/>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262.33pt;height:179.95pt;mso-wrap-distance-left:0.00pt;mso-wrap-distance-top:0.00pt;mso-wrap-distance-right:0.00pt;mso-wrap-distance-bottom:0.00pt;z-index:1;" stroked="f">
                <v:imagedata r:id="rId21" o:title=""/>
                <o:lock v:ext="edit" rotation="t"/>
              </v:shape>
            </w:pict>
          </mc:Fallback>
        </mc:AlternateContent>
      </w:r>
      <w:r>
        <w:rPr>
          <w:lang w:val="en-US"/>
        </w:rPr>
      </w:r>
      <w:r>
        <w:rPr>
          <w:lang w:val="en-US"/>
        </w:rPr>
      </w:r>
    </w:p>
    <w:p>
      <w:pPr>
        <w:pBdr/>
        <w:spacing w:line="240" w:lineRule="auto"/>
        <w:ind/>
        <w:rPr>
          <w:rFonts w:ascii="Bookman Old Style" w:hAnsi="Bookman Old Style"/>
          <w:b/>
          <w:sz w:val="22"/>
          <w:lang w:val="en-US"/>
        </w:rPr>
      </w:pPr>
      <w:r/>
      <w:bookmarkStart w:id="33" w:name="_Ref155193276"/>
      <w:r>
        <w:rPr>
          <w:rFonts w:ascii="Bookman Old Style" w:hAnsi="Bookman Old Style"/>
          <w:b/>
          <w:sz w:val="22"/>
          <w:lang w:val="en-US"/>
        </w:rPr>
        <w:t xml:space="preserve">Figure 2.2-2</w:t>
      </w:r>
      <w:bookmarkEnd w:id="33"/>
      <w:r>
        <w:rPr>
          <w:rFonts w:ascii="Bookman Old Style" w:hAnsi="Bookman Old Style"/>
          <w:b/>
          <w:sz w:val="22"/>
          <w:lang w:val="en-US"/>
        </w:rPr>
        <w:t xml:space="preserve">. Sketch of the measurement process. A camera records multiple reflected patterns according to a phase-sh</w:t>
      </w:r>
      <w:r>
        <w:rPr>
          <w:rFonts w:ascii="Bookman Old Style" w:hAnsi="Bookman Old Style"/>
          <w:b/>
          <w:sz w:val="22"/>
          <w:lang w:val="en-US"/>
        </w:rPr>
        <w:t xml:space="preserve">ifting technique. Shape irregularities on the specular surface result in distorted fringe patterns, which are evaluated to determine the actual surface slope. In the setup at Fraunhofer ISE, the screen which projects the pattern is replaced by a projector.</w:t>
      </w:r>
      <w:r>
        <w:rPr>
          <w:rFonts w:ascii="Bookman Old Style" w:hAnsi="Bookman Old Style"/>
          <w:b/>
          <w:sz w:val="22"/>
          <w:lang w:val="en-US"/>
        </w:rPr>
      </w:r>
      <w:r>
        <w:rPr>
          <w:rFonts w:ascii="Bookman Old Style" w:hAnsi="Bookman Old Style"/>
          <w:b/>
          <w:sz w:val="22"/>
          <w:lang w:val="en-US"/>
        </w:rPr>
      </w:r>
    </w:p>
    <w:p>
      <w:pPr>
        <w:pBdr/>
        <w:spacing/>
        <w:ind/>
        <w:rPr>
          <w:lang w:val="en-US"/>
        </w:rPr>
      </w:pPr>
      <w:r>
        <w:rPr>
          <w:lang w:val="en-US"/>
        </w:rPr>
      </w:r>
      <w:r>
        <w:rPr>
          <w:lang w:val="en-US"/>
        </w:rPr>
      </w:r>
      <w:r>
        <w:rPr>
          <w:lang w:val="en-US"/>
        </w:rPr>
      </w:r>
    </w:p>
    <w:p>
      <w:pPr>
        <w:pBdr/>
        <w:spacing w:line="360" w:lineRule="auto"/>
        <w:ind/>
        <w:jc w:val="both"/>
        <w:rPr>
          <w:rFonts w:ascii="Bookman Old Style" w:hAnsi="Bookman Old Style" w:eastAsia="Calibri"/>
          <w:sz w:val="22"/>
          <w:szCs w:val="18"/>
          <w:lang w:val="en-US"/>
        </w:rPr>
      </w:pPr>
      <w:r>
        <w:rPr>
          <w:rFonts w:ascii="Bookman Old Style" w:hAnsi="Bookman Old Style" w:eastAsia="Calibri"/>
          <w:sz w:val="22"/>
          <w:szCs w:val="18"/>
          <w:lang w:val="en-US"/>
        </w:rPr>
        <w:t xml:space="preserve">The calibration of the system is carried out using a laser scanner which extracts the world coordinates of squared markers placed on the ground and displayed on the ceiling from the projector (2</w:t>
      </w:r>
      <w:r>
        <w:rPr>
          <w:rFonts w:ascii="Bookman Old Style" w:hAnsi="Bookman Old Style" w:eastAsia="Calibri"/>
          <w:sz w:val="22"/>
          <w:szCs w:val="18"/>
          <w:lang w:val="en-US"/>
        </w:rPr>
        <w:t xml:space="preserve">.2-3A). Similarly, the camera takes a picture of the markers on the ground, obtaining the pixel coordinates of the markers (2.2-3B). Finally, an algorithm correlates the world coordinates of the laser scanner with the pixels of the camera for each marker. </w:t>
      </w:r>
      <w:r>
        <w:rPr>
          <w:rFonts w:ascii="Bookman Old Style" w:hAnsi="Bookman Old Style" w:eastAsia="Calibri"/>
          <w:sz w:val="22"/>
          <w:szCs w:val="18"/>
          <w:lang w:val="en-US"/>
        </w:rPr>
      </w:r>
      <w:r>
        <w:rPr>
          <w:rFonts w:ascii="Bookman Old Style" w:hAnsi="Bookman Old Style" w:eastAsia="Calibri"/>
          <w:sz w:val="22"/>
          <w:szCs w:val="18"/>
          <w:lang w:val="en-US"/>
        </w:rPr>
      </w:r>
    </w:p>
    <w:p>
      <w:pPr>
        <w:pBdr/>
        <w:spacing w:line="360" w:lineRule="auto"/>
        <w:ind/>
        <w:jc w:val="both"/>
        <w:rPr>
          <w:rFonts w:ascii="Bookman Old Style" w:hAnsi="Bookman Old Style" w:eastAsia="Calibri"/>
          <w:sz w:val="22"/>
          <w:szCs w:val="18"/>
          <w:lang w:val="en-US"/>
        </w:rPr>
      </w:pPr>
      <w:r>
        <w:rPr>
          <w:rFonts w:ascii="Bookman Old Style" w:hAnsi="Bookman Old Style" w:eastAsia="Calibri"/>
          <w:sz w:val="22"/>
          <w:szCs w:val="18"/>
          <w:lang w:val="en-US"/>
        </w:rPr>
      </w:r>
      <w:r>
        <w:rPr>
          <w:rFonts w:ascii="Bookman Old Style" w:hAnsi="Bookman Old Style" w:eastAsia="Calibri"/>
          <w:sz w:val="22"/>
          <w:szCs w:val="18"/>
          <w:lang w:val="en-US"/>
        </w:rPr>
      </w:r>
      <w:r>
        <w:rPr>
          <w:rFonts w:ascii="Bookman Old Style" w:hAnsi="Bookman Old Style" w:eastAsia="Calibri"/>
          <w:sz w:val="22"/>
          <w:szCs w:val="18"/>
          <w:lang w:val="en-US"/>
        </w:rPr>
      </w:r>
    </w:p>
    <w:p>
      <w:pPr>
        <w:pBdr/>
        <w:spacing w:line="360" w:lineRule="auto"/>
        <w:ind/>
        <w:jc w:val="both"/>
        <w:rPr>
          <w:rFonts w:ascii="Bookman Old Style" w:hAnsi="Bookman Old Style" w:eastAsia="Calibri"/>
          <w:sz w:val="22"/>
          <w:szCs w:val="18"/>
          <w:lang w:val="en-US"/>
        </w:rPr>
      </w:pPr>
      <w:r>
        <w:rPr>
          <w:rFonts w:ascii="Bookman Old Style" w:hAnsi="Bookman Old Style" w:eastAsia="Calibri"/>
          <w:sz w:val="22"/>
          <w:szCs w:val="18"/>
          <w:lang w:val="en-US"/>
        </w:rPr>
        <w:t xml:space="preserve">The reference system is typically chosen </w:t>
      </w:r>
      <w:r>
        <w:rPr>
          <w:rFonts w:ascii="Bookman Old Style" w:hAnsi="Bookman Old Style" w:eastAsia="Calibri"/>
          <w:sz w:val="22"/>
          <w:szCs w:val="18"/>
          <w:lang w:val="en-US"/>
        </w:rPr>
        <w:t xml:space="preserve">as the centre of the laser scanner, which in frame of this projects, is changed to the centre of one of the metallic balls of the measurement setup defined in the document “Procedure for placing PT-panels in SFERA-III WP10 Task3 3D shape measurement round </w:t>
      </w:r>
      <w:r>
        <w:rPr>
          <w:rFonts w:ascii="Bookman Old Style" w:hAnsi="Bookman Old Style" w:eastAsia="Calibri"/>
          <w:sz w:val="22"/>
          <w:szCs w:val="18"/>
          <w:lang w:val="en-US"/>
        </w:rPr>
        <w:t xml:space="preserve">robin”[</w:t>
      </w:r>
      <w:r>
        <w:rPr>
          <w:rFonts w:ascii="Bookman Old Style" w:hAnsi="Bookman Old Style" w:eastAsia="Calibri"/>
          <w:sz w:val="22"/>
          <w:szCs w:val="18"/>
          <w:lang w:val="en-US"/>
        </w:rPr>
        <w:t xml:space="preserve">4].</w:t>
      </w:r>
      <w:r>
        <w:rPr>
          <w:rFonts w:ascii="Bookman Old Style" w:hAnsi="Bookman Old Style" w:eastAsia="Calibri"/>
          <w:sz w:val="22"/>
          <w:szCs w:val="18"/>
          <w:lang w:val="en-US"/>
        </w:rPr>
      </w:r>
      <w:r>
        <w:rPr>
          <w:rFonts w:ascii="Bookman Old Style" w:hAnsi="Bookman Old Style" w:eastAsia="Calibri"/>
          <w:sz w:val="22"/>
          <w:szCs w:val="18"/>
          <w:lang w:val="en-US"/>
        </w:rPr>
      </w:r>
    </w:p>
    <w:tbl>
      <w:tblPr>
        <w:tblStyle w:val="1291"/>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529"/>
        <w:gridCol w:w="4536"/>
      </w:tblGrid>
      <w:tr>
        <w:trPr>
          <w:jc w:val="center"/>
        </w:trPr>
        <w:tc>
          <w:tcPr>
            <w:tcBorders/>
            <w:tcW w:w="4529" w:type="dxa"/>
            <w:textDirection w:val="lrTb"/>
            <w:noWrap w:val="false"/>
          </w:tcPr>
          <w:p>
            <w:pPr>
              <w:pBdr/>
              <w:spacing w:line="360" w:lineRule="auto"/>
              <w:ind/>
              <w:rPr>
                <w:rFonts w:ascii="Bookman Old Style" w:hAnsi="Bookman Old Style"/>
                <w:szCs w:val="18"/>
                <w:lang w:val="en-US"/>
              </w:rPr>
            </w:pPr>
            <w:r>
              <w:rPr>
                <w:rFonts w:ascii="Bookman Old Style" w:hAnsi="Bookman Old Style"/>
                <w:szCs w:val="18"/>
                <w:lang w:val="en-US"/>
              </w:rPr>
              <mc:AlternateContent>
                <mc:Choice Requires="wpg">
                  <w:drawing>
                    <wp:inline xmlns:wp="http://schemas.openxmlformats.org/drawingml/2006/wordprocessingDrawing" distT="0" distB="0" distL="0" distR="0">
                      <wp:extent cx="2425148" cy="2107559"/>
                      <wp:effectExtent l="0" t="0" r="0" b="7620"/>
                      <wp:docPr id="20"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9"/>
                              <pic:cNvPicPr>
                                <a:picLocks noChangeAspect="1"/>
                              </pic:cNvPicPr>
                              <pic:nvPr/>
                            </pic:nvPicPr>
                            <pic:blipFill>
                              <a:blip r:embed="rId22"/>
                              <a:srcRect l="20365" t="1" r="5384" b="-24"/>
                              <a:stretch/>
                            </pic:blipFill>
                            <pic:spPr bwMode="auto">
                              <a:xfrm>
                                <a:off x="0" y="0"/>
                                <a:ext cx="2450478" cy="2129572"/>
                              </a:xfrm>
                              <a:prstGeom prst="rect">
                                <a:avLst/>
                              </a:prstGeom>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190.96pt;height:165.95pt;mso-wrap-distance-left:0.00pt;mso-wrap-distance-top:0.00pt;mso-wrap-distance-right:0.00pt;mso-wrap-distance-bottom:0.00pt;z-index:1;" stroked="f">
                      <v:imagedata r:id="rId22" o:title=""/>
                      <o:lock v:ext="edit" rotation="t"/>
                    </v:shape>
                  </w:pict>
                </mc:Fallback>
              </mc:AlternateContent>
            </w:r>
            <w:r>
              <w:rPr>
                <w:rFonts w:ascii="Bookman Old Style" w:hAnsi="Bookman Old Style"/>
                <w:szCs w:val="18"/>
                <w:lang w:val="en-US"/>
              </w:rPr>
            </w:r>
            <w:r>
              <w:rPr>
                <w:rFonts w:ascii="Bookman Old Style" w:hAnsi="Bookman Old Style"/>
                <w:szCs w:val="18"/>
                <w:lang w:val="en-US"/>
              </w:rPr>
            </w:r>
          </w:p>
        </w:tc>
        <w:tc>
          <w:tcPr>
            <w:tcBorders/>
            <w:tcW w:w="4536" w:type="dxa"/>
            <w:vAlign w:val="center"/>
            <w:textDirection w:val="lrTb"/>
            <w:noWrap w:val="false"/>
          </w:tcPr>
          <w:p>
            <w:pPr>
              <w:pBdr/>
              <w:spacing w:line="360" w:lineRule="auto"/>
              <w:ind/>
              <w:jc w:val="center"/>
              <w:rPr>
                <w:rFonts w:ascii="Bookman Old Style" w:hAnsi="Bookman Old Style"/>
                <w:szCs w:val="18"/>
                <w:lang w:val="en-US"/>
              </w:rPr>
            </w:pPr>
            <w:r>
              <w:rPr>
                <w:rFonts w:ascii="Bookman Old Style" w:hAnsi="Bookman Old Style"/>
                <w:szCs w:val="18"/>
                <w:lang w:val="en-US"/>
              </w:rPr>
              <mc:AlternateContent>
                <mc:Choice Requires="wpg">
                  <w:drawing>
                    <wp:inline xmlns:wp="http://schemas.openxmlformats.org/drawingml/2006/wordprocessingDrawing" distT="0" distB="0" distL="0" distR="0">
                      <wp:extent cx="2742482" cy="2065360"/>
                      <wp:effectExtent l="0" t="0" r="1270" b="0"/>
                      <wp:docPr id="21"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1"/>
                              <pic:cNvPicPr>
                                <a:picLocks noChangeAspect="1"/>
                              </pic:cNvPicPr>
                              <pic:nvPr/>
                            </pic:nvPicPr>
                            <pic:blipFill>
                              <a:blip r:embed="rId23"/>
                              <a:stretch/>
                            </pic:blipFill>
                            <pic:spPr bwMode="auto">
                              <a:xfrm rot="10800000">
                                <a:off x="0" y="0"/>
                                <a:ext cx="2757919" cy="207698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215.94pt;height:162.63pt;mso-wrap-distance-left:0.00pt;mso-wrap-distance-top:0.00pt;mso-wrap-distance-right:0.00pt;mso-wrap-distance-bottom:0.00pt;rotation:180;z-index:1;" stroked="false">
                      <v:imagedata r:id="rId23" o:title=""/>
                      <o:lock v:ext="edit" rotation="t"/>
                    </v:shape>
                  </w:pict>
                </mc:Fallback>
              </mc:AlternateContent>
            </w:r>
            <w:r>
              <w:rPr>
                <w:rFonts w:ascii="Bookman Old Style" w:hAnsi="Bookman Old Style"/>
                <w:szCs w:val="18"/>
                <w:lang w:val="en-US"/>
              </w:rPr>
            </w:r>
            <w:r>
              <w:rPr>
                <w:rFonts w:ascii="Bookman Old Style" w:hAnsi="Bookman Old Style"/>
                <w:szCs w:val="18"/>
                <w:lang w:val="en-US"/>
              </w:rPr>
            </w:r>
          </w:p>
        </w:tc>
      </w:tr>
      <w:tr>
        <w:trPr>
          <w:jc w:val="center"/>
        </w:trPr>
        <w:tc>
          <w:tcPr>
            <w:tcBorders/>
            <w:tcW w:w="4529" w:type="dxa"/>
            <w:textDirection w:val="lrTb"/>
            <w:noWrap w:val="false"/>
          </w:tcPr>
          <w:p>
            <w:pPr>
              <w:pBdr/>
              <w:spacing w:line="360" w:lineRule="auto"/>
              <w:ind/>
              <w:jc w:val="center"/>
              <w:rPr>
                <w:rFonts w:ascii="Bookman Old Style" w:hAnsi="Bookman Old Style"/>
                <w:szCs w:val="18"/>
                <w:lang w:val="en-US"/>
              </w:rPr>
            </w:pPr>
            <w:r>
              <w:rPr>
                <w:rFonts w:ascii="Bookman Old Style" w:hAnsi="Bookman Old Style"/>
                <w:szCs w:val="18"/>
                <w:lang w:val="en-US"/>
              </w:rPr>
              <w:t xml:space="preserve">A</w:t>
            </w:r>
            <w:r>
              <w:rPr>
                <w:rFonts w:ascii="Bookman Old Style" w:hAnsi="Bookman Old Style"/>
                <w:szCs w:val="18"/>
                <w:lang w:val="en-US"/>
              </w:rPr>
            </w:r>
            <w:r>
              <w:rPr>
                <w:rFonts w:ascii="Bookman Old Style" w:hAnsi="Bookman Old Style"/>
                <w:szCs w:val="18"/>
                <w:lang w:val="en-US"/>
              </w:rPr>
            </w:r>
          </w:p>
        </w:tc>
        <w:tc>
          <w:tcPr>
            <w:tcBorders/>
            <w:tcW w:w="4536" w:type="dxa"/>
            <w:textDirection w:val="lrTb"/>
            <w:noWrap w:val="false"/>
          </w:tcPr>
          <w:p>
            <w:pPr>
              <w:keepNext w:val="true"/>
              <w:pBdr/>
              <w:spacing w:line="360" w:lineRule="auto"/>
              <w:ind/>
              <w:jc w:val="center"/>
              <w:rPr>
                <w:rFonts w:ascii="Bookman Old Style" w:hAnsi="Bookman Old Style"/>
                <w:szCs w:val="18"/>
                <w:lang w:val="en-US"/>
              </w:rPr>
            </w:pPr>
            <w:r>
              <w:rPr>
                <w:rFonts w:ascii="Bookman Old Style" w:hAnsi="Bookman Old Style"/>
                <w:szCs w:val="18"/>
                <w:lang w:val="en-US"/>
              </w:rPr>
              <w:t xml:space="preserve">B</w:t>
            </w:r>
            <w:r>
              <w:rPr>
                <w:rFonts w:ascii="Bookman Old Style" w:hAnsi="Bookman Old Style"/>
                <w:szCs w:val="18"/>
                <w:lang w:val="en-US"/>
              </w:rPr>
            </w:r>
            <w:r>
              <w:rPr>
                <w:rFonts w:ascii="Bookman Old Style" w:hAnsi="Bookman Old Style"/>
                <w:szCs w:val="18"/>
                <w:lang w:val="en-US"/>
              </w:rPr>
            </w:r>
          </w:p>
        </w:tc>
      </w:tr>
    </w:tbl>
    <w:p>
      <w:pPr>
        <w:pStyle w:val="1311"/>
        <w:pBdr/>
        <w:spacing/>
        <w:ind/>
        <w:jc w:val="both"/>
        <w:rPr>
          <w:rFonts w:ascii="Bookman Old Style" w:hAnsi="Bookman Old Style"/>
          <w:bCs w:val="0"/>
          <w:sz w:val="22"/>
          <w:lang w:val="en-US"/>
        </w:rPr>
      </w:pPr>
      <w:r/>
      <w:bookmarkStart w:id="34" w:name="_Ref155195859"/>
      <w:r>
        <w:rPr>
          <w:rFonts w:ascii="Bookman Old Style" w:hAnsi="Bookman Old Style"/>
          <w:bCs w:val="0"/>
          <w:sz w:val="22"/>
          <w:lang w:val="en-US"/>
        </w:rPr>
        <w:t xml:space="preserve">Figure 2.2-3</w:t>
      </w:r>
      <w:bookmarkEnd w:id="34"/>
      <w:r>
        <w:rPr>
          <w:rFonts w:ascii="Bookman Old Style" w:hAnsi="Bookman Old Style"/>
          <w:bCs w:val="0"/>
          <w:sz w:val="22"/>
          <w:lang w:val="en-US"/>
        </w:rPr>
        <w:t xml:space="preserve">. A) Image taken from the laser scanner, which provides the world coordinates in </w:t>
      </w:r>
      <w:r>
        <w:rPr>
          <w:rFonts w:ascii="Bookman Old Style" w:hAnsi="Bookman Old Style"/>
          <w:bCs w:val="0"/>
          <w:sz w:val="22"/>
          <w:lang w:val="en-US"/>
        </w:rPr>
        <w:t xml:space="preserve">X,Y</w:t>
      </w:r>
      <w:r>
        <w:rPr>
          <w:rFonts w:ascii="Bookman Old Style" w:hAnsi="Bookman Old Style"/>
          <w:bCs w:val="0"/>
          <w:sz w:val="22"/>
          <w:lang w:val="en-US"/>
        </w:rPr>
        <w:t xml:space="preserve">,Z of the displayed markers on the ground and on the ceiling. The plane XY is defined conveniently para</w:t>
      </w:r>
      <w:r>
        <w:rPr>
          <w:rFonts w:ascii="Bookman Old Style" w:hAnsi="Bookman Old Style"/>
          <w:bCs w:val="0"/>
          <w:sz w:val="22"/>
          <w:lang w:val="en-US"/>
        </w:rPr>
        <w:t xml:space="preserve">llel to the ground of the laboratory and Z normal to the plane. B) Image taken from the camera to the markers on the ground. This picture contains the information of the pixels of the markers which is later correlated to their X, Y and Z world coordinates.</w:t>
      </w:r>
      <w:r>
        <w:rPr>
          <w:rFonts w:ascii="Bookman Old Style" w:hAnsi="Bookman Old Style"/>
          <w:bCs w:val="0"/>
          <w:sz w:val="22"/>
          <w:lang w:val="en-US"/>
        </w:rPr>
      </w:r>
      <w:r>
        <w:rPr>
          <w:rFonts w:ascii="Bookman Old Style" w:hAnsi="Bookman Old Style"/>
          <w:bCs w:val="0"/>
          <w:sz w:val="22"/>
          <w:lang w:val="en-US"/>
        </w:rPr>
      </w:r>
    </w:p>
    <w:p>
      <w:pPr>
        <w:pBdr/>
        <w:spacing/>
        <w:ind/>
        <w:rPr>
          <w:lang w:val="en-US"/>
        </w:rPr>
      </w:pPr>
      <w:r>
        <w:rPr>
          <w:lang w:val="en-US"/>
        </w:rPr>
        <w:br w:type="page" w:clear="all"/>
      </w:r>
      <w:r>
        <w:rPr>
          <w:lang w:val="en-US"/>
        </w:rPr>
      </w:r>
      <w:r>
        <w:rPr>
          <w:lang w:val="en-US"/>
        </w:rPr>
      </w:r>
    </w:p>
    <w:p>
      <w:pPr>
        <w:pStyle w:val="1255"/>
        <w:pBdr/>
        <w:spacing/>
        <w:ind/>
        <w:rPr>
          <w:lang w:val="en-US"/>
        </w:rPr>
      </w:pPr>
      <w:r>
        <w:rPr>
          <w:lang w:val="en-US"/>
        </w:rPr>
        <w:t xml:space="preserve">DLR</w:t>
      </w:r>
      <w:r>
        <w:rPr>
          <w:lang w:val="en-US"/>
        </w:rPr>
      </w:r>
      <w:r>
        <w:rPr>
          <w:lang w:val="en-US"/>
        </w:rPr>
      </w:r>
    </w:p>
    <w:p>
      <w:pPr>
        <w:pStyle w:val="1240"/>
        <w:pBdr/>
        <w:spacing/>
        <w:ind/>
        <w:rPr>
          <w:lang w:val="en-US"/>
        </w:rPr>
      </w:pPr>
      <w:r>
        <w:rPr>
          <w:lang w:val="en-US"/>
        </w:rPr>
        <w:t xml:space="preserve">Deflectometry is a method for measuring the slope of a reflective surface with high accuracy and spatial resolution and has been developed in the recent years in DLR and other research centers. In the DLR setup, a pattern which is projected onto a </w:t>
      </w:r>
      <w:r>
        <w:rPr>
          <w:lang w:val="en-US"/>
        </w:rPr>
        <w:t xml:space="preserve">target</w:t>
      </w:r>
      <w:r>
        <w:rPr>
          <w:lang w:val="en-US"/>
        </w:rPr>
        <w:t xml:space="preserve"> and which is reflected by the surface of the mirror is used. F</w:t>
      </w:r>
      <w:r>
        <w:rPr>
          <w:lang w:val="en-US"/>
        </w:rPr>
        <w:t xml:space="preserve">rom the reflection observed in the mirror with a CCD camera, the spatial coordinates of the CCD, the reflection on the mirror and the point of origin on the target can be assigned to each other. From this, the normal vector of the mirror at this point can </w:t>
      </w:r>
      <w:r>
        <w:rPr>
          <w:lang w:val="en-US"/>
        </w:rPr>
        <w:t xml:space="preserve">be determined. In general, several images of fringe patterns with sinusoidal brightness distribution and different frequency and phase are necessary to achieve the assignment of the location coordinates clearly and with the desired accuracy, see Fig. 2.3-1</w:t>
      </w:r>
      <w:r>
        <w:rPr>
          <w:lang w:val="en-US"/>
        </w:rPr>
      </w:r>
      <w:r>
        <w:rPr>
          <w:lang w:val="en-US"/>
        </w:rPr>
      </w:r>
    </w:p>
    <w:tbl>
      <w:tblPr>
        <w:tblW w:w="9478" w:type="dxa"/>
        <w:jc w:val="center"/>
        <w:tblBorders/>
        <w:tblLook w:val="04A0" w:firstRow="1" w:lastRow="0" w:firstColumn="1" w:lastColumn="0" w:noHBand="0" w:noVBand="1"/>
      </w:tblPr>
      <w:tblGrid>
        <w:gridCol w:w="9478"/>
      </w:tblGrid>
      <w:tr>
        <w:trPr>
          <w:jc w:val="center"/>
          <w:trHeight w:val="4195"/>
        </w:trPr>
        <w:tc>
          <w:tcPr>
            <w:shd w:val="clear" w:color="ffffff" w:fill="ffffff"/>
            <w:tcBorders/>
            <w:tcW w:w="9478" w:type="dxa"/>
            <w:vAlign w:val="center"/>
            <w:textDirection w:val="lrTb"/>
            <w:noWrap w:val="false"/>
          </w:tcPr>
          <w:p>
            <w:pPr>
              <w:widowControl w:val="false"/>
              <w:pBdr/>
              <w:spacing w:line="240" w:lineRule="auto"/>
              <w:ind/>
              <w:jc w:val="center"/>
              <w:rPr>
                <w:rFonts w:ascii="Bookman Old Style" w:hAnsi="Bookman Old Style" w:eastAsia="Calibri"/>
                <w:sz w:val="22"/>
                <w:szCs w:val="18"/>
                <w:lang w:val="en-US"/>
              </w:rPr>
            </w:pPr>
            <w:r>
              <w:rPr>
                <w:lang w:val="en-US"/>
              </w:rPr>
              <mc:AlternateContent>
                <mc:Choice Requires="wpg">
                  <w:drawing>
                    <wp:inline xmlns:wp="http://schemas.openxmlformats.org/drawingml/2006/wordprocessingDrawing" distT="0" distB="0" distL="0" distR="0">
                      <wp:extent cx="5760720" cy="2780665"/>
                      <wp:effectExtent l="0" t="0" r="0" b="635"/>
                      <wp:docPr id="2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08803" name=""/>
                              <pic:cNvPicPr>
                                <a:picLocks noChangeAspect="1"/>
                              </pic:cNvPicPr>
                              <pic:nvPr/>
                            </pic:nvPicPr>
                            <pic:blipFill>
                              <a:blip r:embed="rId24"/>
                              <a:stretch/>
                            </pic:blipFill>
                            <pic:spPr bwMode="auto">
                              <a:xfrm>
                                <a:off x="0" y="0"/>
                                <a:ext cx="5760720" cy="27806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53.60pt;height:218.95pt;mso-wrap-distance-left:0.00pt;mso-wrap-distance-top:0.00pt;mso-wrap-distance-right:0.00pt;mso-wrap-distance-bottom:0.00pt;z-index:1;" stroked="false">
                      <v:imagedata r:id="rId24" o:title=""/>
                      <o:lock v:ext="edit" rotation="t"/>
                    </v:shape>
                  </w:pict>
                </mc:Fallback>
              </mc:AlternateContent>
            </w:r>
            <w:r>
              <w:rPr>
                <w:rFonts w:ascii="Bookman Old Style" w:hAnsi="Bookman Old Style" w:eastAsia="Calibri"/>
                <w:sz w:val="22"/>
                <w:szCs w:val="18"/>
                <w:lang w:val="en-US"/>
              </w:rPr>
            </w:r>
            <w:r>
              <w:rPr>
                <w:rFonts w:ascii="Bookman Old Style" w:hAnsi="Bookman Old Style" w:eastAsia="Calibri"/>
                <w:sz w:val="22"/>
                <w:szCs w:val="18"/>
                <w:lang w:val="en-US"/>
              </w:rPr>
            </w:r>
          </w:p>
        </w:tc>
      </w:tr>
      <w:tr>
        <w:trPr>
          <w:jc w:val="center"/>
          <w:trHeight w:val="450"/>
        </w:trPr>
        <w:tc>
          <w:tcPr>
            <w:shd w:val="clear" w:color="ffffff" w:fill="ffffff"/>
            <w:tcBorders/>
            <w:tcW w:w="9478" w:type="dxa"/>
            <w:textDirection w:val="lrTb"/>
            <w:noWrap w:val="false"/>
          </w:tcPr>
          <w:p>
            <w:pPr>
              <w:pStyle w:val="1302"/>
              <w:pBdr/>
              <w:spacing/>
              <w:ind/>
              <w:rPr>
                <w:lang w:val="en-US"/>
              </w:rPr>
            </w:pPr>
            <w:r>
              <w:rPr>
                <w:lang w:val="en-US"/>
              </w:rPr>
              <w:tab/>
            </w:r>
            <w:r>
              <w:rPr>
                <w:b/>
                <w:bCs/>
                <w:lang w:val="en-US"/>
              </w:rPr>
              <w:t xml:space="preserve">Figure 2.3-1. Hierarchical phase shift method used in DLR deflectometry</w:t>
            </w:r>
            <w:r>
              <w:rPr>
                <w:b/>
                <w:lang w:val="en-US"/>
              </w:rPr>
              <w:t xml:space="preserve">.</w:t>
            </w:r>
            <w:r>
              <w:rPr>
                <w:lang w:val="en-US"/>
              </w:rPr>
            </w:r>
            <w:r>
              <w:rPr>
                <w:lang w:val="en-US"/>
              </w:rPr>
            </w:r>
          </w:p>
        </w:tc>
      </w:tr>
    </w:tbl>
    <w:p>
      <w:pPr>
        <w:pStyle w:val="1240"/>
        <w:pBdr/>
        <w:spacing/>
        <w:ind/>
        <w:rPr>
          <w:lang w:val="en-US"/>
        </w:rPr>
      </w:pPr>
      <w:r>
        <w:rPr>
          <w:lang w:val="en-US"/>
        </w:rPr>
      </w:r>
      <w:r>
        <w:rPr>
          <w:lang w:val="en-US"/>
        </w:rPr>
      </w:r>
      <w:r>
        <w:rPr>
          <w:lang w:val="en-US"/>
        </w:rPr>
      </w:r>
    </w:p>
    <w:p>
      <w:pPr>
        <w:pStyle w:val="1240"/>
        <w:pBdr/>
        <w:spacing/>
        <w:ind/>
        <w:rPr>
          <w:lang w:val="en-US"/>
        </w:rPr>
      </w:pPr>
      <w:r>
        <w:rPr>
          <w:lang w:val="en-US"/>
        </w:rPr>
        <w:t xml:space="preserve">This measurement technique has been successfully applied to dishes, heliostats, parabolic </w:t>
      </w:r>
      <w:r>
        <w:rPr>
          <w:lang w:val="en-US"/>
        </w:rPr>
        <w:t xml:space="preserve">troughs</w:t>
      </w:r>
      <w:r>
        <w:rPr>
          <w:lang w:val="en-US"/>
        </w:rPr>
        <w:t xml:space="preserve"> and individual mirror components, see e.g. [8-12].</w:t>
      </w:r>
      <w:r>
        <w:rPr>
          <w:lang w:val="en-US"/>
        </w:rPr>
      </w:r>
      <w:r>
        <w:rPr>
          <w:lang w:val="en-US"/>
        </w:rPr>
      </w:r>
    </w:p>
    <w:p>
      <w:pPr>
        <w:pStyle w:val="1240"/>
        <w:pBdr/>
        <w:spacing/>
        <w:ind/>
        <w:rPr>
          <w:lang w:val="en-US"/>
        </w:rPr>
      </w:pPr>
      <w:r>
        <w:rPr>
          <w:lang w:val="en-US"/>
        </w:rPr>
        <w:t xml:space="preserve">The measurement setup requires at least two permanently installed cameras and a target for projecting the fringe patterns. The space require</w:t>
      </w:r>
      <w:r>
        <w:rPr>
          <w:lang w:val="en-US"/>
        </w:rPr>
        <w:t xml:space="preserve">d depends on the mirror size and curvature as well as the number of measuring cameras used. If space is limited, the measurement object can be recorded with several cameras and overlapping image sections. During the measurement, which takes a few minutes, </w:t>
      </w:r>
      <w:r>
        <w:rPr>
          <w:lang w:val="en-US"/>
        </w:rPr>
        <w:t xml:space="preserve">the measuring room must be darkened. With a permanently installed setup, the preparation is limited to the exact positioning of the concentrator. </w:t>
      </w:r>
      <w:r>
        <w:rPr>
          <w:lang w:val="en-US"/>
        </w:rPr>
      </w:r>
      <w:r>
        <w:rPr>
          <w:lang w:val="en-US"/>
        </w:rPr>
      </w:r>
    </w:p>
    <w:p>
      <w:pPr>
        <w:pStyle w:val="1240"/>
        <w:pBdr/>
        <w:spacing/>
        <w:ind/>
        <w:rPr>
          <w:lang w:val="en-US"/>
        </w:rPr>
      </w:pPr>
      <w:r>
        <w:rPr>
          <w:lang w:val="en-US"/>
        </w:rPr>
        <w:t xml:space="preserve">The measurement accuracy of deflectometry depends on the measurement configuration. In general, large distances between the target, mirror and camera have </w:t>
      </w:r>
      <w:r>
        <w:rPr>
          <w:lang w:val="en-US"/>
        </w:rPr>
        <w:t xml:space="preserve">a positive influence on the measurement accuracy. In the case of parabolic-trough (PT) reflective panels in industrial fabrication lines or research laboratories, space is limited. The deflectometry setup in the DLR QUARZ laboratory is shown in Fig. 2.3-2.</w:t>
      </w:r>
      <w:r>
        <w:rPr>
          <w:lang w:val="en-US"/>
        </w:rPr>
      </w:r>
      <w:r>
        <w:rPr>
          <w:lang w:val="en-US"/>
        </w:rPr>
      </w:r>
    </w:p>
    <w:tbl>
      <w:tblPr>
        <w:tblW w:w="9478" w:type="dxa"/>
        <w:jc w:val="center"/>
        <w:tblBorders/>
        <w:tblLook w:val="04A0" w:firstRow="1" w:lastRow="0" w:firstColumn="1" w:lastColumn="0" w:noHBand="0" w:noVBand="1"/>
      </w:tblPr>
      <w:tblGrid>
        <w:gridCol w:w="9478"/>
      </w:tblGrid>
      <w:tr>
        <w:trPr>
          <w:jc w:val="center"/>
          <w:trHeight w:val="4195"/>
        </w:trPr>
        <w:tc>
          <w:tcPr>
            <w:shd w:val="clear" w:color="ffffff" w:fill="ffffff"/>
            <w:tcBorders/>
            <w:tcW w:w="9478" w:type="dxa"/>
            <w:vAlign w:val="center"/>
            <w:textDirection w:val="lrTb"/>
            <w:noWrap w:val="false"/>
          </w:tcPr>
          <w:p>
            <w:pPr>
              <w:widowControl w:val="false"/>
              <w:pBdr/>
              <w:spacing w:line="240" w:lineRule="auto"/>
              <w:ind/>
              <w:jc w:val="center"/>
              <w:rPr>
                <w:rFonts w:ascii="Bookman Old Style" w:hAnsi="Bookman Old Style" w:eastAsia="Calibri"/>
                <w:sz w:val="22"/>
                <w:szCs w:val="18"/>
                <w:lang w:val="en-US"/>
              </w:rPr>
            </w:pPr>
            <w:r>
              <w:rPr>
                <w:lang w:val="en-US"/>
              </w:rPr>
              <mc:AlternateContent>
                <mc:Choice Requires="wpg">
                  <w:drawing>
                    <wp:inline xmlns:wp="http://schemas.openxmlformats.org/drawingml/2006/wordprocessingDrawing" distT="0" distB="0" distL="0" distR="0">
                      <wp:extent cx="5758180" cy="3226282"/>
                      <wp:effectExtent l="0" t="0" r="0" b="0"/>
                      <wp:docPr id="2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96796" name=""/>
                              <pic:cNvPicPr>
                                <a:picLocks noChangeAspect="1"/>
                              </pic:cNvPicPr>
                              <pic:nvPr/>
                            </pic:nvPicPr>
                            <pic:blipFill>
                              <a:blip r:embed="rId25"/>
                              <a:stretch/>
                            </pic:blipFill>
                            <pic:spPr bwMode="auto">
                              <a:xfrm>
                                <a:off x="0" y="0"/>
                                <a:ext cx="5758179" cy="32262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53.40pt;height:254.04pt;mso-wrap-distance-left:0.00pt;mso-wrap-distance-top:0.00pt;mso-wrap-distance-right:0.00pt;mso-wrap-distance-bottom:0.00pt;z-index:1;" stroked="false">
                      <v:imagedata r:id="rId25" o:title=""/>
                      <o:lock v:ext="edit" rotation="t"/>
                    </v:shape>
                  </w:pict>
                </mc:Fallback>
              </mc:AlternateContent>
            </w:r>
            <w:r>
              <w:rPr>
                <w:rFonts w:ascii="Bookman Old Style" w:hAnsi="Bookman Old Style" w:eastAsia="Calibri"/>
                <w:sz w:val="22"/>
                <w:szCs w:val="18"/>
                <w:lang w:val="en-US"/>
              </w:rPr>
            </w:r>
            <w:r>
              <w:rPr>
                <w:rFonts w:ascii="Bookman Old Style" w:hAnsi="Bookman Old Style" w:eastAsia="Calibri"/>
                <w:sz w:val="22"/>
                <w:szCs w:val="18"/>
                <w:lang w:val="en-US"/>
              </w:rPr>
            </w:r>
          </w:p>
        </w:tc>
      </w:tr>
      <w:tr>
        <w:trPr>
          <w:jc w:val="center"/>
          <w:trHeight w:val="450"/>
        </w:trPr>
        <w:tc>
          <w:tcPr>
            <w:shd w:val="clear" w:color="ffffff" w:fill="ffffff"/>
            <w:tcBorders/>
            <w:tcW w:w="9478" w:type="dxa"/>
            <w:textDirection w:val="lrTb"/>
            <w:noWrap w:val="false"/>
          </w:tcPr>
          <w:p>
            <w:pPr>
              <w:pStyle w:val="1302"/>
              <w:pBdr/>
              <w:spacing/>
              <w:ind/>
              <w:rPr>
                <w:lang w:val="en-US"/>
              </w:rPr>
            </w:pPr>
            <w:r>
              <w:rPr>
                <w:lang w:val="en-US"/>
              </w:rPr>
              <w:tab/>
            </w:r>
            <w:r>
              <w:rPr>
                <w:b/>
                <w:bCs/>
                <w:lang w:val="en-US"/>
              </w:rPr>
              <w:t xml:space="preserve">Figure 2.3-2. DLR deflectometry setup “</w:t>
            </w:r>
            <w:r>
              <w:rPr>
                <w:b/>
                <w:bCs/>
                <w:lang w:val="en-US"/>
              </w:rPr>
              <w:t xml:space="preserve">QDec</w:t>
            </w:r>
            <w:r>
              <w:rPr>
                <w:b/>
                <w:bCs/>
                <w:lang w:val="en-US"/>
              </w:rPr>
              <w:t xml:space="preserve">”</w:t>
            </w:r>
            <w:r>
              <w:rPr>
                <w:lang w:val="en-US"/>
              </w:rPr>
            </w:r>
            <w:r>
              <w:rPr>
                <w:lang w:val="en-US"/>
              </w:rPr>
            </w:r>
          </w:p>
        </w:tc>
      </w:tr>
    </w:tbl>
    <w:p>
      <w:pPr>
        <w:pStyle w:val="1240"/>
        <w:pBdr/>
        <w:spacing/>
        <w:ind/>
        <w:rPr>
          <w:lang w:val="en-US"/>
        </w:rPr>
      </w:pPr>
      <w:r>
        <w:rPr>
          <w:lang w:val="en-US"/>
        </w:rPr>
        <w:t xml:space="preserve">The measurement accuracy of the DLR setup is very good. To check measurement repeatability the same module was measured over t</w:t>
      </w:r>
      <w:r>
        <w:rPr>
          <w:lang w:val="en-US"/>
        </w:rPr>
        <w:t xml:space="preserve">he period of a day to see influence of temperature (Δ 5.5°K) especially on structure expansion. Twelve independent measurements were compared for local differences and very low standard and mean values below 0.05 mrad (1 sigma) indicate high repeatability.</w:t>
      </w:r>
      <w:r>
        <w:rPr>
          <w:lang w:val="en-US"/>
        </w:rPr>
      </w:r>
      <w:r>
        <w:rPr>
          <w:lang w:val="en-US"/>
        </w:rPr>
      </w:r>
    </w:p>
    <w:p>
      <w:pPr>
        <w:pStyle w:val="1240"/>
        <w:pBdr/>
        <w:spacing/>
        <w:ind/>
        <w:rPr>
          <w:lang w:val="en-US"/>
        </w:rPr>
      </w:pPr>
      <w:r>
        <w:rPr>
          <w:lang w:val="en-US"/>
        </w:rPr>
        <w:t xml:space="preserve">The combination of dust </w:t>
      </w:r>
      <w:r>
        <w:rPr>
          <w:lang w:val="en-US"/>
        </w:rPr>
        <w:t xml:space="preserve">loads</w:t>
      </w:r>
      <w:r>
        <w:rPr>
          <w:lang w:val="en-US"/>
        </w:rPr>
        <w:t xml:space="preserve"> and external lighting conditions can lead to f</w:t>
      </w:r>
      <w:r>
        <w:rPr>
          <w:lang w:val="en-US"/>
        </w:rPr>
        <w:t xml:space="preserve">ailures in stripe detection and evaluation. However, high dust loads (just 30% reflectivity) are acceptable if a dark room is used. With constant ambient light, medium dust load (50 % reflectance) is acceptable. Dynamic light reflexes on mirror and screen </w:t>
      </w:r>
      <w:r>
        <w:rPr>
          <w:lang w:val="en-US"/>
        </w:rPr>
        <w:t xml:space="preserve">have to</w:t>
      </w:r>
      <w:r>
        <w:rPr>
          <w:lang w:val="en-US"/>
        </w:rPr>
        <w:t xml:space="preserve"> be avoided during picture taking.</w:t>
      </w:r>
      <w:r>
        <w:rPr>
          <w:lang w:val="en-US"/>
        </w:rPr>
      </w:r>
      <w:r>
        <w:rPr>
          <w:lang w:val="en-US"/>
        </w:rPr>
      </w:r>
    </w:p>
    <w:p>
      <w:pPr>
        <w:pStyle w:val="1240"/>
        <w:pBdr/>
        <w:spacing/>
        <w:ind/>
        <w:rPr>
          <w:lang w:val="en-US"/>
        </w:rPr>
      </w:pPr>
      <w:r>
        <w:rPr>
          <w:lang w:val="en-US"/>
        </w:rPr>
        <w:t xml:space="preserve">The measurement uncertainty was validated using a reference water surface, which is perfectly flat, see Fig. 2.3-3. </w:t>
      </w:r>
      <w:r>
        <w:rPr>
          <w:lang w:val="en-US"/>
        </w:rPr>
      </w:r>
      <w:r>
        <w:rPr>
          <w:lang w:val="en-US"/>
        </w:rPr>
      </w:r>
    </w:p>
    <w:tbl>
      <w:tblPr>
        <w:tblW w:w="9478" w:type="dxa"/>
        <w:jc w:val="center"/>
        <w:tblBorders/>
        <w:tblLook w:val="04A0" w:firstRow="1" w:lastRow="0" w:firstColumn="1" w:lastColumn="0" w:noHBand="0" w:noVBand="1"/>
      </w:tblPr>
      <w:tblGrid>
        <w:gridCol w:w="9478"/>
      </w:tblGrid>
      <w:tr>
        <w:trPr>
          <w:jc w:val="center"/>
          <w:trHeight w:val="4195"/>
        </w:trPr>
        <w:tc>
          <w:tcPr>
            <w:shd w:val="clear" w:color="ffffff" w:fill="ffffff"/>
            <w:tcBorders/>
            <w:tcW w:w="9478" w:type="dxa"/>
            <w:vAlign w:val="center"/>
            <w:textDirection w:val="lrTb"/>
            <w:noWrap w:val="false"/>
          </w:tcPr>
          <w:tbl>
            <w:tblPr>
              <w:tblStyle w:val="1291"/>
              <w:tblW w:w="0" w:type="auto"/>
              <w:tblBorders/>
              <w:tblLook w:val="04A0" w:firstRow="1" w:lastRow="0" w:firstColumn="1" w:lastColumn="0" w:noHBand="0" w:noVBand="1"/>
            </w:tblPr>
            <w:tblGrid>
              <w:gridCol w:w="3958"/>
              <w:gridCol w:w="5294"/>
            </w:tblGrid>
            <w:tr>
              <w:trPr/>
              <w:tc>
                <w:tcPr>
                  <w:tcBorders/>
                  <w:tcW w:w="4143" w:type="dxa"/>
                  <w:vAlign w:val="center"/>
                  <w:textDirection w:val="lrTb"/>
                  <w:noWrap w:val="false"/>
                </w:tcPr>
                <w:p>
                  <w:pPr>
                    <w:widowControl w:val="false"/>
                    <w:pBdr/>
                    <w:spacing w:line="240" w:lineRule="auto"/>
                    <w:ind/>
                    <w:jc w:val="center"/>
                    <w:rPr>
                      <w:rFonts w:ascii="Bookman Old Style" w:hAnsi="Bookman Old Style"/>
                      <w:szCs w:val="18"/>
                      <w:lang w:val="en-US"/>
                    </w:rPr>
                  </w:pPr>
                  <w:r>
                    <w:rPr>
                      <w:lang w:val="en-US"/>
                    </w:rPr>
                    <mc:AlternateContent>
                      <mc:Choice Requires="wpg">
                        <w:drawing>
                          <wp:inline xmlns:wp="http://schemas.openxmlformats.org/drawingml/2006/wordprocessingDrawing" distT="0" distB="0" distL="0" distR="0">
                            <wp:extent cx="2300941" cy="1762125"/>
                            <wp:effectExtent l="0" t="0" r="4445"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2942" name="Picture 7"/>
                                    <pic:cNvPicPr>
                                      <a:picLocks noChangeAspect="1"/>
                                    </pic:cNvPicPr>
                                    <pic:nvPr/>
                                  </pic:nvPicPr>
                                  <pic:blipFill>
                                    <a:blip r:embed="rId26"/>
                                    <a:srcRect l="8497" t="0" r="6599" b="0"/>
                                    <a:stretch/>
                                  </pic:blipFill>
                                  <pic:spPr bwMode="auto">
                                    <a:xfrm>
                                      <a:off x="0" y="0"/>
                                      <a:ext cx="2362219" cy="1809054"/>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181.18pt;height:138.75pt;mso-wrap-distance-left:0.00pt;mso-wrap-distance-top:0.00pt;mso-wrap-distance-right:0.00pt;mso-wrap-distance-bottom:0.00pt;z-index:1;" stroked="f">
                            <v:imagedata r:id="rId26" o:title=""/>
                            <o:lock v:ext="edit" rotation="t"/>
                          </v:shape>
                        </w:pict>
                      </mc:Fallback>
                    </mc:AlternateContent>
                  </w:r>
                  <w:r>
                    <w:rPr>
                      <w:rFonts w:ascii="Bookman Old Style" w:hAnsi="Bookman Old Style"/>
                      <w:szCs w:val="18"/>
                      <w:lang w:val="en-US"/>
                    </w:rPr>
                  </w:r>
                  <w:r>
                    <w:rPr>
                      <w:rFonts w:ascii="Bookman Old Style" w:hAnsi="Bookman Old Style"/>
                      <w:szCs w:val="18"/>
                      <w:lang w:val="en-US"/>
                    </w:rPr>
                  </w:r>
                </w:p>
              </w:tc>
              <w:tc>
                <w:tcPr>
                  <w:tcBorders/>
                  <w:tcW w:w="5109" w:type="dxa"/>
                  <w:textDirection w:val="lrTb"/>
                  <w:noWrap w:val="false"/>
                </w:tcPr>
                <w:p>
                  <w:pPr>
                    <w:widowControl w:val="false"/>
                    <w:pBdr/>
                    <w:spacing w:line="240" w:lineRule="auto"/>
                    <w:ind/>
                    <w:jc w:val="center"/>
                    <w:rPr>
                      <w:rFonts w:ascii="Bookman Old Style" w:hAnsi="Bookman Old Style"/>
                      <w:szCs w:val="18"/>
                      <w:lang w:val="en-US"/>
                    </w:rPr>
                  </w:pPr>
                  <w:r>
                    <w:rPr>
                      <w:rFonts w:ascii="Bookman Old Style" w:hAnsi="Bookman Old Style"/>
                      <w:szCs w:val="18"/>
                      <w:lang w:val="en-US"/>
                    </w:rPr>
                    <mc:AlternateContent>
                      <mc:Choice Requires="wpg">
                        <w:drawing>
                          <wp:inline xmlns:wp="http://schemas.openxmlformats.org/drawingml/2006/wordprocessingDrawing" distT="0" distB="0" distL="0" distR="0">
                            <wp:extent cx="3195955" cy="1894735"/>
                            <wp:effectExtent l="0" t="0" r="4445" b="0"/>
                            <wp:docPr id="2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14766" name=""/>
                                    <pic:cNvPicPr>
                                      <a:picLocks noChangeAspect="1"/>
                                    </pic:cNvPicPr>
                                    <pic:nvPr/>
                                  </pic:nvPicPr>
                                  <pic:blipFill>
                                    <a:blip r:embed="rId27"/>
                                    <a:stretch/>
                                  </pic:blipFill>
                                  <pic:spPr bwMode="auto">
                                    <a:xfrm>
                                      <a:off x="0" y="0"/>
                                      <a:ext cx="3262216" cy="193401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251.65pt;height:149.19pt;mso-wrap-distance-left:0.00pt;mso-wrap-distance-top:0.00pt;mso-wrap-distance-right:0.00pt;mso-wrap-distance-bottom:0.00pt;z-index:1;" stroked="false">
                            <v:imagedata r:id="rId27" o:title=""/>
                            <o:lock v:ext="edit" rotation="t"/>
                          </v:shape>
                        </w:pict>
                      </mc:Fallback>
                    </mc:AlternateContent>
                  </w:r>
                  <w:r>
                    <w:rPr>
                      <w:rFonts w:ascii="Bookman Old Style" w:hAnsi="Bookman Old Style"/>
                      <w:szCs w:val="18"/>
                      <w:lang w:val="en-US"/>
                    </w:rPr>
                    <mc:AlternateContent>
                      <mc:Choice Requires="wpg">
                        <w:drawing>
                          <wp:inline xmlns:wp="http://schemas.openxmlformats.org/drawingml/2006/wordprocessingDrawing" distT="0" distB="0" distL="0" distR="0">
                            <wp:extent cx="3224530" cy="1900652"/>
                            <wp:effectExtent l="0" t="0" r="0" b="4445"/>
                            <wp:docPr id="2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52472" name=""/>
                                    <pic:cNvPicPr>
                                      <a:picLocks noChangeAspect="1"/>
                                    </pic:cNvPicPr>
                                    <pic:nvPr/>
                                  </pic:nvPicPr>
                                  <pic:blipFill>
                                    <a:blip r:embed="rId28"/>
                                    <a:stretch/>
                                  </pic:blipFill>
                                  <pic:spPr bwMode="auto">
                                    <a:xfrm>
                                      <a:off x="0" y="0"/>
                                      <a:ext cx="3280995" cy="193393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253.90pt;height:149.66pt;mso-wrap-distance-left:0.00pt;mso-wrap-distance-top:0.00pt;mso-wrap-distance-right:0.00pt;mso-wrap-distance-bottom:0.00pt;z-index:1;" stroked="false">
                            <v:imagedata r:id="rId28" o:title=""/>
                            <o:lock v:ext="edit" rotation="t"/>
                          </v:shape>
                        </w:pict>
                      </mc:Fallback>
                    </mc:AlternateContent>
                  </w:r>
                  <w:r>
                    <w:rPr>
                      <w:rFonts w:ascii="Bookman Old Style" w:hAnsi="Bookman Old Style"/>
                      <w:szCs w:val="18"/>
                      <w:lang w:val="en-US"/>
                    </w:rPr>
                  </w:r>
                  <w:r>
                    <w:rPr>
                      <w:rFonts w:ascii="Bookman Old Style" w:hAnsi="Bookman Old Style"/>
                      <w:szCs w:val="18"/>
                      <w:lang w:val="en-US"/>
                    </w:rPr>
                  </w:r>
                </w:p>
              </w:tc>
            </w:tr>
            <w:tr>
              <w:trPr/>
              <w:tc>
                <w:tcPr>
                  <w:tcBorders/>
                  <w:tcW w:w="4143" w:type="dxa"/>
                  <w:textDirection w:val="lrTb"/>
                  <w:noWrap w:val="false"/>
                </w:tcPr>
                <w:p>
                  <w:pPr>
                    <w:widowControl w:val="false"/>
                    <w:pBdr/>
                    <w:spacing w:line="240" w:lineRule="auto"/>
                    <w:ind/>
                    <w:jc w:val="center"/>
                    <w:rPr>
                      <w:rFonts w:ascii="Bookman Old Style" w:hAnsi="Bookman Old Style"/>
                      <w:szCs w:val="18"/>
                      <w:lang w:val="en-US"/>
                    </w:rPr>
                  </w:pPr>
                  <w:r>
                    <w:rPr>
                      <w:rFonts w:ascii="Bookman Old Style" w:hAnsi="Bookman Old Style"/>
                      <w:szCs w:val="18"/>
                      <w:lang w:val="en-US"/>
                    </w:rPr>
                  </w:r>
                  <w:r>
                    <w:rPr>
                      <w:rFonts w:ascii="Bookman Old Style" w:hAnsi="Bookman Old Style"/>
                      <w:szCs w:val="18"/>
                      <w:lang w:val="en-US"/>
                    </w:rPr>
                  </w:r>
                  <w:r>
                    <w:rPr>
                      <w:rFonts w:ascii="Bookman Old Style" w:hAnsi="Bookman Old Style"/>
                      <w:szCs w:val="18"/>
                      <w:lang w:val="en-US"/>
                    </w:rPr>
                  </w:r>
                </w:p>
              </w:tc>
              <w:tc>
                <w:tcPr>
                  <w:tcBorders/>
                  <w:tcW w:w="5109" w:type="dxa"/>
                  <w:textDirection w:val="lrTb"/>
                  <w:noWrap w:val="false"/>
                </w:tcPr>
                <w:p>
                  <w:pPr>
                    <w:widowControl w:val="false"/>
                    <w:pBdr/>
                    <w:spacing w:line="240" w:lineRule="auto"/>
                    <w:ind/>
                    <w:jc w:val="center"/>
                    <w:rPr>
                      <w:rFonts w:ascii="Bookman Old Style" w:hAnsi="Bookman Old Style"/>
                      <w:szCs w:val="18"/>
                      <w:lang w:val="en-US"/>
                    </w:rPr>
                  </w:pPr>
                  <w:r>
                    <w:rPr>
                      <w:rFonts w:ascii="Bookman Old Style" w:hAnsi="Bookman Old Style"/>
                      <w:szCs w:val="18"/>
                      <w:lang w:val="en-US"/>
                    </w:rPr>
                  </w:r>
                  <w:r>
                    <w:rPr>
                      <w:rFonts w:ascii="Bookman Old Style" w:hAnsi="Bookman Old Style"/>
                      <w:szCs w:val="18"/>
                      <w:lang w:val="en-US"/>
                    </w:rPr>
                  </w:r>
                  <w:r>
                    <w:rPr>
                      <w:rFonts w:ascii="Bookman Old Style" w:hAnsi="Bookman Old Style"/>
                      <w:szCs w:val="18"/>
                      <w:lang w:val="en-US"/>
                    </w:rPr>
                  </w:r>
                </w:p>
              </w:tc>
            </w:tr>
          </w:tbl>
          <w:p>
            <w:pPr>
              <w:widowControl w:val="false"/>
              <w:pBdr/>
              <w:spacing w:line="240" w:lineRule="auto"/>
              <w:ind/>
              <w:jc w:val="center"/>
              <w:rPr>
                <w:rFonts w:ascii="Bookman Old Style" w:hAnsi="Bookman Old Style" w:eastAsia="Calibri"/>
                <w:sz w:val="22"/>
                <w:szCs w:val="18"/>
                <w:lang w:val="en-US"/>
              </w:rPr>
            </w:pPr>
            <w:r>
              <w:rPr>
                <w:rFonts w:ascii="Bookman Old Style" w:hAnsi="Bookman Old Style" w:eastAsia="Calibri"/>
                <w:sz w:val="22"/>
                <w:szCs w:val="18"/>
                <w:lang w:val="en-US"/>
              </w:rPr>
            </w:r>
            <w:r>
              <w:rPr>
                <w:rFonts w:ascii="Bookman Old Style" w:hAnsi="Bookman Old Style" w:eastAsia="Calibri"/>
                <w:sz w:val="22"/>
                <w:szCs w:val="18"/>
                <w:lang w:val="en-US"/>
              </w:rPr>
            </w:r>
            <w:r>
              <w:rPr>
                <w:rFonts w:ascii="Bookman Old Style" w:hAnsi="Bookman Old Style" w:eastAsia="Calibri"/>
                <w:sz w:val="22"/>
                <w:szCs w:val="18"/>
                <w:lang w:val="en-US"/>
              </w:rPr>
            </w:r>
          </w:p>
        </w:tc>
      </w:tr>
      <w:tr>
        <w:trPr>
          <w:jc w:val="center"/>
          <w:trHeight w:val="450"/>
        </w:trPr>
        <w:tc>
          <w:tcPr>
            <w:shd w:val="clear" w:color="ffffff" w:fill="ffffff"/>
            <w:tcBorders/>
            <w:tcW w:w="9478" w:type="dxa"/>
            <w:textDirection w:val="lrTb"/>
            <w:noWrap w:val="false"/>
          </w:tcPr>
          <w:p>
            <w:pPr>
              <w:pStyle w:val="1302"/>
              <w:pBdr/>
              <w:spacing/>
              <w:ind/>
              <w:rPr>
                <w:lang w:val="en-US"/>
              </w:rPr>
            </w:pPr>
            <w:r>
              <w:rPr>
                <w:lang w:val="en-US"/>
              </w:rPr>
              <w:tab/>
            </w:r>
            <w:r>
              <w:rPr>
                <w:b/>
                <w:bCs/>
                <w:lang w:val="en-US"/>
              </w:rPr>
              <w:t xml:space="preserve">Figure 2-3-3. Validation of deflectometry with water reference surface</w:t>
            </w:r>
            <w:r>
              <w:rPr>
                <w:lang w:val="en-US"/>
              </w:rPr>
            </w:r>
            <w:r>
              <w:rPr>
                <w:lang w:val="en-US"/>
              </w:rPr>
            </w:r>
          </w:p>
        </w:tc>
      </w:tr>
    </w:tbl>
    <w:p>
      <w:pPr>
        <w:pStyle w:val="1240"/>
        <w:pBdr/>
        <w:spacing/>
        <w:ind/>
        <w:rPr>
          <w:lang w:val="en-US"/>
        </w:rPr>
      </w:pPr>
      <w:r>
        <w:rPr>
          <w:lang w:val="en-US"/>
        </w:rPr>
        <w:t xml:space="preserve">The achieved deviation between measurement and reference water surface was below 0.2 mrad (RMS value) and local uncertainties below 0.18 mrad. This is well below the expected and guaranteed local uncertainties, which is shown in Tab 2.3-1:</w:t>
      </w:r>
      <w:r>
        <w:rPr>
          <w:lang w:val="en-US"/>
        </w:rPr>
      </w:r>
      <w:r>
        <w:rPr>
          <w:lang w:val="en-US"/>
        </w:rPr>
      </w:r>
    </w:p>
    <w:tbl>
      <w:tblPr>
        <w:tblW w:w="5005"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3114"/>
        <w:gridCol w:w="5944"/>
        <w:gridCol w:w="9"/>
      </w:tblGrid>
      <w:tr>
        <w:trPr>
          <w:gridAfter w:val="1"/>
          <w:trHeight w:val="378"/>
        </w:trPr>
        <w:tc>
          <w:tcPr>
            <w:gridSpan w:val="2"/>
            <w:shd w:val="clear" w:color="ffffff" w:fill="ffffff"/>
            <w:tcBorders>
              <w:top w:val="single" w:color="c0c0c0" w:sz="4" w:space="0"/>
              <w:left w:val="single" w:color="c0c0c0" w:sz="4" w:space="0"/>
              <w:bottom w:val="single" w:color="000000" w:sz="4" w:space="0"/>
              <w:right w:val="single" w:color="c0c0c0" w:sz="4" w:space="0"/>
            </w:tcBorders>
            <w:tcW w:w="9058" w:type="dxa"/>
            <w:vAlign w:val="center"/>
            <w:textDirection w:val="lrTb"/>
            <w:noWrap w:val="false"/>
          </w:tcPr>
          <w:p>
            <w:pPr>
              <w:pStyle w:val="1284"/>
              <w:pBdr/>
              <w:spacing/>
              <w:ind/>
              <w:rPr>
                <w:lang w:val="en-US"/>
              </w:rPr>
            </w:pPr>
            <w:r>
              <w:rPr>
                <w:lang w:val="en-US"/>
              </w:rPr>
              <w:t xml:space="preserve">Tab 2.3-1. RMS and local uncertainties of DLR / CSP Services </w:t>
            </w:r>
            <w:r>
              <w:rPr>
                <w:lang w:val="en-US"/>
              </w:rPr>
              <w:t xml:space="preserve">QDec</w:t>
            </w:r>
            <w:r>
              <w:rPr>
                <w:lang w:val="en-US"/>
              </w:rPr>
              <w:t xml:space="preserve"> system</w:t>
            </w:r>
            <w:r>
              <w:rPr>
                <w:lang w:val="en-US"/>
              </w:rPr>
            </w:r>
            <w:r>
              <w:rPr>
                <w:lang w:val="en-US"/>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3114" w:type="dxa"/>
            <w:vAlign w:val="center"/>
            <w:textDirection w:val="lrTb"/>
            <w:noWrap w:val="false"/>
          </w:tcPr>
          <w:p>
            <w:pPr>
              <w:pStyle w:val="1284"/>
              <w:pBdr/>
              <w:spacing/>
              <w:ind/>
              <w:jc w:val="center"/>
              <w:rPr>
                <w:lang w:val="en-US"/>
              </w:rPr>
            </w:pPr>
            <w:r>
              <w:rPr>
                <w:lang w:val="en-US"/>
              </w:rPr>
              <w:t xml:space="preserve">Quantity</w:t>
            </w:r>
            <w:r>
              <w:rPr>
                <w:lang w:val="en-US"/>
              </w:rPr>
            </w:r>
            <w:r>
              <w:rPr>
                <w:lang w:val="en-US"/>
              </w:rPr>
            </w:r>
          </w:p>
        </w:tc>
        <w:tc>
          <w:tcPr>
            <w:gridSpan w:val="2"/>
            <w:shd w:val="clear" w:color="ffffff" w:fill="ffffff"/>
            <w:tcBorders>
              <w:top w:val="single" w:color="c0c0c0" w:sz="4" w:space="0"/>
              <w:left w:val="single" w:color="c0c0c0" w:sz="4" w:space="0"/>
              <w:bottom w:val="single" w:color="000000" w:sz="4" w:space="0"/>
              <w:right w:val="single" w:color="c0c0c0" w:sz="4" w:space="0"/>
            </w:tcBorders>
            <w:tcW w:w="5953" w:type="dxa"/>
            <w:vAlign w:val="center"/>
            <w:textDirection w:val="lrTb"/>
            <w:noWrap w:val="false"/>
          </w:tcPr>
          <w:p>
            <w:pPr>
              <w:pStyle w:val="1284"/>
              <w:pBdr/>
              <w:spacing/>
              <w:ind w:left="0"/>
              <w:jc w:val="center"/>
              <w:rPr>
                <w:lang w:val="en-US"/>
              </w:rPr>
            </w:pPr>
            <w:r>
              <w:rPr>
                <w:lang w:val="en-US"/>
              </w:rPr>
              <w:t xml:space="preserve">Uncertainty value</w:t>
            </w:r>
            <w:r>
              <w:rPr>
                <w:lang w:val="en-US"/>
              </w:rPr>
            </w:r>
            <w:r>
              <w:rPr>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3114" w:type="dxa"/>
            <w:vAlign w:val="center"/>
            <w:textDirection w:val="lrTb"/>
            <w:noWrap w:val="false"/>
          </w:tcPr>
          <w:p>
            <w:pPr>
              <w:pStyle w:val="1288"/>
              <w:pBdr/>
              <w:spacing/>
              <w:ind/>
              <w:rPr>
                <w:rFonts w:cs="DejaVu Serif"/>
                <w:szCs w:val="22"/>
                <w:lang w:val="en-US"/>
              </w:rPr>
            </w:pPr>
            <w:r>
              <w:rPr>
                <w:rFonts w:eastAsia="DejaVu Serif" w:cs="DejaVu Serif"/>
                <w:szCs w:val="22"/>
                <w:lang w:val="en-US"/>
              </w:rPr>
              <w:t xml:space="preserve">Panel uncertainty RMS</w:t>
            </w:r>
            <w:r>
              <w:rPr>
                <w:rFonts w:cs="DejaVu Serif"/>
                <w:szCs w:val="22"/>
                <w:lang w:val="en-US"/>
              </w:rPr>
            </w:r>
            <w:r>
              <w:rPr>
                <w:rFonts w:cs="DejaVu Serif"/>
                <w:szCs w:val="22"/>
                <w:lang w:val="en-US"/>
              </w:rPr>
            </w:r>
          </w:p>
        </w:tc>
        <w:tc>
          <w:tcPr>
            <w:gridSpan w:val="2"/>
            <w:shd w:val="clear" w:color="ffffff" w:fill="ffffff"/>
            <w:tcBorders>
              <w:top w:val="single" w:color="000000" w:sz="4" w:space="0"/>
              <w:left w:val="single" w:color="c0c0c0" w:sz="4" w:space="0"/>
              <w:bottom w:val="single" w:color="000000" w:sz="4" w:space="0"/>
              <w:right w:val="single" w:color="c0c0c0" w:sz="4" w:space="0"/>
            </w:tcBorders>
            <w:tcW w:w="5953" w:type="dxa"/>
            <w:vAlign w:val="center"/>
            <w:textDirection w:val="lrTb"/>
            <w:noWrap w:val="false"/>
          </w:tcPr>
          <w:p>
            <w:pPr>
              <w:pBdr/>
              <w:spacing/>
              <w:ind/>
              <w:jc w:val="center"/>
              <w:rPr>
                <w:rFonts w:ascii="Bookman Old Style" w:hAnsi="Bookman Old Style" w:cs="DejaVu Serif"/>
                <w:sz w:val="22"/>
                <w:szCs w:val="22"/>
                <w:lang w:val="en-US"/>
              </w:rPr>
            </w:pPr>
            <w:r>
              <w:rPr>
                <w:rFonts w:ascii="Bookman Old Style" w:hAnsi="Bookman Old Style"/>
                <w:sz w:val="22"/>
                <w:szCs w:val="22"/>
                <w:lang w:val="en-US"/>
              </w:rPr>
              <w:t xml:space="preserve">±0.2 mrad (1 sigma)</w:t>
            </w:r>
            <w:r>
              <w:rPr>
                <w:rFonts w:ascii="Bookman Old Style" w:hAnsi="Bookman Old Style" w:cs="DejaVu Serif"/>
                <w:sz w:val="22"/>
                <w:szCs w:val="22"/>
                <w:lang w:val="en-US"/>
              </w:rPr>
            </w:r>
            <w:r>
              <w:rPr>
                <w:rFonts w:ascii="Bookman Old Style" w:hAnsi="Bookman Old Style" w:cs="DejaVu Serif"/>
                <w:sz w:val="22"/>
                <w:szCs w:val="22"/>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3114" w:type="dxa"/>
            <w:textDirection w:val="lrTb"/>
            <w:noWrap w:val="false"/>
          </w:tcPr>
          <w:p>
            <w:pPr>
              <w:pBdr/>
              <w:spacing w:after="60" w:before="60" w:line="240" w:lineRule="auto"/>
              <w:ind w:right="57" w:left="57"/>
              <w:rPr>
                <w:rFonts w:ascii="Bookman Old Style" w:hAnsi="Bookman Old Style" w:cs="DejaVu Serif"/>
                <w:sz w:val="22"/>
                <w:szCs w:val="22"/>
                <w:lang w:val="en-US"/>
              </w:rPr>
            </w:pPr>
            <w:r>
              <w:rPr>
                <w:rFonts w:ascii="Bookman Old Style" w:hAnsi="Bookman Old Style"/>
                <w:sz w:val="22"/>
                <w:szCs w:val="22"/>
                <w:lang w:val="en-US"/>
              </w:rPr>
              <w:t xml:space="preserve">Local uncertainty</w:t>
            </w:r>
            <w:r>
              <w:rPr>
                <w:rFonts w:ascii="Bookman Old Style" w:hAnsi="Bookman Old Style" w:cs="DejaVu Serif"/>
                <w:sz w:val="22"/>
                <w:szCs w:val="22"/>
                <w:lang w:val="en-US"/>
              </w:rPr>
            </w:r>
            <w:r>
              <w:rPr>
                <w:rFonts w:ascii="Bookman Old Style" w:hAnsi="Bookman Old Style" w:cs="DejaVu Serif"/>
                <w:sz w:val="22"/>
                <w:szCs w:val="22"/>
                <w:lang w:val="en-US"/>
              </w:rPr>
            </w:r>
          </w:p>
        </w:tc>
        <w:tc>
          <w:tcPr>
            <w:gridSpan w:val="2"/>
            <w:shd w:val="clear" w:color="ffffff" w:fill="ffffff"/>
            <w:tcBorders>
              <w:top w:val="single" w:color="000000" w:sz="4" w:space="0"/>
              <w:left w:val="single" w:color="c0c0c0" w:sz="4" w:space="0"/>
              <w:bottom w:val="single" w:color="000000" w:sz="4" w:space="0"/>
              <w:right w:val="single" w:color="c0c0c0" w:sz="4" w:space="0"/>
            </w:tcBorders>
            <w:tcW w:w="5953" w:type="dxa"/>
            <w:textDirection w:val="lrTb"/>
            <w:noWrap w:val="false"/>
          </w:tcPr>
          <w:p>
            <w:pPr>
              <w:pBdr/>
              <w:spacing/>
              <w:ind/>
              <w:jc w:val="center"/>
              <w:rPr>
                <w:rFonts w:ascii="Bookman Old Style" w:hAnsi="Bookman Old Style" w:cs="DejaVu Serif"/>
                <w:sz w:val="22"/>
                <w:szCs w:val="22"/>
                <w:lang w:val="en-US"/>
              </w:rPr>
            </w:pPr>
            <w:r>
              <w:rPr>
                <w:rFonts w:ascii="Bookman Old Style" w:hAnsi="Bookman Old Style"/>
                <w:sz w:val="22"/>
                <w:szCs w:val="22"/>
                <w:lang w:val="en-US"/>
              </w:rPr>
              <w:t xml:space="preserve">±0.5 mrad (1 sigma)</w:t>
            </w:r>
            <w:r>
              <w:rPr>
                <w:rFonts w:ascii="Bookman Old Style" w:hAnsi="Bookman Old Style" w:cs="DejaVu Serif"/>
                <w:sz w:val="22"/>
                <w:szCs w:val="22"/>
                <w:lang w:val="en-US"/>
              </w:rPr>
            </w:r>
            <w:r>
              <w:rPr>
                <w:rFonts w:ascii="Bookman Old Style" w:hAnsi="Bookman Old Style" w:cs="DejaVu Serif"/>
                <w:sz w:val="22"/>
                <w:szCs w:val="22"/>
                <w:lang w:val="en-US"/>
              </w:rPr>
            </w:r>
          </w:p>
        </w:tc>
      </w:tr>
    </w:tbl>
    <w:p>
      <w:pPr>
        <w:pStyle w:val="1240"/>
        <w:pBdr/>
        <w:spacing/>
        <w:ind/>
        <w:rPr>
          <w:lang w:val="en-US"/>
        </w:rPr>
      </w:pPr>
      <w:r>
        <w:rPr>
          <w:lang w:val="en-US"/>
        </w:rPr>
        <w:t xml:space="preserve">The deflectometry system, initially developed by DLR, has implemented in test laboratories and production lines by the DLR spin-off CSP Services (</w:t>
      </w:r>
      <w:hyperlink r:id="rId29" w:tooltip="https://www.cspservices.de/quality-control/" w:history="1">
        <w:r>
          <w:rPr>
            <w:rStyle w:val="1273"/>
            <w:lang w:val="en-US"/>
          </w:rPr>
          <w:t xml:space="preserve">https://www.cspservices.de/quality-control/</w:t>
        </w:r>
      </w:hyperlink>
      <w:r>
        <w:rPr>
          <w:lang w:val="en-US"/>
        </w:rPr>
        <w:t xml:space="preserve">)</w:t>
      </w:r>
      <w:r>
        <w:rPr>
          <w:lang w:val="en-US"/>
        </w:rPr>
        <w:br w:type="page" w:clear="all"/>
      </w:r>
      <w:r>
        <w:rPr>
          <w:lang w:val="en-US"/>
        </w:rPr>
      </w:r>
      <w:r>
        <w:rPr>
          <w:lang w:val="en-US"/>
        </w:rPr>
      </w:r>
    </w:p>
    <w:p>
      <w:pPr>
        <w:pStyle w:val="1255"/>
        <w:pBdr/>
        <w:spacing/>
        <w:ind/>
        <w:rPr>
          <w:lang w:val="en-US"/>
        </w:rPr>
      </w:pPr>
      <w:r>
        <w:rPr>
          <w:lang w:val="en-US"/>
        </w:rPr>
        <w:t xml:space="preserve">SANDIA - SOFAST</w:t>
      </w:r>
      <w:r>
        <w:rPr>
          <w:lang w:val="en-US"/>
        </w:rPr>
      </w:r>
      <w:r>
        <w:rPr>
          <w:lang w:val="en-US"/>
        </w:rPr>
      </w:r>
    </w:p>
    <w:p>
      <w:pPr>
        <w:pStyle w:val="1240"/>
        <w:pBdr/>
        <w:spacing/>
        <w:ind/>
        <w:rPr>
          <w:lang w:val="en-US"/>
        </w:rPr>
      </w:pPr>
      <w:r>
        <w:rPr>
          <w:lang w:val="en-US"/>
        </w:rPr>
        <w:t xml:space="preserve">Sandia National Laboratories measured the surface slope of the SFERA mirrors with the deflectometry tool, SOFAST (Sandia Optical Fringe Analysis Slope Tool)</w:t>
      </w:r>
      <w:r>
        <w:rPr>
          <w:lang w:val="en-US"/>
        </w:rPr>
        <w:t xml:space="preserve"> [13, 14]</w:t>
      </w:r>
      <w:r>
        <w:rPr>
          <w:lang w:val="en-US"/>
        </w:rPr>
        <w:t xml:space="preserve">. This software is </w:t>
      </w:r>
      <w:r>
        <w:rPr>
          <w:lang w:val="en-US"/>
        </w:rPr>
        <w:t xml:space="preserve">now </w:t>
      </w:r>
      <w:r>
        <w:rPr>
          <w:lang w:val="en-US"/>
        </w:rPr>
        <w:t xml:space="preserve">written in Python and will soon be available open source. If interested, contact </w:t>
      </w:r>
      <w:hyperlink r:id="rId30" w:tooltip="mailto:OpenCSP@sandia.gov" w:history="1">
        <w:r>
          <w:rPr>
            <w:rStyle w:val="1273"/>
            <w:lang w:val="en-US"/>
          </w:rPr>
          <w:t xml:space="preserve">OpenCSP@sandia.gov</w:t>
        </w:r>
      </w:hyperlink>
      <w:r>
        <w:rPr>
          <w:lang w:val="en-US"/>
        </w:rPr>
        <w:t xml:space="preserve"> for further information.</w:t>
      </w:r>
      <w:r>
        <w:rPr>
          <w:lang w:val="en-US"/>
        </w:rPr>
      </w:r>
      <w:r>
        <w:rPr>
          <w:lang w:val="en-US"/>
        </w:rPr>
      </w:r>
    </w:p>
    <w:p>
      <w:pPr>
        <w:pStyle w:val="1240"/>
        <w:pBdr/>
        <w:spacing/>
        <w:ind/>
        <w:rPr>
          <w:lang w:val="en-US"/>
        </w:rPr>
      </w:pPr>
      <w:r/>
      <w:bookmarkStart w:id="37" w:name="_Hlk155794615"/>
      <w:r>
        <w:rPr>
          <w:lang w:val="en-US"/>
        </w:rPr>
        <w:t xml:space="preserve">The </w:t>
      </w:r>
      <w:bookmarkEnd w:id="37"/>
      <w:r>
        <w:rPr>
          <w:lang w:val="en-US"/>
        </w:rPr>
        <w:t xml:space="preserve">physical layout of a SOFAST setup consists of a camera, projector, and a screen. The specific layout used for the SFERA measurements is shown in Figure 2.4-1. </w:t>
      </w:r>
      <w:r>
        <w:rPr>
          <w:lang w:val="en-US"/>
        </w:rPr>
      </w:r>
      <w:r>
        <w:rPr>
          <w:lang w:val="en-US"/>
        </w:rPr>
      </w:r>
    </w:p>
    <w:p>
      <w:pPr>
        <w:pStyle w:val="1240"/>
        <w:pBdr/>
        <w:spacing/>
        <w:ind/>
        <w:jc w:val="center"/>
        <w:rPr>
          <w:lang w:val="en-US"/>
        </w:rPr>
      </w:pPr>
      <w:r>
        <w:rPr>
          <w:lang w:val="en-US"/>
        </w:rPr>
        <mc:AlternateContent>
          <mc:Choice Requires="wpg">
            <w:drawing>
              <wp:inline xmlns:wp="http://schemas.openxmlformats.org/drawingml/2006/wordprocessingDrawing" distT="0" distB="0" distL="0" distR="0">
                <wp:extent cx="5657850" cy="4200525"/>
                <wp:effectExtent l="0" t="0" r="0" b="9525"/>
                <wp:docPr id="2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07375" name="Picture 2"/>
                        <pic:cNvPicPr>
                          <a:picLocks noChangeAspect="1"/>
                        </pic:cNvPicPr>
                        <pic:nvPr/>
                      </pic:nvPicPr>
                      <pic:blipFill>
                        <a:blip r:embed="rId31"/>
                        <a:stretch/>
                      </pic:blipFill>
                      <pic:spPr bwMode="auto">
                        <a:xfrm>
                          <a:off x="0" y="0"/>
                          <a:ext cx="5657850" cy="4200525"/>
                        </a:xfrm>
                        <a:prstGeom prst="rect">
                          <a:avLst/>
                        </a:prstGeom>
                        <a:noFill/>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45.50pt;height:330.75pt;mso-wrap-distance-left:0.00pt;mso-wrap-distance-top:0.00pt;mso-wrap-distance-right:0.00pt;mso-wrap-distance-bottom:0.00pt;z-index:1;" stroked="false">
                <v:imagedata r:id="rId31" o:title=""/>
                <o:lock v:ext="edit" rotation="t"/>
              </v:shape>
            </w:pict>
          </mc:Fallback>
        </mc:AlternateContent>
      </w:r>
      <w:r>
        <w:rPr>
          <w:lang w:val="en-US"/>
        </w:rPr>
      </w:r>
      <w:r>
        <w:rPr>
          <w:lang w:val="en-US"/>
        </w:rPr>
      </w:r>
    </w:p>
    <w:p>
      <w:pPr>
        <w:pStyle w:val="1311"/>
        <w:pBdr/>
        <w:spacing/>
        <w:ind/>
        <w:rPr>
          <w:lang w:val="en-US"/>
        </w:rPr>
      </w:pPr>
      <w:r>
        <w:rPr>
          <w:lang w:val="en-US"/>
        </w:rPr>
        <w:t xml:space="preserve">Figure 2.4-1. Layout </w:t>
      </w:r>
      <w:r>
        <w:rPr>
          <w:lang w:val="en-US"/>
        </w:rPr>
        <w:t xml:space="preserve">of SOFAST measurement setup. The camera fixed in the ceiling views the reflection of sinusoidal fringes projected on the screen on the ceiling. The mirror mounting structure on the floor holds the four metallic balls used to support the SFERA-III mirrors. </w:t>
      </w:r>
      <w:r>
        <w:rPr>
          <w:lang w:val="en-US"/>
        </w:rPr>
      </w:r>
      <w:r>
        <w:rPr>
          <w:lang w:val="en-US"/>
        </w:rPr>
      </w:r>
    </w:p>
    <w:p>
      <w:pPr>
        <w:pStyle w:val="1240"/>
        <w:pBdr/>
        <w:spacing/>
        <w:ind/>
        <w:rPr>
          <w:lang w:val="en-US"/>
        </w:rPr>
      </w:pPr>
      <w:r>
        <w:rPr>
          <w:lang w:val="en-US"/>
        </w:rPr>
        <w:t xml:space="preserve">During operation, regular sinusoidal fringe patterns are projected on the screen on the ceiling. The camera views the reflected sinusoidal fringes seen in the mirror. Distortions of the straight fringe patterns are interpreted by a processing algorit</w:t>
      </w:r>
      <w:r>
        <w:rPr>
          <w:lang w:val="en-US"/>
        </w:rPr>
        <w:t xml:space="preserve">hm as surface slope variations of the mirror. Over the course of a SOFAST measurement, the fringe periods transition from coarse to fine in both x and y directions; each finer fringe set increases the resolution of the measured surface slope. Figure 2.4-2 </w:t>
      </w:r>
      <w:r>
        <w:rPr>
          <w:lang w:val="en-US"/>
        </w:rPr>
        <w:t xml:space="preserve">illustrates the four fringe periods used in the x direction. </w:t>
      </w:r>
      <w:r>
        <w:rPr>
          <w:lang w:val="en-US"/>
        </w:rPr>
      </w:r>
      <w:r>
        <w:rPr>
          <w:lang w:val="en-US"/>
        </w:rPr>
      </w:r>
    </w:p>
    <w:p>
      <w:pPr>
        <w:pStyle w:val="1240"/>
        <w:pBdr/>
        <w:spacing/>
        <w:ind/>
        <w:jc w:val="center"/>
        <w:rPr>
          <w:lang w:val="en-US"/>
        </w:rPr>
      </w:pPr>
      <w:r>
        <w:rPr>
          <w:lang w:val="en-US"/>
        </w:rPr>
        <mc:AlternateContent>
          <mc:Choice Requires="wpg">
            <w:drawing>
              <wp:inline xmlns:wp="http://schemas.openxmlformats.org/drawingml/2006/wordprocessingDrawing" distT="0" distB="0" distL="0" distR="0">
                <wp:extent cx="5762352" cy="1052174"/>
                <wp:effectExtent l="0" t="0" r="0" b="0"/>
                <wp:docPr id="2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39132" name="Picture 4"/>
                        <pic:cNvPicPr>
                          <a:picLocks noChangeAspect="1"/>
                        </pic:cNvPicPr>
                        <pic:nvPr/>
                      </pic:nvPicPr>
                      <pic:blipFill>
                        <a:blip r:embed="rId32"/>
                        <a:stretch/>
                      </pic:blipFill>
                      <pic:spPr bwMode="auto">
                        <a:xfrm>
                          <a:off x="0" y="0"/>
                          <a:ext cx="5812015" cy="1061241"/>
                        </a:xfrm>
                        <a:prstGeom prst="rect">
                          <a:avLst/>
                        </a:prstGeom>
                        <a:noFill/>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453.73pt;height:82.85pt;mso-wrap-distance-left:0.00pt;mso-wrap-distance-top:0.00pt;mso-wrap-distance-right:0.00pt;mso-wrap-distance-bottom:0.00pt;z-index:1;" stroked="false">
                <v:imagedata r:id="rId32" o:title=""/>
                <o:lock v:ext="edit" rotation="t"/>
              </v:shape>
            </w:pict>
          </mc:Fallback>
        </mc:AlternateContent>
      </w:r>
      <w:r>
        <w:rPr>
          <w:lang w:val="en-US"/>
        </w:rPr>
      </w:r>
      <w:r>
        <w:rPr>
          <w:lang w:val="en-US"/>
        </w:rPr>
      </w:r>
    </w:p>
    <w:p>
      <w:pPr>
        <w:pStyle w:val="1311"/>
        <w:pBdr/>
        <w:spacing/>
        <w:ind/>
        <w:rPr>
          <w:lang w:val="en-US"/>
        </w:rPr>
      </w:pPr>
      <w:r>
        <w:rPr>
          <w:lang w:val="en-US"/>
        </w:rPr>
        <w:t xml:space="preserve">Figure 2.4-2. Example images as seen by the SOFAST camera of the x-direction fringes reflected in a SFERA mirror. </w:t>
      </w:r>
      <w:r>
        <w:rPr>
          <w:lang w:val="en-US"/>
        </w:rPr>
      </w:r>
      <w:r>
        <w:rPr>
          <w:lang w:val="en-US"/>
        </w:rPr>
      </w:r>
    </w:p>
    <w:p>
      <w:pPr>
        <w:pStyle w:val="1240"/>
        <w:pBdr/>
        <w:spacing/>
        <w:ind/>
        <w:rPr>
          <w:lang w:val="en-US"/>
        </w:rPr>
      </w:pPr>
      <w:r>
        <w:rPr>
          <w:lang w:val="en-US"/>
        </w:rPr>
        <w:t xml:space="preserve">The SOFAST system is calibrated using photogrammetry. Photogrammetric targets called </w:t>
      </w:r>
      <w:r>
        <w:rPr>
          <w:lang w:val="en-US"/>
        </w:rPr>
        <w:t xml:space="preserve">Aruco</w:t>
      </w:r>
      <w:r>
        <w:rPr>
          <w:lang w:val="en-US"/>
        </w:rPr>
        <w:t xml:space="preserve"> markers (some are visible on the back wall in Figure 2.4-1) are placed around the SOFAST screen, on the walls, and on the floor in the view of the SOFAST cam</w:t>
      </w:r>
      <w:r>
        <w:rPr>
          <w:lang w:val="en-US"/>
        </w:rPr>
        <w:t xml:space="preserve">era.  As illustrated in Figure 2.4-3, a calibrated camera takes many pictures of the markers, and an algorithm calculates the position of the markers in space. The markers in the field of view of the SOFAST camera locate the camera relative to the screen. </w:t>
      </w:r>
      <w:r>
        <w:rPr>
          <w:lang w:val="en-US"/>
        </w:rPr>
      </w:r>
      <w:r>
        <w:rPr>
          <w:lang w:val="en-US"/>
        </w:rPr>
      </w:r>
    </w:p>
    <w:p>
      <w:pPr>
        <w:pStyle w:val="1240"/>
        <w:pBdr/>
        <w:spacing/>
        <w:ind/>
        <w:jc w:val="center"/>
        <w:rPr>
          <w:lang w:val="en-US"/>
        </w:rPr>
      </w:pPr>
      <w:r>
        <w:rPr>
          <w:lang w:val="en-US"/>
        </w:rPr>
        <mc:AlternateContent>
          <mc:Choice Requires="wpg">
            <w:drawing>
              <wp:inline xmlns:wp="http://schemas.openxmlformats.org/drawingml/2006/wordprocessingDrawing" distT="0" distB="0" distL="0" distR="0">
                <wp:extent cx="5679440" cy="2289464"/>
                <wp:effectExtent l="0" t="0" r="0" b="0"/>
                <wp:docPr id="2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99918" name="Picture 5"/>
                        <pic:cNvPicPr>
                          <a:picLocks noChangeAspect="1"/>
                        </pic:cNvPicPr>
                        <pic:nvPr/>
                      </pic:nvPicPr>
                      <pic:blipFill>
                        <a:blip r:embed="rId33"/>
                        <a:stretch/>
                      </pic:blipFill>
                      <pic:spPr bwMode="auto">
                        <a:xfrm>
                          <a:off x="0" y="0"/>
                          <a:ext cx="5690797" cy="2294042"/>
                        </a:xfrm>
                        <a:prstGeom prst="rect">
                          <a:avLst/>
                        </a:prstGeom>
                        <a:noFill/>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47.20pt;height:180.27pt;mso-wrap-distance-left:0.00pt;mso-wrap-distance-top:0.00pt;mso-wrap-distance-right:0.00pt;mso-wrap-distance-bottom:0.00pt;z-index:1;" stroked="false">
                <v:imagedata r:id="rId33" o:title=""/>
                <o:lock v:ext="edit" rotation="t"/>
              </v:shape>
            </w:pict>
          </mc:Fallback>
        </mc:AlternateContent>
      </w:r>
      <w:r>
        <w:rPr>
          <w:lang w:val="en-US"/>
        </w:rPr>
      </w:r>
      <w:r>
        <w:rPr>
          <w:lang w:val="en-US"/>
        </w:rPr>
      </w:r>
    </w:p>
    <w:p>
      <w:pPr>
        <w:pStyle w:val="1311"/>
        <w:pBdr/>
        <w:spacing/>
        <w:ind/>
        <w:rPr>
          <w:lang w:val="en-US"/>
        </w:rPr>
      </w:pPr>
      <w:r>
        <w:rPr>
          <w:lang w:val="en-US"/>
        </w:rPr>
        <w:t xml:space="preserve">Figure 2.4-</w:t>
      </w:r>
      <w:r>
        <w:rPr>
          <w:lang w:val="en-US"/>
        </w:rPr>
        <w:t xml:space="preserve">3. Example images from the photogrammetric SOFAST calibration procedure. Images of the scene (left) are used to calculate the relative positions of each marker. Located markers in the SOFAST camera’s field of view (right) locate the camera relative to the </w:t>
      </w:r>
      <w:r>
        <w:rPr>
          <w:lang w:val="en-US"/>
        </w:rPr>
        <w:t xml:space="preserve">screen. </w:t>
      </w:r>
      <w:r>
        <w:rPr>
          <w:lang w:val="en-US"/>
        </w:rPr>
      </w:r>
      <w:r>
        <w:rPr>
          <w:lang w:val="en-US"/>
        </w:rPr>
      </w:r>
    </w:p>
    <w:p>
      <w:pPr>
        <w:pStyle w:val="1240"/>
        <w:pBdr/>
        <w:spacing/>
        <w:ind/>
        <w:rPr>
          <w:lang w:val="en-US"/>
        </w:rPr>
      </w:pPr>
      <w:r>
        <w:rPr>
          <w:lang w:val="en-US"/>
        </w:rPr>
        <w:t xml:space="preserve">SOFAST measures the mirrors and data is initially provide</w:t>
      </w:r>
      <w:r>
        <w:rPr>
          <w:lang w:val="en-US"/>
        </w:rPr>
        <w:t xml:space="preserve">d in the reference frame of the coordinate system that defines the parabolic surface of the mirror. We then transform the data into the “lab reference frame” as described in the SFERA procedure document. This transformation is illustrated in Figure 2.4-4. </w:t>
      </w:r>
      <w:r>
        <w:rPr>
          <w:lang w:val="en-US"/>
        </w:rPr>
      </w:r>
      <w:r>
        <w:rPr>
          <w:lang w:val="en-US"/>
        </w:rPr>
      </w:r>
    </w:p>
    <w:p>
      <w:pPr>
        <w:pStyle w:val="1240"/>
        <w:pBdr/>
        <w:spacing/>
        <w:ind/>
        <w:rPr>
          <w:lang w:val="en-US"/>
        </w:rPr>
      </w:pPr>
      <w:r>
        <w:rPr>
          <w:lang w:val="en-US"/>
        </w:rPr>
        <w:t xml:space="preserve">Note</w:t>
      </w:r>
      <w:r>
        <w:rPr>
          <w:lang w:val="en-US"/>
        </w:rPr>
        <w:t xml:space="preserve"> that SOFAST is designed to be a slope measurement system</w:t>
      </w:r>
      <w:r>
        <w:rPr>
          <w:lang w:val="en-US"/>
        </w:rPr>
        <w:t xml:space="preserve">; surface position estimates are provided for this </w:t>
      </w:r>
      <w:r>
        <w:rPr>
          <w:lang w:val="en-US"/>
        </w:rPr>
        <w:t xml:space="preserve">comparison, but</w:t>
      </w:r>
      <w:r>
        <w:rPr>
          <w:lang w:val="en-US"/>
        </w:rPr>
        <w:t xml:space="preserve"> are not the </w:t>
      </w:r>
      <w:r>
        <w:rPr>
          <w:lang w:val="en-US"/>
        </w:rPr>
        <w:t xml:space="preserve">program’s focus.</w:t>
      </w:r>
      <w:r>
        <w:rPr>
          <w:lang w:val="en-US"/>
        </w:rPr>
      </w:r>
      <w:r>
        <w:rPr>
          <w:lang w:val="en-US"/>
        </w:rPr>
      </w:r>
    </w:p>
    <w:p>
      <w:pPr>
        <w:pStyle w:val="1240"/>
        <w:pBdr/>
        <w:spacing/>
        <w:ind/>
        <w:rPr>
          <w:lang w:val="en-US"/>
        </w:rPr>
      </w:pPr>
      <w:r>
        <w:rPr>
          <w:lang w:val="en-US"/>
        </w:rPr>
        <mc:AlternateContent>
          <mc:Choice Requires="wpg">
            <w:drawing>
              <wp:inline xmlns:wp="http://schemas.openxmlformats.org/drawingml/2006/wordprocessingDrawing" distT="0" distB="0" distL="0" distR="0">
                <wp:extent cx="5641340" cy="1341838"/>
                <wp:effectExtent l="0" t="0" r="0" b="0"/>
                <wp:docPr id="3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61408" name="Picture 6"/>
                        <pic:cNvPicPr>
                          <a:picLocks noChangeAspect="1"/>
                        </pic:cNvPicPr>
                        <pic:nvPr/>
                      </pic:nvPicPr>
                      <pic:blipFill>
                        <a:blip r:embed="rId34"/>
                        <a:stretch/>
                      </pic:blipFill>
                      <pic:spPr bwMode="auto">
                        <a:xfrm>
                          <a:off x="0" y="0"/>
                          <a:ext cx="5676551" cy="1350213"/>
                        </a:xfrm>
                        <a:prstGeom prst="rect">
                          <a:avLst/>
                        </a:prstGeom>
                        <a:noFill/>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444.20pt;height:105.66pt;mso-wrap-distance-left:0.00pt;mso-wrap-distance-top:0.00pt;mso-wrap-distance-right:0.00pt;mso-wrap-distance-bottom:0.00pt;z-index:1;" stroked="false">
                <v:imagedata r:id="rId34" o:title=""/>
                <o:lock v:ext="edit" rotation="t"/>
              </v:shape>
            </w:pict>
          </mc:Fallback>
        </mc:AlternateContent>
      </w:r>
      <w:r>
        <w:rPr>
          <w:lang w:val="en-US"/>
        </w:rPr>
      </w:r>
      <w:r>
        <w:rPr>
          <w:lang w:val="en-US"/>
        </w:rPr>
      </w:r>
    </w:p>
    <w:p>
      <w:pPr>
        <w:pStyle w:val="1311"/>
        <w:pBdr/>
        <w:spacing/>
        <w:ind/>
        <w:rPr>
          <w:lang w:val="en-US"/>
        </w:rPr>
      </w:pPr>
      <w:r>
        <w:rPr>
          <w:lang w:val="en-US"/>
        </w:rPr>
        <w:t xml:space="preserve">Figure 2.4-4. An illustration of the transformation of the surface slope data from the initial SOFAST reference frame (defined by the parabolic surface) into the “lab reference frame,” centered about metal ball number 2.</w:t>
      </w:r>
      <w:r>
        <w:rPr>
          <w:lang w:val="en-US"/>
        </w:rPr>
      </w:r>
      <w:r>
        <w:rPr>
          <w:lang w:val="en-US"/>
        </w:rPr>
      </w:r>
    </w:p>
    <w:p>
      <w:pPr>
        <w:pStyle w:val="1240"/>
        <w:pBdr/>
        <w:spacing/>
        <w:ind/>
        <w:rPr>
          <w:lang w:val="en-US"/>
        </w:rPr>
      </w:pPr>
      <w:r>
        <w:rPr>
          <w:lang w:val="en-US"/>
        </w:rPr>
        <w:t xml:space="preserve">We measured a water pool as a ground truth reference. The water pool </w:t>
      </w:r>
      <w:r>
        <w:rPr>
          <w:lang w:val="en-US"/>
        </w:rPr>
        <w:t xml:space="preserve">size </w:t>
      </w:r>
      <w:r>
        <w:rPr>
          <w:lang w:val="en-US"/>
        </w:rPr>
        <w:t xml:space="preserve">was </w:t>
      </w:r>
      <w:r>
        <w:rPr>
          <w:lang w:val="en-US"/>
        </w:rPr>
        <w:t xml:space="preserve">2025</w:t>
      </w:r>
      <w:r>
        <w:rPr>
          <w:lang w:val="en-US"/>
        </w:rPr>
        <w:t xml:space="preserve"> </w:t>
      </w:r>
      <w:r>
        <w:rPr>
          <w:lang w:val="en-US"/>
        </w:rPr>
        <w:t xml:space="preserve">mm </w:t>
      </w:r>
      <w:r>
        <w:rPr>
          <w:lang w:val="en-US"/>
        </w:rPr>
        <w:t xml:space="preserve">×</w:t>
      </w:r>
      <w:r>
        <w:rPr>
          <w:lang w:val="en-US"/>
        </w:rPr>
        <w:t xml:space="preserve"> </w:t>
      </w:r>
      <w:r>
        <w:rPr>
          <w:lang w:val="en-US"/>
        </w:rPr>
        <w:t xml:space="preserve">1320</w:t>
      </w:r>
      <w:r>
        <w:rPr>
          <w:lang w:val="en-US"/>
        </w:rPr>
        <w:t xml:space="preserve"> mm.  </w:t>
      </w:r>
      <w:r>
        <w:rPr>
          <w:lang w:val="en-US"/>
        </w:rPr>
        <w:t xml:space="preserve">A still water pool </w:t>
      </w:r>
      <w:r>
        <w:rPr>
          <w:lang w:val="en-US"/>
        </w:rPr>
        <w:t xml:space="preserve">will follow the curvature of the Earth; for a pool of this size, the resulting slightly convex surface will have a change of slope of approximately </w:t>
      </w:r>
      <w:r>
        <w:rPr>
          <w:lang w:val="en-US"/>
        </w:rPr>
        <w:t xml:space="preserve">0.00038</w:t>
      </w:r>
      <w:r>
        <w:rPr>
          <w:lang w:val="en-US"/>
        </w:rPr>
        <w:t xml:space="preserve"> </w:t>
      </w:r>
      <w:r>
        <w:rPr>
          <w:lang w:val="en-US"/>
        </w:rPr>
        <w:t xml:space="preserve">mrad across </w:t>
      </w:r>
      <w:r>
        <w:rPr>
          <w:lang w:val="en-US"/>
        </w:rPr>
        <w:t xml:space="preserve">its</w:t>
      </w:r>
      <w:r>
        <w:rPr>
          <w:lang w:val="en-US"/>
        </w:rPr>
        <w:t xml:space="preserve"> </w:t>
      </w:r>
      <w:r>
        <w:rPr>
          <w:lang w:val="en-US"/>
        </w:rPr>
        <w:t xml:space="preserve">diagonal</w:t>
      </w:r>
      <w:r>
        <w:rPr>
          <w:lang w:val="en-US"/>
        </w:rPr>
        <w:t xml:space="preserve">.  Since this is much lower than the target tolerances of this </w:t>
      </w:r>
      <w:r>
        <w:rPr>
          <w:lang w:val="en-US"/>
        </w:rPr>
        <w:t xml:space="preserve">test, we will view the water pool as perfectly flat.</w:t>
      </w:r>
      <w:r>
        <w:rPr>
          <w:lang w:val="en-US"/>
        </w:rPr>
      </w:r>
      <w:r>
        <w:rPr>
          <w:lang w:val="en-US"/>
        </w:rPr>
      </w:r>
    </w:p>
    <w:p>
      <w:pPr>
        <w:pStyle w:val="1240"/>
        <w:pBdr/>
        <w:spacing/>
        <w:ind/>
        <w:rPr>
          <w:lang w:val="en-US"/>
        </w:rPr>
      </w:pPr>
      <w:r>
        <w:rPr>
          <w:lang w:val="en-US"/>
        </w:rPr>
        <w:t xml:space="preserve">Figure 2.4-5 shows the measurement result.  After executing an automated refinement of the calibration </w:t>
      </w:r>
      <w:r>
        <w:rPr>
          <w:lang w:val="en-US"/>
        </w:rPr>
        <w:t xml:space="preserve">parameters, </w:t>
      </w:r>
      <w:r>
        <w:rPr>
          <w:lang w:val="en-US"/>
        </w:rPr>
        <w:t xml:space="preserve">and</w:t>
      </w:r>
      <w:r>
        <w:rPr>
          <w:lang w:val="en-US"/>
        </w:rPr>
        <w:t xml:space="preserve"> excluding meniscus areas near pool edges or floating pieces of lint, </w:t>
      </w:r>
      <w:r>
        <w:rPr>
          <w:lang w:val="en-US"/>
        </w:rPr>
        <w:t xml:space="preserve">the resulting slop</w:t>
      </w:r>
      <w:r>
        <w:rPr>
          <w:lang w:val="en-US"/>
        </w:rPr>
        <w:t xml:space="preserve">e </w:t>
      </w:r>
      <w:r>
        <w:rPr>
          <w:lang w:val="en-US"/>
        </w:rPr>
        <w:t xml:space="preserve">map had an RMS error of </w:t>
      </w:r>
      <w:r>
        <w:rPr>
          <w:lang w:val="en-US"/>
        </w:rPr>
        <w:t xml:space="preserve">0.08 </w:t>
      </w:r>
      <w:r>
        <w:rPr>
          <w:lang w:val="en-US"/>
        </w:rPr>
        <w:t xml:space="preserve">mrad.  Further, peak-to-valley variation was less than </w:t>
      </w:r>
      <w:r>
        <w:rPr>
          <w:lang w:val="en-US"/>
        </w:rPr>
        <w:t xml:space="preserve">0.</w:t>
      </w:r>
      <w:r>
        <w:rPr>
          <w:lang w:val="en-US"/>
        </w:rPr>
        <w:t xml:space="preserve">15</w:t>
      </w:r>
      <w:r>
        <w:rPr>
          <w:lang w:val="en-US"/>
        </w:rPr>
        <w:t xml:space="preserve"> mrad</w:t>
      </w:r>
      <w:r>
        <w:rPr>
          <w:lang w:val="en-US"/>
        </w:rPr>
        <w:t xml:space="preserve"> over most of the surface</w:t>
      </w:r>
      <w:r>
        <w:rPr>
          <w:lang w:val="en-US"/>
        </w:rPr>
        <w:t xml:space="preserve">.  However, some higher slope deviations are seen in the lower </w:t>
      </w:r>
      <w:r>
        <w:rPr>
          <w:lang w:val="en-US"/>
        </w:rPr>
        <w:t xml:space="preserve">right</w:t>
      </w:r>
      <w:r>
        <w:rPr>
          <w:lang w:val="en-US"/>
        </w:rPr>
        <w:t xml:space="preserve"> corner; we are still investigating these.</w:t>
      </w:r>
      <w:r>
        <w:rPr>
          <w:lang w:val="en-US"/>
        </w:rPr>
        <w:t xml:space="preserve"> </w:t>
      </w:r>
      <w:r>
        <w:rPr>
          <w:lang w:val="en-US"/>
        </w:rPr>
      </w:r>
      <w:r>
        <w:rPr>
          <w:lang w:val="en-US"/>
        </w:rPr>
      </w:r>
    </w:p>
    <w:p>
      <w:pPr>
        <w:pStyle w:val="1240"/>
        <w:pBdr/>
        <w:spacing/>
        <w:ind/>
        <w:rPr>
          <w:lang w:val="en-US"/>
        </w:rPr>
      </w:pPr>
      <w:r>
        <w:rPr>
          <w:lang w:val="es-ES_tradnl"/>
        </w:rPr>
        <mc:AlternateContent>
          <mc:Choice Requires="wpg">
            <w:drawing>
              <wp:inline xmlns:wp="http://schemas.openxmlformats.org/drawingml/2006/wordprocessingDrawing" distT="0" distB="0" distL="0" distR="0">
                <wp:extent cx="1831213" cy="2240280"/>
                <wp:effectExtent l="0" t="0" r="0" b="7620"/>
                <wp:docPr id="3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tent Placeholder 5"/>
                        <pic:cNvPicPr>
                          <a:picLocks noChangeAspect="1"/>
                        </pic:cNvPicPr>
                        <pic:nvPr/>
                      </pic:nvPicPr>
                      <pic:blipFill>
                        <a:blip r:embed="rId35"/>
                        <a:srcRect l="27847" t="0" r="10846" b="0"/>
                        <a:stretch/>
                      </pic:blipFill>
                      <pic:spPr bwMode="auto">
                        <a:xfrm>
                          <a:off x="0" y="0"/>
                          <a:ext cx="1847070" cy="22596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144.19pt;height:176.40pt;mso-wrap-distance-left:0.00pt;mso-wrap-distance-top:0.00pt;mso-wrap-distance-right:0.00pt;mso-wrap-distance-bottom:0.00pt;z-index:1;" stroked="false">
                <v:imagedata r:id="rId35" o:title=""/>
                <o:lock v:ext="edit" rotation="t"/>
              </v:shape>
            </w:pict>
          </mc:Fallback>
        </mc:AlternateContent>
      </w:r>
      <w:r>
        <w:rPr>
          <w:lang w:val="en-US"/>
        </w:rPr>
        <w:t xml:space="preserve">   </w:t>
      </w:r>
      <w:r>
        <w:rPr>
          <w:lang w:val="es-ES_tradnl"/>
        </w:rPr>
        <mc:AlternateContent>
          <mc:Choice Requires="wpg">
            <w:drawing>
              <wp:inline xmlns:wp="http://schemas.openxmlformats.org/drawingml/2006/wordprocessingDrawing" distT="0" distB="0" distL="0" distR="0">
                <wp:extent cx="3794760" cy="2232581"/>
                <wp:effectExtent l="0" t="0" r="0" b="0"/>
                <wp:docPr id="3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r/>
                      </pic:nvPicPr>
                      <pic:blipFill>
                        <a:blip r:embed="rId36"/>
                        <a:srcRect l="8735" t="6659" r="13688" b="2052"/>
                        <a:stretch/>
                      </pic:blipFill>
                      <pic:spPr bwMode="auto">
                        <a:xfrm>
                          <a:off x="0" y="0"/>
                          <a:ext cx="3837418" cy="225767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298.80pt;height:175.79pt;mso-wrap-distance-left:0.00pt;mso-wrap-distance-top:0.00pt;mso-wrap-distance-right:0.00pt;mso-wrap-distance-bottom:0.00pt;z-index:1;" stroked="false">
                <v:imagedata r:id="rId36" o:title=""/>
                <o:lock v:ext="edit" rotation="t"/>
              </v:shape>
            </w:pict>
          </mc:Fallback>
        </mc:AlternateContent>
      </w:r>
      <w:r>
        <w:rPr>
          <w:lang w:val="en-US"/>
        </w:rPr>
      </w:r>
      <w:r>
        <w:rPr>
          <w:lang w:val="en-US"/>
        </w:rPr>
      </w:r>
    </w:p>
    <w:p>
      <w:pPr>
        <w:pStyle w:val="1311"/>
        <w:pBdr/>
        <w:spacing/>
        <w:ind/>
        <w:rPr>
          <w:lang w:val="en-US"/>
        </w:rPr>
      </w:pPr>
      <w:r>
        <w:rPr>
          <w:lang w:val="en-US"/>
        </w:rPr>
        <w:t xml:space="preserve">Figure 2.4-</w:t>
      </w:r>
      <w:r>
        <w:rPr>
          <w:lang w:val="en-US"/>
        </w:rPr>
        <w:t xml:space="preserve">5</w:t>
      </w:r>
      <w:r>
        <w:rPr>
          <w:lang w:val="en-US"/>
        </w:rPr>
        <w:t xml:space="preserve">. </w:t>
      </w:r>
      <w:r>
        <w:rPr>
          <w:lang w:val="en-US"/>
        </w:rPr>
        <w:t xml:space="preserve">Testing the SOFAST measurement setup with a reference water pool</w:t>
      </w:r>
      <w:r>
        <w:rPr>
          <w:lang w:val="en-US"/>
        </w:rPr>
        <w:t xml:space="preserve">.</w:t>
      </w:r>
      <w:r>
        <w:rPr>
          <w:lang w:val="en-US"/>
        </w:rPr>
      </w:r>
      <w:r>
        <w:rPr>
          <w:lang w:val="en-US"/>
        </w:rPr>
      </w:r>
    </w:p>
    <w:p>
      <w:pPr>
        <w:pStyle w:val="1240"/>
        <w:pBdr/>
        <w:spacing/>
        <w:ind/>
        <w:rPr>
          <w:lang w:val="en-US"/>
        </w:rPr>
      </w:pPr>
      <w:r>
        <w:rPr>
          <w:lang w:val="en-US"/>
        </w:rPr>
      </w:r>
      <w:r>
        <w:rPr>
          <w:lang w:val="en-US"/>
        </w:rPr>
      </w:r>
      <w:r>
        <w:rPr>
          <w:lang w:val="en-US"/>
        </w:rPr>
      </w:r>
    </w:p>
    <w:p>
      <w:pPr>
        <w:pBdr/>
        <w:spacing/>
        <w:ind/>
        <w:rPr>
          <w:lang w:val="en-US"/>
        </w:rPr>
      </w:pPr>
      <w:r>
        <w:rPr>
          <w:lang w:val="en-US"/>
        </w:rPr>
        <w:br w:type="page" w:clear="all"/>
      </w:r>
      <w:r>
        <w:rPr>
          <w:lang w:val="en-US"/>
        </w:rPr>
      </w:r>
      <w:r>
        <w:rPr>
          <w:lang w:val="en-US"/>
        </w:rPr>
      </w:r>
    </w:p>
    <w:p>
      <w:pPr>
        <w:pStyle w:val="1255"/>
        <w:pBdr/>
        <w:spacing/>
        <w:ind/>
        <w:rPr>
          <w:lang w:val="en-US"/>
        </w:rPr>
      </w:pPr>
      <w:r>
        <w:rPr>
          <w:lang w:val="en-US"/>
        </w:rPr>
        <w:t xml:space="preserve">NREL</w:t>
      </w:r>
      <w:r>
        <w:rPr>
          <w:lang w:val="en-US"/>
        </w:rPr>
      </w:r>
      <w:r>
        <w:rPr>
          <w:lang w:val="en-US"/>
        </w:rPr>
      </w:r>
    </w:p>
    <w:p>
      <w:pPr>
        <w:pStyle w:val="1240"/>
        <w:pBdr/>
        <w:spacing w:after="198" w:before="198"/>
        <w:ind/>
        <w:rPr>
          <w:lang w:val="en-US"/>
        </w:rPr>
      </w:pPr>
      <w:r>
        <w:rPr>
          <w:lang w:val="en-US"/>
        </w:rPr>
        <w:t xml:space="preserve">The US National Renewable Energy Laboratory (NREL) participated in the round robin study using a lightweight optical measurement system called the Reflected Target Non-</w:t>
      </w:r>
      <w:r>
        <w:rPr>
          <w:lang w:val="en-US"/>
        </w:rPr>
        <w:t xml:space="preserve">intrusive</w:t>
      </w:r>
      <w:r>
        <w:rPr>
          <w:lang w:val="en-US"/>
        </w:rPr>
        <w:t xml:space="preserve"> Assessment (</w:t>
      </w:r>
      <w:r>
        <w:rPr>
          <w:lang w:val="en-US"/>
        </w:rPr>
        <w:t xml:space="preserve">ReTNA</w:t>
      </w:r>
      <w:r>
        <w:rPr>
          <w:lang w:val="en-US"/>
        </w:rPr>
        <w:t xml:space="preserve">). This system calculates optical surface shape error by measuring the deflection of a printed coded target pattern. One main benefit of</w:t>
      </w:r>
      <w:r>
        <w:rPr>
          <w:lang w:val="en-US"/>
        </w:rPr>
        <w:t xml:space="preserve"> this system is that it is small and portable. All necessary equipment to collect a measurement, excluding the mirror and the mirror mounting platform, was brought to ENEA and Sandia in a suitcase to collect NREL’s measurements on the round robin mirrors. </w:t>
      </w:r>
      <w:r>
        <w:rPr>
          <w:lang w:val="en-US"/>
        </w:rPr>
      </w:r>
      <w:r>
        <w:rPr>
          <w:lang w:val="en-US"/>
        </w:rPr>
      </w:r>
    </w:p>
    <w:p>
      <w:pPr>
        <w:pStyle w:val="1240"/>
        <w:keepNext w:val="true"/>
        <w:pBdr/>
        <w:spacing w:after="198" w:before="198"/>
        <w:ind/>
        <w:rPr>
          <w:lang w:val="en-US"/>
        </w:rPr>
      </w:pPr>
      <w:r>
        <w:rPr>
          <w:lang w:val="en-US"/>
        </w:rPr>
        <mc:AlternateContent>
          <mc:Choice Requires="wpg">
            <w:drawing>
              <wp:inline xmlns:wp="http://schemas.openxmlformats.org/drawingml/2006/wordprocessingDrawing" distT="0" distB="0" distL="0" distR="0">
                <wp:extent cx="5702601" cy="2294626"/>
                <wp:effectExtent l="0" t="0" r="0" b="0"/>
                <wp:docPr id="3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2108" name="Picture 2"/>
                        <pic:cNvPicPr>
                          <a:picLocks noChangeAspect="1"/>
                        </pic:cNvPicPr>
                        <pic:nvPr/>
                      </pic:nvPicPr>
                      <pic:blipFill>
                        <a:blip r:embed="rId37"/>
                        <a:stretch/>
                      </pic:blipFill>
                      <pic:spPr bwMode="auto">
                        <a:xfrm>
                          <a:off x="0" y="0"/>
                          <a:ext cx="5750008" cy="2313701"/>
                        </a:xfrm>
                        <a:prstGeom prst="rect">
                          <a:avLst/>
                        </a:prstGeom>
                        <a:noFill/>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49.02pt;height:180.68pt;mso-wrap-distance-left:0.00pt;mso-wrap-distance-top:0.00pt;mso-wrap-distance-right:0.00pt;mso-wrap-distance-bottom:0.00pt;z-index:1;" stroked="false">
                <v:imagedata r:id="rId37" o:title=""/>
                <o:lock v:ext="edit" rotation="t"/>
              </v:shape>
            </w:pict>
          </mc:Fallback>
        </mc:AlternateContent>
      </w:r>
      <w:r>
        <w:rPr>
          <w:lang w:val="en-US"/>
        </w:rPr>
      </w:r>
      <w:r>
        <w:rPr>
          <w:lang w:val="en-US"/>
        </w:rPr>
      </w:r>
    </w:p>
    <w:p>
      <w:pPr>
        <w:pStyle w:val="1311"/>
        <w:pBdr/>
        <w:spacing w:after="198" w:before="198"/>
        <w:ind/>
        <w:jc w:val="both"/>
        <w:rPr>
          <w:lang w:val="en-US"/>
        </w:rPr>
      </w:pPr>
      <w:r>
        <w:rPr>
          <w:lang w:val="en-US"/>
        </w:rPr>
        <w:t xml:space="preserve">Figure </w:t>
      </w:r>
      <w:r>
        <w:rPr>
          <w:lang w:val="en-US"/>
        </w:rPr>
        <w:fldChar w:fldCharType="begin"/>
      </w:r>
      <w:r>
        <w:rPr>
          <w:lang w:val="en-US"/>
        </w:rPr>
        <w:instrText xml:space="preserve"> SEQ Figure \* ARABIC </w:instrText>
      </w:r>
      <w:r>
        <w:rPr>
          <w:lang w:val="en-US"/>
        </w:rPr>
        <w:fldChar w:fldCharType="separate"/>
      </w:r>
      <w:r>
        <w:rPr>
          <w:lang w:val="en-US"/>
        </w:rPr>
        <w:t xml:space="preserve">2</w:t>
      </w:r>
      <w:r>
        <w:rPr>
          <w:lang w:val="en-US"/>
        </w:rPr>
        <w:fldChar w:fldCharType="end"/>
      </w:r>
      <w:r>
        <w:rPr>
          <w:lang w:val="en-US"/>
        </w:rPr>
        <w:t xml:space="preserve">.5-1: Left and center: the </w:t>
      </w:r>
      <w:r>
        <w:rPr>
          <w:lang w:val="en-US"/>
        </w:rPr>
        <w:t xml:space="preserve">ReTNA</w:t>
      </w:r>
      <w:r>
        <w:rPr>
          <w:lang w:val="en-US"/>
        </w:rPr>
        <w:t xml:space="preserve"> equipment, consisting of a target stand (black bag), a rolled up adhesive target, and camera equipment (yellow case). Right: The </w:t>
      </w:r>
      <w:r>
        <w:rPr>
          <w:lang w:val="en-US"/>
        </w:rPr>
        <w:t xml:space="preserve">ReTNA</w:t>
      </w:r>
      <w:r>
        <w:rPr>
          <w:lang w:val="en-US"/>
        </w:rPr>
        <w:t xml:space="preserve"> measurement setup at Sandia.</w:t>
      </w:r>
      <w:r>
        <w:rPr>
          <w:lang w:val="en-US"/>
        </w:rPr>
      </w:r>
      <w:r>
        <w:rPr>
          <w:lang w:val="en-US"/>
        </w:rPr>
      </w:r>
    </w:p>
    <w:p>
      <w:pPr>
        <w:pStyle w:val="1240"/>
        <w:pBdr/>
        <w:spacing w:after="198" w:before="198"/>
        <w:ind/>
        <w:rPr>
          <w:lang w:val="en-US"/>
        </w:rPr>
      </w:pPr>
      <w:r>
        <w:rPr>
          <w:lang w:val="en-US"/>
        </w:rPr>
        <w:t xml:space="preserve">To collect an optical measurement, OpenCV computer vision tools are used to identify each coded </w:t>
      </w:r>
      <w:r>
        <w:rPr>
          <w:lang w:val="en-US"/>
        </w:rPr>
        <w:t xml:space="preserve">ArUco</w:t>
      </w:r>
      <w:r>
        <w:rPr>
          <w:lang w:val="en-US"/>
        </w:rPr>
        <w:t xml:space="preserve"> target in a series of calibration images. Each coded target position is solved in space using photogrammetry, reducing the need for a flat target or precise positioning of the target panel. After the target </w:t>
      </w:r>
      <w:r>
        <w:rPr>
          <w:lang w:val="en-US"/>
        </w:rPr>
        <w:t xml:space="preserve">is located in</w:t>
      </w:r>
      <w:r>
        <w:rPr>
          <w:lang w:val="en-US"/>
        </w:rPr>
        <w:t xml:space="preserve"> space, a s</w:t>
      </w:r>
      <w:r>
        <w:rPr>
          <w:lang w:val="en-US"/>
        </w:rPr>
        <w:t xml:space="preserve">eries of images are collected of the target’s reflection moving across the mirror. The same computer vision tools are used to identify the reflected target markers in these images. Deflection measurements from each image are combined into a surface map of </w:t>
      </w:r>
      <w:bookmarkStart w:id="89" w:name="_Hlk156748904"/>
      <w:r>
        <w:rPr>
          <w:lang w:val="en-US"/>
        </w:rPr>
        <w:t xml:space="preserve">the full mirror, and then interpolated onto a regular grid, as shown in Figure 2.5-2.</w:t>
      </w:r>
      <w:bookmarkEnd w:id="89"/>
      <w:r>
        <w:rPr>
          <w:lang w:val="en-US"/>
        </w:rPr>
      </w:r>
      <w:r>
        <w:rPr>
          <w:lang w:val="en-US"/>
        </w:rPr>
      </w:r>
    </w:p>
    <w:p>
      <w:pPr>
        <w:pStyle w:val="1240"/>
        <w:keepNext w:val="true"/>
        <w:pBdr/>
        <w:spacing w:after="198" w:before="198"/>
        <w:ind/>
        <w:rPr>
          <w:lang w:val="en-US"/>
        </w:rPr>
      </w:pPr>
      <w:r>
        <w:rPr>
          <w:lang w:val="en-US"/>
        </w:rPr>
        <mc:AlternateContent>
          <mc:Choice Requires="wpg">
            <w:drawing>
              <wp:inline xmlns:wp="http://schemas.openxmlformats.org/drawingml/2006/wordprocessingDrawing" distT="0" distB="0" distL="0" distR="0">
                <wp:extent cx="5758180" cy="2872105"/>
                <wp:effectExtent l="0" t="0" r="0" b="4445"/>
                <wp:docPr id="34"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03448" name=""/>
                        <pic:cNvPicPr>
                          <a:picLocks noChangeAspect="1"/>
                        </pic:cNvPicPr>
                        <pic:nvPr/>
                      </pic:nvPicPr>
                      <pic:blipFill>
                        <a:blip r:embed="rId38">
                          <a:extLst>
                            <a:ext uri="{96DAC541-7B7A-43D3-8B79-37D633B846F1}">
                              <asvg:svgBlip xmlns:asvg="http://schemas.microsoft.com/office/drawing/2016/SVG/main" r:embed="rId39"/>
                            </a:ext>
                          </a:extLst>
                        </a:blip>
                        <a:stretch/>
                      </pic:blipFill>
                      <pic:spPr bwMode="auto">
                        <a:xfrm>
                          <a:off x="0" y="0"/>
                          <a:ext cx="5758179" cy="287210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53.40pt;height:226.15pt;mso-wrap-distance-left:0.00pt;mso-wrap-distance-top:0.00pt;mso-wrap-distance-right:0.00pt;mso-wrap-distance-bottom:0.00pt;z-index:1;" stroked="false">
                <v:imagedata r:id="rId38" o:title=""/>
                <o:lock v:ext="edit" rotation="t"/>
              </v:shape>
            </w:pict>
          </mc:Fallback>
        </mc:AlternateContent>
      </w:r>
      <w:r>
        <w:rPr>
          <w:lang w:val="en-US"/>
        </w:rPr>
      </w:r>
      <w:r>
        <w:rPr>
          <w:lang w:val="en-US"/>
        </w:rPr>
      </w:r>
    </w:p>
    <w:p>
      <w:pPr>
        <w:pStyle w:val="1311"/>
        <w:pBdr/>
        <w:spacing w:after="198" w:before="198"/>
        <w:ind/>
        <w:jc w:val="both"/>
        <w:rPr>
          <w:lang w:val="en-US"/>
        </w:rPr>
      </w:pPr>
      <w:r>
        <w:rPr>
          <w:lang w:val="en-US"/>
        </w:rPr>
        <w:t xml:space="preserve">Figure 2.5-2: Basic </w:t>
      </w:r>
      <w:r>
        <w:rPr>
          <w:lang w:val="en-US"/>
        </w:rPr>
        <w:t xml:space="preserve">ReTNA</w:t>
      </w:r>
      <w:r>
        <w:rPr>
          <w:lang w:val="en-US"/>
        </w:rPr>
        <w:t xml:space="preserve"> workflow. Results shown on the right are for round robin mirror id #60.</w:t>
      </w:r>
      <w:r>
        <w:rPr>
          <w:lang w:val="en-US"/>
        </w:rPr>
      </w:r>
      <w:r>
        <w:rPr>
          <w:lang w:val="en-US"/>
        </w:rPr>
      </w:r>
    </w:p>
    <w:p>
      <w:pPr>
        <w:pStyle w:val="1240"/>
        <w:pBdr/>
        <w:spacing w:after="198" w:before="198"/>
        <w:ind/>
        <w:rPr>
          <w:lang w:val="en-US"/>
        </w:rPr>
      </w:pPr>
      <w:r>
        <w:rPr>
          <w:lang w:val="en-US"/>
        </w:rPr>
        <w:t xml:space="preserve">There are still some limitations in the portable system that NREL is worki</w:t>
      </w:r>
      <w:r>
        <w:rPr>
          <w:lang w:val="en-US"/>
        </w:rPr>
        <w:t xml:space="preserve">ng to resolve. One limitation in the physical setup was the length and rigidity of the portable target stand taken to Sandia, which prevented the reflection from spanning the entire mirror. This is evident in the unresolved left edges in Figure 2.5-2. In t</w:t>
      </w:r>
      <w:r>
        <w:rPr>
          <w:lang w:val="en-US"/>
        </w:rPr>
        <w:t xml:space="preserve">he future, this can be corrected with a larger target stand. A reflected target system also will have lower measurement resolution compared to a fringe deflectometry system. NREL researchers think that using a larger number of images can help systems like </w:t>
      </w:r>
      <w:r>
        <w:rPr>
          <w:lang w:val="en-US"/>
        </w:rPr>
        <w:t xml:space="preserve">ReTNA</w:t>
      </w:r>
      <w:r>
        <w:rPr>
          <w:lang w:val="en-US"/>
        </w:rPr>
        <w:t xml:space="preserve"> achieve resolutions needed for most optical measurement applications. Lastly, several different methods can be used to interpolate unstructured measurements onto a regular grid. This is particularly important for highly unstructured results that </w:t>
      </w:r>
      <w:r>
        <w:rPr>
          <w:lang w:val="en-US"/>
        </w:rPr>
        <w:t xml:space="preserve">ReTNA</w:t>
      </w:r>
      <w:r>
        <w:rPr>
          <w:lang w:val="en-US"/>
        </w:rPr>
        <w:t xml:space="preserve"> generates and can </w:t>
      </w:r>
      <w:r>
        <w:rPr>
          <w:lang w:val="en-US"/>
        </w:rPr>
        <w:t xml:space="preserve">have an effect on</w:t>
      </w:r>
      <w:r>
        <w:rPr>
          <w:lang w:val="en-US"/>
        </w:rPr>
        <w:t xml:space="preserve"> the rms results. Two methods are shown in Figure 2.5-3. </w:t>
      </w:r>
      <w:r>
        <w:rPr>
          <w:lang w:val="en-US"/>
        </w:rPr>
      </w:r>
      <w:r>
        <w:rPr>
          <w:lang w:val="en-US"/>
        </w:rPr>
      </w:r>
    </w:p>
    <w:p>
      <w:pPr>
        <w:pStyle w:val="1240"/>
        <w:pBdr/>
        <w:spacing w:after="198" w:before="198"/>
        <w:ind/>
        <w:rPr>
          <w:lang w:val="en-US"/>
        </w:rPr>
      </w:pPr>
      <w:r>
        <w:rPr>
          <w:lang w:val="en-US"/>
        </w:rPr>
        <mc:AlternateContent>
          <mc:Choice Requires="wpg">
            <w:drawing>
              <wp:inline xmlns:wp="http://schemas.openxmlformats.org/drawingml/2006/wordprocessingDrawing" distT="0" distB="0" distL="0" distR="0">
                <wp:extent cx="5727940" cy="1854829"/>
                <wp:effectExtent l="0" t="0" r="6350"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46775" name="Picture 4"/>
                        <pic:cNvPicPr>
                          <a:picLocks noChangeAspect="1"/>
                        </pic:cNvPicPr>
                        <pic:nvPr/>
                      </pic:nvPicPr>
                      <pic:blipFill>
                        <a:blip r:embed="rId40">
                          <a:extLst>
                            <a:ext uri="{96DAC541-7B7A-43D3-8B79-37D633B846F1}">
                              <asvg:svgBlip xmlns:asvg="http://schemas.microsoft.com/office/drawing/2016/SVG/main" r:embed="rId41"/>
                            </a:ext>
                          </a:extLst>
                        </a:blip>
                        <a:stretch/>
                      </pic:blipFill>
                      <pic:spPr bwMode="auto">
                        <a:xfrm>
                          <a:off x="0" y="0"/>
                          <a:ext cx="5745370" cy="18604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451.02pt;height:146.05pt;mso-wrap-distance-left:0.00pt;mso-wrap-distance-top:0.00pt;mso-wrap-distance-right:0.00pt;mso-wrap-distance-bottom:0.00pt;z-index:1;" stroked="false">
                <v:imagedata r:id="rId40" o:title=""/>
                <o:lock v:ext="edit" rotation="t"/>
              </v:shape>
            </w:pict>
          </mc:Fallback>
        </mc:AlternateContent>
      </w:r>
      <w:r>
        <w:rPr>
          <w:lang w:val="en-US"/>
        </w:rPr>
      </w:r>
      <w:r>
        <w:rPr>
          <w:lang w:val="en-US"/>
        </w:rPr>
      </w:r>
    </w:p>
    <w:p>
      <w:pPr>
        <w:pStyle w:val="1240"/>
        <w:pBdr/>
        <w:spacing w:after="198" w:before="198"/>
        <w:ind/>
        <w:rPr>
          <w:lang w:val="en-US"/>
        </w:rPr>
      </w:pPr>
      <w:r>
        <w:rPr>
          <w:lang w:val="en-US"/>
        </w:rPr>
        <w:t xml:space="preserve">Finally, NREL would like to acknowledge that our testing at ENEA and Sandia was supported by researchers at these institutions, without whom our participation would not have been possible.</w:t>
      </w:r>
      <w:r>
        <w:rPr>
          <w:lang w:val="en-US"/>
        </w:rPr>
      </w:r>
      <w:r>
        <w:rPr>
          <w:lang w:val="en-US"/>
        </w:rPr>
      </w:r>
    </w:p>
    <w:p>
      <w:pPr>
        <w:pStyle w:val="1240"/>
        <w:pBdr/>
        <w:spacing/>
        <w:ind/>
        <w:rPr>
          <w:lang w:val="en-US"/>
        </w:rPr>
      </w:pPr>
      <w:r>
        <w:rPr>
          <w:lang w:val="en-US"/>
        </w:rPr>
      </w:r>
      <w:r>
        <w:rPr>
          <w:lang w:val="en-US"/>
        </w:rPr>
      </w:r>
      <w:r>
        <w:rPr>
          <w:lang w:val="en-US"/>
        </w:rPr>
      </w:r>
    </w:p>
    <w:p>
      <w:pPr>
        <w:pStyle w:val="1254"/>
        <w:pBdr/>
        <w:spacing/>
        <w:ind/>
        <w:rPr>
          <w:lang w:val="en-US"/>
        </w:rPr>
      </w:pPr>
      <w:r>
        <w:rPr>
          <w:lang w:val="en-US"/>
        </w:rPr>
        <w:t xml:space="preserve">The </w:t>
      </w:r>
      <w:r>
        <w:rPr>
          <w:i/>
          <w:iCs/>
          <w:lang w:val="en-US"/>
        </w:rPr>
        <w:t xml:space="preserve">RRcomparator</w:t>
      </w:r>
      <w:r>
        <w:rPr>
          <w:lang w:val="en-US"/>
        </w:rPr>
        <w:t xml:space="preserve"> software</w:t>
      </w:r>
      <w:r>
        <w:rPr>
          <w:lang w:val="en-US"/>
        </w:rPr>
      </w:r>
      <w:r>
        <w:rPr>
          <w:lang w:val="en-US"/>
        </w:rPr>
      </w:r>
    </w:p>
    <w:p>
      <w:pPr>
        <w:pStyle w:val="1240"/>
        <w:pBdr/>
        <w:spacing/>
        <w:ind/>
        <w:rPr>
          <w:lang w:val="en-US"/>
        </w:rPr>
      </w:pPr>
      <w:r>
        <w:rPr>
          <w:lang w:val="en-US"/>
        </w:rPr>
        <w:t xml:space="preserve">To make the comparison replicable to everyone, ENEA wrote in C++ the dedicated software </w:t>
      </w:r>
      <w:r>
        <w:rPr>
          <w:i/>
          <w:iCs/>
          <w:lang w:val="en-US"/>
        </w:rPr>
        <w:t xml:space="preserve">RRcomparator</w:t>
      </w:r>
      <w:r>
        <w:rPr>
          <w:lang w:val="en-US"/>
        </w:rPr>
        <w:t xml:space="preserve">, downloadable as open source from [</w:t>
      </w:r>
      <w:r>
        <w:rPr>
          <w:lang w:val="en-US"/>
        </w:rPr>
        <w:t xml:space="preserve">1</w:t>
      </w:r>
      <w:r>
        <w:rPr>
          <w:lang w:val="en-US"/>
        </w:rPr>
        <w:t xml:space="preserve">5</w:t>
      </w:r>
      <w:r>
        <w:rPr>
          <w:lang w:val="en-US"/>
        </w:rPr>
        <w:t xml:space="preserve">] together with the MS Windows executable, and the full set of experimental results provided by each participant. </w:t>
      </w:r>
      <w:r>
        <w:rPr>
          <w:lang w:val="en-US"/>
        </w:rPr>
      </w:r>
      <w:r>
        <w:rPr>
          <w:lang w:val="en-US"/>
        </w:rPr>
      </w:r>
    </w:p>
    <w:p>
      <w:pPr>
        <w:pStyle w:val="1240"/>
        <w:pBdr/>
        <w:spacing/>
        <w:ind/>
        <w:rPr>
          <w:lang w:val="en-US"/>
        </w:rPr>
      </w:pPr>
      <w:r>
        <w:rPr>
          <w:lang w:val="en-US"/>
        </w:rPr>
        <w:t xml:space="preserve">The Graphical User </w:t>
      </w:r>
      <w:r>
        <w:rPr>
          <w:lang w:val="en-US"/>
        </w:rPr>
        <w:t xml:space="preserve">Interface(</w:t>
      </w:r>
      <w:r>
        <w:rPr>
          <w:lang w:val="en-US"/>
        </w:rPr>
        <w:t xml:space="preserve">GUI) and few examples of plots and 2D contour maps generated by the software are shown in Fig. 3.1. Please note that the scale of the contour-maps is the one used in the paired plot of the profiles for the two sections P2-P4 (green) and P1-P3 (red).</w:t>
      </w:r>
      <w:r>
        <w:rPr>
          <w:lang w:val="en-US"/>
        </w:rPr>
      </w:r>
      <w:r>
        <w:rPr>
          <w:lang w:val="en-US"/>
        </w:rPr>
      </w:r>
    </w:p>
    <w:p>
      <w:pPr>
        <w:pStyle w:val="1240"/>
        <w:pBdr/>
        <w:spacing/>
        <w:ind/>
        <w:rPr>
          <w:lang w:val="en-US"/>
        </w:rPr>
      </w:pPr>
      <w:r>
        <w:rPr>
          <w:lang w:val="en-US"/>
        </w:rPr>
        <w:t xml:space="preserve">For a given specimen, to be loaded in </w:t>
      </w:r>
      <w:r>
        <w:rPr>
          <w:lang w:val="en-US"/>
        </w:rPr>
        <w:t xml:space="preserve">RRcomparator</w:t>
      </w:r>
      <w:r>
        <w:rPr>
          <w:lang w:val="en-US"/>
        </w:rPr>
        <w:t xml:space="preserve">, the results obtained from each evaluator must be arranged as a text file composed by row containing the </w:t>
      </w:r>
      <w:r>
        <w:rPr>
          <w:lang w:val="en-US"/>
        </w:rPr>
        <w:t xml:space="preserve">values</w:t>
      </w:r>
      <w:r>
        <w:rPr>
          <w:lang w:val="en-US"/>
        </w:rPr>
      </w:r>
      <w:r>
        <w:rPr>
          <w:lang w:val="en-US"/>
        </w:rPr>
      </w:r>
    </w:p>
    <w:p>
      <w:pPr>
        <w:pStyle w:val="1240"/>
        <w:pBdr/>
        <w:spacing/>
        <w:ind/>
        <w:rPr>
          <w:lang w:val="en-US"/>
        </w:rPr>
      </w:pPr>
      <w:r>
        <w:rPr>
          <w:lang w:val="en-US"/>
        </w:rPr>
        <w:t xml:space="preserve">x</w:t>
      </w:r>
      <w:r>
        <w:rPr>
          <w:lang w:val="en-US"/>
        </w:rPr>
        <w:tab/>
        <w:t xml:space="preserve">y</w:t>
      </w:r>
      <w:r>
        <w:rPr>
          <w:lang w:val="en-US"/>
        </w:rPr>
        <w:tab/>
        <w:t xml:space="preserve">z</w:t>
      </w:r>
      <w:r>
        <w:rPr>
          <w:lang w:val="en-US"/>
        </w:rPr>
        <w:tab/>
      </w:r>
      <w:r>
        <w:rPr>
          <w:lang w:val="en-US"/>
        </w:rPr>
        <w:t xml:space="preserve">slopeX</w:t>
      </w:r>
      <w:r>
        <w:rPr>
          <w:lang w:val="en-US"/>
        </w:rPr>
        <w:tab/>
      </w:r>
      <w:r>
        <w:rPr>
          <w:lang w:val="en-US"/>
        </w:rPr>
        <w:t xml:space="preserve">slopeY</w:t>
      </w:r>
      <w:r>
        <w:rPr>
          <w:lang w:val="en-US"/>
        </w:rPr>
        <w:tab/>
      </w:r>
      <w:r>
        <w:rPr>
          <w:lang w:val="en-US"/>
        </w:rPr>
        <w:t xml:space="preserve">devZ</w:t>
      </w:r>
      <w:r>
        <w:rPr>
          <w:lang w:val="en-US"/>
        </w:rPr>
        <w:tab/>
      </w:r>
      <w:r>
        <w:rPr>
          <w:lang w:val="en-US"/>
        </w:rPr>
        <w:t xml:space="preserve">devSlopeX</w:t>
      </w:r>
      <w:r>
        <w:rPr>
          <w:lang w:val="en-US"/>
        </w:rPr>
        <w:tab/>
      </w:r>
      <w:r>
        <w:rPr>
          <w:lang w:val="en-US"/>
        </w:rPr>
        <w:t xml:space="preserve">devSlopeY</w:t>
      </w:r>
      <w:r>
        <w:rPr>
          <w:lang w:val="en-US"/>
        </w:rPr>
      </w:r>
      <w:r>
        <w:rPr>
          <w:lang w:val="en-US"/>
        </w:rPr>
      </w:r>
    </w:p>
    <w:p>
      <w:pPr>
        <w:pStyle w:val="1240"/>
        <w:pBdr/>
        <w:spacing/>
        <w:ind/>
        <w:rPr>
          <w:lang w:val="en-US"/>
        </w:rPr>
      </w:pPr>
      <w:r>
        <w:rPr>
          <w:lang w:val="en-US"/>
        </w:rPr>
        <w:t xml:space="preserve">where </w:t>
      </w:r>
      <w:r>
        <w:rPr>
          <w:lang w:val="en-US"/>
        </w:rPr>
        <w:t xml:space="preserve">x,y</w:t>
      </w:r>
      <w:r>
        <w:rPr>
          <w:lang w:val="en-US"/>
        </w:rPr>
        <w:t xml:space="preserve"> are the coordinate (mm) in the Laboratory reference frame of a point of the reflecting surface having height z and the partial derivatives </w:t>
      </w:r>
      <w:r>
        <w:rPr>
          <w:lang w:val="en-US"/>
        </w:rPr>
        <w:t xml:space="preserve">slopeX</w:t>
      </w:r>
      <w:r>
        <w:rPr>
          <w:lang w:val="en-US"/>
        </w:rPr>
        <w:t xml:space="preserve"> and </w:t>
      </w:r>
      <w:r>
        <w:rPr>
          <w:lang w:val="en-US"/>
        </w:rPr>
        <w:t xml:space="preserve">slopeY</w:t>
      </w:r>
      <w:r>
        <w:rPr>
          <w:lang w:val="en-US"/>
        </w:rPr>
        <w:t xml:space="preserve">; the remaining values are the </w:t>
      </w:r>
      <w:r>
        <w:rPr>
          <w:i/>
          <w:iCs/>
          <w:lang w:val="en-US"/>
        </w:rPr>
        <w:t xml:space="preserve">deviation</w:t>
      </w:r>
      <w:r>
        <w:rPr>
          <w:lang w:val="en-US"/>
        </w:rPr>
        <w:t xml:space="preserve"> from the ideal parabola. The origin of the Laboratory frame is in the centre of the metallic ball of the master supporting pedestal P2 (see [4]).</w:t>
      </w:r>
      <w:r>
        <w:rPr>
          <w:lang w:val="en-US"/>
        </w:rPr>
      </w:r>
      <w:r>
        <w:rPr>
          <w:lang w:val="en-US"/>
        </w:rPr>
      </w:r>
    </w:p>
    <w:p>
      <w:pPr>
        <w:pStyle w:val="1240"/>
        <w:pBdr/>
        <w:spacing/>
        <w:ind/>
        <w:rPr>
          <w:lang w:val="en-US"/>
        </w:rPr>
      </w:pPr>
      <w:r>
        <w:rPr>
          <w:lang w:val="en-US"/>
        </w:rPr>
        <w:t xml:space="preserve">In order to allow the </w:t>
      </w:r>
      <w:r>
        <w:rPr>
          <w:lang w:val="en-US"/>
        </w:rPr>
        <w:t xml:space="preserve">point by point</w:t>
      </w:r>
      <w:r>
        <w:rPr>
          <w:lang w:val="en-US"/>
        </w:rPr>
        <w:t xml:space="preserve"> comparison, the results when loaded in </w:t>
      </w:r>
      <w:r>
        <w:rPr>
          <w:i/>
          <w:iCs/>
          <w:lang w:val="en-US"/>
        </w:rPr>
        <w:t xml:space="preserve">RRcomparator</w:t>
      </w:r>
      <w:r>
        <w:rPr>
          <w:lang w:val="en-US"/>
        </w:rPr>
        <w:t xml:space="preserve"> are re-samples across a regular 2D-grid, with step 10 mm, placed in the plane XY.</w:t>
      </w:r>
      <w:r>
        <w:rPr>
          <w:lang w:val="en-US"/>
        </w:rPr>
      </w:r>
      <w:r>
        <w:rPr>
          <w:lang w:val="en-US"/>
        </w:rPr>
      </w:r>
    </w:p>
    <w:p>
      <w:pPr>
        <w:pStyle w:val="1240"/>
        <w:pBdr/>
        <w:spacing/>
        <w:ind/>
        <w:rPr>
          <w:lang w:val="en-US"/>
        </w:rPr>
      </w:pPr>
      <w:r>
        <w:rPr>
          <w:lang w:val="en-US"/>
        </w:rPr>
        <w:t xml:space="preserve">Once specimen and feature (z, </w:t>
      </w:r>
      <w:r>
        <w:rPr>
          <w:lang w:val="en-US"/>
        </w:rPr>
        <w:t xml:space="preserve">slopeX</w:t>
      </w:r>
      <w:r>
        <w:rPr>
          <w:lang w:val="en-US"/>
        </w:rPr>
        <w:t xml:space="preserve">, </w:t>
      </w:r>
      <w:r>
        <w:rPr>
          <w:lang w:val="en-US"/>
        </w:rPr>
        <w:t xml:space="preserve">slopeY</w:t>
      </w:r>
      <w:r>
        <w:rPr>
          <w:lang w:val="en-US"/>
        </w:rPr>
        <w:t xml:space="preserve">, </w:t>
      </w:r>
      <w:r>
        <w:rPr>
          <w:lang w:val="en-US"/>
        </w:rPr>
        <w:t xml:space="preserve">devZ</w:t>
      </w:r>
      <w:r>
        <w:rPr>
          <w:lang w:val="en-US"/>
        </w:rPr>
        <w:t xml:space="preserve">, </w:t>
      </w:r>
      <w:r>
        <w:rPr>
          <w:lang w:val="en-US"/>
        </w:rPr>
        <w:t xml:space="preserve">devSlopeX</w:t>
      </w:r>
      <w:r>
        <w:rPr>
          <w:lang w:val="en-US"/>
        </w:rPr>
        <w:t xml:space="preserve"> and </w:t>
      </w:r>
      <w:r>
        <w:rPr>
          <w:lang w:val="en-US"/>
        </w:rPr>
        <w:t xml:space="preserve">devSlopeY</w:t>
      </w:r>
      <w:r>
        <w:rPr>
          <w:lang w:val="en-US"/>
        </w:rPr>
        <w:t xml:space="preserve">) are set, the statistical analysis of the results </w:t>
      </w:r>
      <w:r>
        <w:rPr>
          <w:lang w:val="en-US"/>
        </w:rPr>
        <w:t xml:space="preserve">obtained</w:t>
      </w:r>
      <w:r>
        <w:rPr>
          <w:lang w:val="en-US"/>
        </w:rPr>
        <w:t xml:space="preserve"> </w:t>
      </w:r>
      <w:r>
        <w:rPr>
          <w:lang w:val="en-US"/>
        </w:rPr>
        <w:t xml:space="preserve">by a given participant as well as that of the difference (point by point) between a couple of participants or one participant and the Mean surface or the Ideal parabolic shape can be computed; the main results such as mean value, RMS, Pe</w:t>
      </w:r>
      <w:r>
        <w:rPr>
          <w:lang w:val="en-US"/>
        </w:rPr>
        <w:t xml:space="preserve">a</w:t>
      </w:r>
      <w:r>
        <w:rPr>
          <w:lang w:val="en-US"/>
        </w:rPr>
        <w:t xml:space="preserve">k-Valley, </w:t>
      </w:r>
      <w:r>
        <w:rPr>
          <w:lang w:val="en-US"/>
        </w:rPr>
        <w:t xml:space="preserve">minValue</w:t>
      </w:r>
      <w:r>
        <w:rPr>
          <w:lang w:val="en-US"/>
        </w:rPr>
        <w:t xml:space="preserve"> and </w:t>
      </w:r>
      <w:r>
        <w:rPr>
          <w:lang w:val="en-US"/>
        </w:rPr>
        <w:t xml:space="preserve">maxValue</w:t>
      </w:r>
      <w:r>
        <w:rPr>
          <w:lang w:val="en-US"/>
        </w:rPr>
        <w:t xml:space="preserve">, are displayed in the “Tab stat</w:t>
      </w:r>
      <w:r>
        <w:rPr>
          <w:lang w:val="en-US"/>
        </w:rPr>
        <w:t xml:space="preserve">ist</w:t>
      </w:r>
      <w:r>
        <w:rPr>
          <w:lang w:val="en-US"/>
        </w:rPr>
        <w:t xml:space="preserve">ics” and in the bottom of the GUI, for individual and comparison analysis, respectively.</w:t>
      </w:r>
      <w:r>
        <w:rPr>
          <w:lang w:val="en-US"/>
        </w:rPr>
      </w:r>
      <w:r>
        <w:rPr>
          <w:lang w:val="en-US"/>
        </w:rPr>
      </w:r>
    </w:p>
    <w:p>
      <w:pPr>
        <w:pStyle w:val="1240"/>
        <w:pBdr/>
        <w:spacing/>
        <w:ind/>
        <w:rPr>
          <w:lang w:val="en-US"/>
        </w:rPr>
      </w:pPr>
      <w:r>
        <w:rPr>
          <w:lang w:val="en-US"/>
        </w:rPr>
        <w:t xml:space="preserve">From version 3.0, optionally the experimental surface can be “realigned” </w:t>
      </w:r>
      <w:r>
        <w:rPr>
          <w:lang w:val="en-US"/>
        </w:rPr>
        <w:t xml:space="preserve">in order to</w:t>
      </w:r>
      <w:r>
        <w:rPr>
          <w:lang w:val="en-US"/>
        </w:rPr>
        <w:t xml:space="preserve"> set to 0 the difference on the attaching points with respect to the z value expected for the ideal parabola or the experimental </w:t>
      </w:r>
      <w:r>
        <w:rPr>
          <w:lang w:val="en-US"/>
        </w:rPr>
        <w:t xml:space="preserve">devZ</w:t>
      </w:r>
      <w:r>
        <w:rPr>
          <w:lang w:val="en-US"/>
        </w:rPr>
        <w:t xml:space="preserve"> values; further details will be given in the </w:t>
      </w:r>
      <w:r>
        <w:rPr>
          <w:lang w:val="en-US"/>
        </w:rPr>
        <w:t xml:space="preserve">next section.</w:t>
      </w:r>
      <w:r>
        <w:rPr>
          <w:lang w:val="en-US"/>
        </w:rPr>
      </w:r>
      <w:r>
        <w:rPr>
          <w:lang w:val="en-US"/>
        </w:rPr>
      </w:r>
    </w:p>
    <w:tbl>
      <w:tblPr>
        <w:tblW w:w="9478" w:type="dxa"/>
        <w:jc w:val="center"/>
        <w:tblBorders/>
        <w:tblLook w:val="04A0" w:firstRow="1" w:lastRow="0" w:firstColumn="1" w:lastColumn="0" w:noHBand="0" w:noVBand="1"/>
      </w:tblPr>
      <w:tblGrid>
        <w:gridCol w:w="9478"/>
      </w:tblGrid>
      <w:tr>
        <w:trPr>
          <w:jc w:val="center"/>
          <w:trHeight w:val="4195"/>
        </w:trPr>
        <w:tc>
          <w:tcPr>
            <w:shd w:val="clear" w:color="auto" w:fill="auto"/>
            <w:tcBorders/>
            <w:tcW w:w="9478" w:type="dxa"/>
            <w:vAlign w:val="center"/>
            <w:textDirection w:val="lrTb"/>
            <w:noWrap w:val="false"/>
          </w:tcPr>
          <w:p>
            <w:pPr>
              <w:widowControl w:val="false"/>
              <w:pBdr/>
              <w:spacing w:line="240" w:lineRule="auto"/>
              <w:ind/>
              <w:jc w:val="center"/>
              <w:rPr>
                <w:rFonts w:ascii="Bookman Old Style" w:hAnsi="Bookman Old Style" w:eastAsia="Calibri"/>
                <w:sz w:val="22"/>
                <w:szCs w:val="18"/>
                <w:lang w:val="en-US"/>
              </w:rPr>
            </w:pPr>
            <w:r>
              <w:rPr>
                <w:rFonts w:ascii="Bookman Old Style" w:hAnsi="Bookman Old Style" w:eastAsia="Calibri"/>
                <w:sz w:val="22"/>
                <w:szCs w:val="18"/>
                <w:lang w:val="en-US"/>
              </w:rPr>
            </w:r>
            <w:ins w:id="0" w:author="marco" w:date="2024-02-14T13:57:25Z" oouserid="marco">
              <w:r>
                <mc:AlternateContent>
                  <mc:Choice Requires="wpg">
                    <w:drawing>
                      <wp:inline xmlns:wp="http://schemas.openxmlformats.org/drawingml/2006/wordprocessingDrawing" distT="0" distB="0" distL="0" distR="0">
                        <wp:extent cx="5758180" cy="6383751"/>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06637" name=""/>
                                <pic:cNvPicPr>
                                  <a:picLocks noChangeAspect="1"/>
                                </pic:cNvPicPr>
                                <pic:nvPr/>
                              </pic:nvPicPr>
                              <pic:blipFill>
                                <a:blip r:embed="rId42"/>
                                <a:stretch/>
                              </pic:blipFill>
                              <pic:spPr bwMode="auto">
                                <a:xfrm>
                                  <a:off x="0" y="0"/>
                                  <a:ext cx="5758179" cy="63837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53.40pt;height:502.66pt;mso-wrap-distance-left:0.00pt;mso-wrap-distance-top:0.00pt;mso-wrap-distance-right:0.00pt;mso-wrap-distance-bottom:0.00pt;z-index:1;" stroked="false">
                        <v:imagedata r:id="rId42" o:title=""/>
                        <o:lock v:ext="edit" rotation="t"/>
                      </v:shape>
                    </w:pict>
                  </mc:Fallback>
                </mc:AlternateContent>
              </w:r>
            </w:ins>
            <w:r>
              <w:rPr>
                <w:rFonts w:ascii="Bookman Old Style" w:hAnsi="Bookman Old Style" w:eastAsia="Calibri"/>
                <w:sz w:val="22"/>
                <w:szCs w:val="18"/>
                <w:lang w:val="en-US"/>
              </w:rPr>
            </w:r>
            <w:r>
              <w:rPr>
                <w:rFonts w:ascii="Bookman Old Style" w:hAnsi="Bookman Old Style" w:eastAsia="Calibri"/>
                <w:sz w:val="22"/>
                <w:szCs w:val="18"/>
                <w:lang w:val="en-US"/>
              </w:rPr>
            </w:r>
          </w:p>
        </w:tc>
      </w:tr>
      <w:tr>
        <w:trPr>
          <w:jc w:val="center"/>
          <w:trHeight w:val="450"/>
        </w:trPr>
        <w:tc>
          <w:tcPr>
            <w:shd w:val="clear" w:color="auto" w:fill="auto"/>
            <w:tcBorders/>
            <w:tcW w:w="9478" w:type="dxa"/>
            <w:textDirection w:val="lrTb"/>
            <w:noWrap w:val="false"/>
          </w:tcPr>
          <w:p>
            <w:pPr>
              <w:pStyle w:val="1302"/>
              <w:pBdr/>
              <w:spacing/>
              <w:ind/>
              <w:rPr>
                <w:lang w:val="en-US"/>
              </w:rPr>
            </w:pPr>
            <w:r>
              <w:rPr>
                <w:lang w:val="en-US"/>
              </w:rPr>
              <w:tab/>
            </w:r>
            <w:r>
              <w:rPr>
                <w:b/>
                <w:bCs/>
                <w:lang w:val="en-US"/>
              </w:rPr>
              <w:t xml:space="preserve">Figure 3-1. Graphical User Interface and examples of plots and 2D contour maps generated by the </w:t>
            </w:r>
            <w:r>
              <w:rPr>
                <w:b/>
                <w:bCs/>
                <w:lang w:val="en-US"/>
              </w:rPr>
              <w:t xml:space="preserve">RRcomparator</w:t>
            </w:r>
            <w:r>
              <w:rPr>
                <w:b/>
                <w:bCs/>
                <w:lang w:val="en-US"/>
              </w:rPr>
              <w:t xml:space="preserve"> software</w:t>
            </w:r>
            <w:r>
              <w:rPr>
                <w:b/>
                <w:lang w:val="en-US"/>
              </w:rPr>
              <w:t xml:space="preserve">.</w:t>
            </w:r>
            <w:r>
              <w:rPr>
                <w:lang w:val="en-US"/>
              </w:rPr>
            </w:r>
            <w:r>
              <w:rPr>
                <w:lang w:val="en-US"/>
              </w:rPr>
            </w:r>
          </w:p>
        </w:tc>
      </w:tr>
    </w:tbl>
    <w:p>
      <w:pPr>
        <w:pBdr/>
        <w:spacing/>
        <w:ind/>
        <w:rPr>
          <w:lang w:val="en-US"/>
        </w:rPr>
      </w:pPr>
      <w:r>
        <w:rPr>
          <w:lang w:val="en-US"/>
        </w:rPr>
        <w:br w:type="page" w:clear="all"/>
      </w:r>
      <w:r>
        <w:rPr>
          <w:lang w:val="en-US"/>
        </w:rPr>
      </w:r>
      <w:r>
        <w:rPr>
          <w:lang w:val="en-US"/>
        </w:rPr>
      </w:r>
    </w:p>
    <w:p>
      <w:pPr>
        <w:pStyle w:val="1254"/>
        <w:pBdr/>
        <w:spacing/>
        <w:ind/>
        <w:rPr>
          <w:lang w:val="en-US"/>
        </w:rPr>
      </w:pPr>
      <w:r>
        <w:rPr>
          <w:lang w:val="en-US"/>
        </w:rPr>
        <w:t xml:space="preserve">3D shape comparison</w:t>
      </w:r>
      <w:r>
        <w:rPr>
          <w:lang w:val="en-US"/>
        </w:rPr>
      </w:r>
      <w:r>
        <w:rPr>
          <w:lang w:val="en-US"/>
        </w:rPr>
      </w:r>
    </w:p>
    <w:p>
      <w:pPr>
        <w:pStyle w:val="1255"/>
        <w:pBdr/>
        <w:spacing/>
        <w:ind/>
        <w:rPr>
          <w:lang w:val="en-US"/>
        </w:rPr>
      </w:pPr>
      <w:r>
        <w:rPr>
          <w:lang w:val="en-US"/>
        </w:rPr>
        <w:t xml:space="preserve">Acceptance </w:t>
      </w:r>
      <w:r>
        <w:rPr>
          <w:lang w:val="en-US"/>
        </w:rPr>
        <w:t xml:space="preserve">check-point</w:t>
      </w:r>
      <w:r>
        <w:rPr>
          <w:lang w:val="en-US"/>
        </w:rPr>
      </w:r>
      <w:r>
        <w:rPr>
          <w:lang w:val="en-US"/>
        </w:rPr>
      </w:r>
    </w:p>
    <w:p>
      <w:pPr>
        <w:pBdr>
          <w:top w:val="none" w:color="000000" w:sz="4" w:space="0"/>
          <w:left w:val="none" w:color="000000" w:sz="4" w:space="0"/>
          <w:bottom w:val="none" w:color="000000" w:sz="4" w:space="0"/>
          <w:right w:val="none" w:color="000000" w:sz="4" w:space="0"/>
        </w:pBdr>
        <w:spacing w:after="113" w:line="360" w:lineRule="auto"/>
        <w:ind/>
        <w:jc w:val="both"/>
        <w:rPr>
          <w:rFonts w:ascii="DejaVu Serif" w:hAnsi="DejaVu Serif" w:cs="DejaVu Serif"/>
        </w:rPr>
      </w:pPr>
      <w:r>
        <w:rPr>
          <w:rFonts w:ascii="DejaVu Serif" w:hAnsi="DejaVu Serif" w:eastAsia="DejaVu Serif" w:cs="DejaVu Serif"/>
          <w:lang w:val="en-US"/>
        </w:rPr>
        <w:t xml:space="preserve">The </w:t>
      </w:r>
      <w:r>
        <w:rPr>
          <w:rFonts w:ascii="DejaVu Serif" w:hAnsi="DejaVu Serif" w:eastAsia="DejaVu Serif" w:cs="DejaVu Serif"/>
          <w:sz w:val="22"/>
          <w:szCs w:val="22"/>
          <w:lang w:val="en-US"/>
        </w:rPr>
        <w:t xml:space="preserve">RR is based on the inter-laboratory circulation of 3 inner plus 3 outer PT panels designed for collector type LS3 with focal length 1710 mm. Each panel is </w:t>
      </w:r>
      <w:r>
        <w:rPr>
          <w:rFonts w:ascii="DejaVu Serif" w:hAnsi="DejaVu Serif" w:eastAsia="DejaVu Serif" w:cs="DejaVu Serif"/>
          <w:sz w:val="22"/>
          <w:szCs w:val="22"/>
          <w:lang w:val="en-US"/>
        </w:rPr>
        <w:t xml:space="preserve">hung on</w:t>
      </w:r>
      <w:r>
        <w:rPr>
          <w:rFonts w:ascii="DejaVu Serif" w:hAnsi="DejaVu Serif" w:eastAsia="DejaVu Serif" w:cs="DejaVu Serif"/>
          <w:sz w:val="22"/>
          <w:szCs w:val="22"/>
          <w:lang w:val="en-US"/>
        </w:rPr>
        <w:t xml:space="preserve"> the supporting structure by means of four ceramic pads with a threaded metal nut inserted; these pads are glued on the back side in </w:t>
      </w:r>
      <w:r>
        <w:rPr>
          <w:rFonts w:ascii="DejaVu Serif" w:hAnsi="DejaVu Serif" w:eastAsia="DejaVu Serif" w:cs="DejaVu Serif"/>
          <w:sz w:val="22"/>
          <w:szCs w:val="22"/>
          <w:lang w:val="en-US"/>
        </w:rPr>
        <w:t xml:space="preserve">well defined</w:t>
      </w:r>
      <w:r>
        <w:rPr>
          <w:rFonts w:ascii="DejaVu Serif" w:hAnsi="DejaVu Serif" w:eastAsia="DejaVu Serif" w:cs="DejaVu Serif"/>
          <w:sz w:val="22"/>
          <w:szCs w:val="22"/>
          <w:lang w:val="en-US"/>
        </w:rPr>
        <w:t xml:space="preserve"> positions.</w:t>
      </w:r>
      <w:r>
        <w:rPr>
          <w:rFonts w:ascii="DejaVu Serif" w:hAnsi="DejaVu Serif" w:cs="DejaVu Serif"/>
        </w:rPr>
      </w:r>
      <w:r>
        <w:rPr>
          <w:rFonts w:ascii="DejaVu Serif" w:hAnsi="DejaVu Serif" w:cs="DejaVu Serif"/>
        </w:rPr>
      </w:r>
    </w:p>
    <w:p>
      <w:pPr>
        <w:pStyle w:val="1240"/>
        <w:pBdr/>
        <w:spacing/>
        <w:ind/>
        <w:rPr>
          <w:rFonts w:ascii="DejaVu Serif" w:hAnsi="DejaVu Serif" w:cs="DejaVu Serif"/>
        </w:rPr>
      </w:pPr>
      <w:r>
        <w:rPr>
          <w:rFonts w:ascii="DejaVu Serif" w:hAnsi="DejaVu Serif" w:eastAsia="DejaVu Serif" w:cs="DejaVu Serif"/>
          <w:lang w:val="en-US"/>
        </w:rPr>
        <w:t xml:space="preserve">Independently from the manufacturing technology, any reflecting panel is not completely rigid, therefore the 3D</w:t>
      </w:r>
      <w:r>
        <w:rPr>
          <w:rFonts w:ascii="DejaVu Serif" w:hAnsi="DejaVu Serif" w:eastAsia="DejaVu Serif" w:cs="DejaVu Serif"/>
          <w:lang w:val="en-US"/>
        </w:rPr>
        <w:t xml:space="preserve"> shape of its surface depends on how the sample is supported. On the other hand, for the sake of the success of RR, only the good reproducibility of the panel-placing is important, even if obtained by unusual manner, not representative of the normal usage.</w:t>
      </w:r>
      <w:r>
        <w:rPr>
          <w:rFonts w:ascii="DejaVu Serif" w:hAnsi="DejaVu Serif" w:cs="DejaVu Serif"/>
        </w:rPr>
      </w:r>
      <w:r>
        <w:rPr>
          <w:rFonts w:ascii="DejaVu Serif" w:hAnsi="DejaVu Serif" w:cs="DejaVu Serif"/>
        </w:rPr>
      </w:r>
    </w:p>
    <w:p>
      <w:pPr>
        <w:pStyle w:val="1240"/>
        <w:pBdr/>
        <w:spacing/>
        <w:ind/>
        <w:rPr>
          <w:rFonts w:ascii="DejaVu Serif" w:hAnsi="DejaVu Serif" w:cs="DejaVu Serif"/>
        </w:rPr>
      </w:pPr>
      <w:r>
        <w:rPr>
          <w:rFonts w:ascii="DejaVu Serif" w:hAnsi="DejaVu Serif" w:eastAsia="DejaVu Serif" w:cs="DejaVu Serif"/>
          <w:lang w:val="en-US"/>
        </w:rPr>
        <w:t xml:space="preserve">As described in detail in [4] and shown in Fig 4.1-1, four identical metallic balls are screwed in the ceramic</w:t>
      </w:r>
      <w:r>
        <w:rPr>
          <w:rFonts w:ascii="DejaVu Serif" w:hAnsi="DejaVu Serif" w:eastAsia="DejaVu Serif" w:cs="DejaVu Serif"/>
          <w:lang w:val="en-US"/>
        </w:rPr>
        <w:t xml:space="preserve"> pads; </w:t>
      </w:r>
      <w:r>
        <w:rPr>
          <w:rFonts w:ascii="DejaVu Serif" w:hAnsi="DejaVu Serif" w:eastAsia="DejaVu Serif" w:cs="DejaVu Serif"/>
          <w:lang w:val="en-US"/>
        </w:rPr>
        <w:t xml:space="preserve">four</w:t>
      </w:r>
      <w:r>
        <w:rPr>
          <w:rFonts w:ascii="DejaVu Serif" w:hAnsi="DejaVu Serif" w:eastAsia="DejaVu Serif" w:cs="DejaVu Serif"/>
          <w:lang w:val="en-US"/>
        </w:rPr>
        <w:t xml:space="preserve"> post-holders are arranged in the Lab so that the ball </w:t>
      </w:r>
      <w:r>
        <w:rPr>
          <w:rFonts w:ascii="DejaVu Serif" w:hAnsi="DejaVu Serif" w:eastAsia="DejaVu Serif" w:cs="DejaVu Serif"/>
          <w:lang w:val="en-US"/>
        </w:rPr>
        <w:t xml:space="preserve">centres</w:t>
      </w:r>
      <w:r>
        <w:rPr>
          <w:rFonts w:ascii="DejaVu Serif" w:hAnsi="DejaVu Serif" w:eastAsia="DejaVu Serif" w:cs="DejaVu Serif"/>
          <w:lang w:val="en-US"/>
        </w:rPr>
        <w:t xml:space="preserve"> lie on the same horizontal plane.</w:t>
      </w:r>
      <w:r>
        <w:rPr>
          <w:rFonts w:ascii="DejaVu Serif" w:hAnsi="DejaVu Serif" w:cs="DejaVu Serif"/>
        </w:rPr>
      </w:r>
      <w:r>
        <w:rPr>
          <w:rFonts w:ascii="DejaVu Serif" w:hAnsi="DejaVu Serif" w:cs="DejaVu Serif"/>
        </w:rPr>
      </w:r>
    </w:p>
    <w:tbl>
      <w:tblPr>
        <w:tblW w:w="0" w:type="auto"/>
        <w:tblBorders/>
        <w:tblLook w:val="04A0" w:firstRow="1" w:lastRow="0" w:firstColumn="1" w:lastColumn="0" w:noHBand="0" w:noVBand="1"/>
      </w:tblPr>
      <w:tblGrid>
        <w:gridCol w:w="9068"/>
      </w:tblGrid>
      <w:tr>
        <w:trPr/>
        <w:tc>
          <w:tcPr>
            <w:shd w:val="clear" w:color="ffffff" w:fill="ffffff"/>
            <w:tcBorders/>
            <w:tcW w:w="9068" w:type="dxa"/>
            <w:vAlign w:val="center"/>
            <w:textDirection w:val="lrTb"/>
            <w:noWrap w:val="false"/>
          </w:tcPr>
          <w:p>
            <w:pPr>
              <w:pStyle w:val="1240"/>
              <w:pBdr/>
              <w:spacing/>
              <w:ind/>
              <w:jc w:val="center"/>
              <w:rPr>
                <w:lang w:val="en-US"/>
              </w:rPr>
            </w:pPr>
            <w:r>
              <w:rPr>
                <w:lang w:val="en-US"/>
              </w:rPr>
              <mc:AlternateContent>
                <mc:Choice Requires="wpg">
                  <w:drawing>
                    <wp:inline xmlns:wp="http://schemas.openxmlformats.org/drawingml/2006/wordprocessingDrawing" distT="0" distB="0" distL="0" distR="0">
                      <wp:extent cx="5758180" cy="1497307"/>
                      <wp:effectExtent l="0" t="0" r="0" b="0"/>
                      <wp:docPr id="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62989" name=""/>
                              <pic:cNvPicPr>
                                <a:picLocks noChangeAspect="1"/>
                              </pic:cNvPicPr>
                              <pic:nvPr/>
                            </pic:nvPicPr>
                            <pic:blipFill>
                              <a:blip r:embed="rId43"/>
                              <a:stretch/>
                            </pic:blipFill>
                            <pic:spPr bwMode="auto">
                              <a:xfrm>
                                <a:off x="0" y="0"/>
                                <a:ext cx="5758179" cy="149730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453.40pt;height:117.90pt;mso-wrap-distance-left:0.00pt;mso-wrap-distance-top:0.00pt;mso-wrap-distance-right:0.00pt;mso-wrap-distance-bottom:0.00pt;z-index:1;" stroked="false">
                      <v:imagedata r:id="rId43" o:title=""/>
                      <o:lock v:ext="edit" rotation="t"/>
                    </v:shape>
                  </w:pict>
                </mc:Fallback>
              </mc:AlternateContent>
            </w:r>
            <w:r>
              <w:rPr>
                <w:lang w:val="en-US"/>
              </w:rPr>
            </w:r>
            <w:r>
              <w:rPr>
                <w:lang w:val="en-US"/>
              </w:rPr>
            </w:r>
          </w:p>
          <w:p>
            <w:pPr>
              <w:pStyle w:val="1240"/>
              <w:pBdr/>
              <w:spacing/>
              <w:ind/>
              <w:jc w:val="center"/>
              <w:rPr>
                <w:lang w:val="en-US"/>
              </w:rPr>
            </w:pPr>
            <w:r>
              <w:rPr>
                <w:lang w:val="en-US" w:eastAsia="en-GB"/>
              </w:rPr>
              <mc:AlternateContent>
                <mc:Choice Requires="wpg">
                  <w:drawing>
                    <wp:inline xmlns:wp="http://schemas.openxmlformats.org/drawingml/2006/wordprocessingDrawing" distT="0" distB="0" distL="0" distR="0">
                      <wp:extent cx="1800000" cy="1440000"/>
                      <wp:effectExtent l="0" t="0" r="0" b="0"/>
                      <wp:docPr id="3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63340" name=""/>
                              <pic:cNvPicPr>
                                <a:picLocks noChangeAspect="1"/>
                              </pic:cNvPicPr>
                              <pic:nvPr/>
                            </pic:nvPicPr>
                            <pic:blipFill>
                              <a:blip r:embed="rId44"/>
                              <a:stretch/>
                            </pic:blipFill>
                            <pic:spPr bwMode="auto">
                              <a:xfrm>
                                <a:off x="0" y="0"/>
                                <a:ext cx="1800000" cy="1440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141.73pt;height:113.39pt;mso-wrap-distance-left:0.00pt;mso-wrap-distance-top:0.00pt;mso-wrap-distance-right:0.00pt;mso-wrap-distance-bottom:0.00pt;z-index:1;" stroked="false">
                      <v:imagedata r:id="rId44" o:title=""/>
                      <o:lock v:ext="edit" rotation="t"/>
                    </v:shape>
                  </w:pict>
                </mc:Fallback>
              </mc:AlternateContent>
            </w:r>
            <w:r>
              <w:rPr>
                <w:lang w:val="en-US"/>
              </w:rPr>
            </w:r>
            <w:r>
              <w:rPr>
                <w:lang w:val="en-US"/>
              </w:rPr>
            </w:r>
          </w:p>
        </w:tc>
      </w:tr>
      <w:tr>
        <w:trPr/>
        <w:tc>
          <w:tcPr>
            <w:shd w:val="clear" w:color="ffffff" w:fill="ffffff"/>
            <w:tcBorders/>
            <w:tcW w:w="9068" w:type="dxa"/>
            <w:textDirection w:val="lrTb"/>
            <w:noWrap w:val="false"/>
          </w:tcPr>
          <w:p>
            <w:pPr>
              <w:pBdr>
                <w:top w:val="none" w:color="000000" w:sz="4" w:space="0"/>
                <w:left w:val="none" w:color="000000" w:sz="4" w:space="0"/>
                <w:bottom w:val="none" w:color="000000" w:sz="4" w:space="0"/>
                <w:right w:val="none" w:color="000000" w:sz="4" w:space="0"/>
              </w:pBdr>
              <w:spacing w:line="276" w:lineRule="atLeast"/>
              <w:ind/>
              <w:jc w:val="both"/>
              <w:rPr>
                <w:rFonts w:hint="eastAsia" w:ascii="DejaVu Serif" w:hAnsi="DejaVu Serif" w:cs="DejaVu Serif"/>
                <w:b/>
                <w:color w:val="000000"/>
                <w:sz w:val="22"/>
                <w:szCs w:val="22"/>
                <w:lang w:val="en-US"/>
              </w:rPr>
            </w:pPr>
            <w:r>
              <w:rPr>
                <w:rFonts w:ascii="DejaVu Serif" w:hAnsi="DejaVu Serif" w:eastAsia="DejaVu Serif" w:cs="DejaVu Serif"/>
                <w:b/>
                <w:bCs/>
                <w:sz w:val="22"/>
                <w:szCs w:val="22"/>
                <w:lang w:val="en-US"/>
              </w:rPr>
              <w:t xml:space="preserve">Figure 4.1-1. </w:t>
            </w:r>
            <w:r>
              <w:rPr>
                <w:rFonts w:ascii="DejaVu Serif" w:hAnsi="DejaVu Serif" w:eastAsia="DejaVu Serif" w:cs="DejaVu Serif"/>
                <w:sz w:val="22"/>
                <w:szCs w:val="22"/>
                <w:lang w:val="en-US"/>
              </w:rPr>
              <w:t xml:space="preserve"> </w:t>
            </w:r>
            <w:r>
              <w:rPr>
                <w:rFonts w:ascii="DejaVu Serif" w:hAnsi="DejaVu Serif" w:eastAsia="DejaVu Serif" w:cs="DejaVu Serif"/>
                <w:b/>
                <w:bCs/>
                <w:color w:val="000000"/>
                <w:sz w:val="22"/>
                <w:szCs w:val="22"/>
                <w:lang w:val="en-US"/>
              </w:rPr>
              <w:t xml:space="preserve">On the top, view of the supporting system. In the bottom</w:t>
            </w:r>
            <w:r>
              <w:rPr>
                <w:rFonts w:ascii="DejaVu Serif" w:hAnsi="DejaVu Serif" w:eastAsia="DejaVu Serif" w:cs="DejaVu Serif"/>
                <w:b/>
                <w:bCs/>
                <w:color w:val="000000"/>
                <w:sz w:val="22"/>
                <w:szCs w:val="22"/>
                <w:lang w:val="en-US"/>
              </w:rPr>
              <w:t xml:space="preserve">,</w:t>
            </w:r>
            <w:r>
              <w:rPr>
                <w:rFonts w:ascii="DejaVu Serif" w:hAnsi="DejaVu Serif" w:eastAsia="DejaVu Serif" w:cs="DejaVu Serif"/>
                <w:b/>
                <w:bCs/>
                <w:color w:val="000000"/>
                <w:sz w:val="22"/>
                <w:szCs w:val="22"/>
                <w:lang w:val="en-US"/>
              </w:rPr>
              <w:t xml:space="preserve"> </w:t>
            </w:r>
            <w:r>
              <w:rPr>
                <w:rFonts w:ascii="DejaVu Serif" w:hAnsi="DejaVu Serif" w:eastAsia="DejaVu Serif" w:cs="DejaVu Serif"/>
                <w:b/>
                <w:bCs/>
                <w:color w:val="000000"/>
                <w:sz w:val="22"/>
                <w:szCs w:val="22"/>
                <w:lang w:val="en-US"/>
              </w:rPr>
              <w:t xml:space="preserve">num</w:t>
            </w:r>
            <w:r>
              <w:rPr>
                <w:rFonts w:ascii="DejaVu Serif" w:hAnsi="DejaVu Serif" w:eastAsia="DejaVu Serif" w:cs="DejaVu Serif"/>
                <w:b/>
                <w:bCs/>
                <w:color w:val="000000"/>
                <w:sz w:val="22"/>
                <w:szCs w:val="22"/>
                <w:lang w:val="en-US"/>
              </w:rPr>
              <w:t xml:space="preserve">b</w:t>
            </w:r>
            <w:r>
              <w:rPr>
                <w:rFonts w:ascii="DejaVu Serif" w:hAnsi="DejaVu Serif" w:eastAsia="DejaVu Serif" w:cs="DejaVu Serif"/>
                <w:b/>
                <w:bCs/>
                <w:color w:val="000000"/>
                <w:sz w:val="22"/>
                <w:szCs w:val="22"/>
                <w:lang w:val="en-US"/>
              </w:rPr>
              <w:t xml:space="preserve">er</w:t>
            </w:r>
            <w:r>
              <w:rPr>
                <w:rFonts w:ascii="DejaVu Serif" w:hAnsi="DejaVu Serif" w:eastAsia="DejaVu Serif" w:cs="DejaVu Serif"/>
                <w:b/>
                <w:bCs/>
                <w:color w:val="000000"/>
                <w:sz w:val="22"/>
                <w:szCs w:val="22"/>
                <w:lang w:val="en-US"/>
              </w:rPr>
              <w:t xml:space="preserve">s</w:t>
            </w:r>
            <w:r>
              <w:rPr>
                <w:rFonts w:ascii="DejaVu Serif" w:hAnsi="DejaVu Serif" w:eastAsia="DejaVu Serif" w:cs="DejaVu Serif"/>
                <w:b/>
                <w:bCs/>
                <w:color w:val="000000"/>
                <w:sz w:val="22"/>
                <w:szCs w:val="22"/>
                <w:lang w:val="en-US"/>
              </w:rPr>
              <w:t xml:space="preserve"> </w:t>
            </w:r>
            <w:r>
              <w:rPr>
                <w:rFonts w:ascii="DejaVu Serif" w:hAnsi="DejaVu Serif" w:eastAsia="DejaVu Serif" w:cs="DejaVu Serif"/>
                <w:b/>
                <w:bCs/>
                <w:color w:val="000000"/>
                <w:sz w:val="22"/>
                <w:szCs w:val="22"/>
                <w:lang w:val="en-US"/>
              </w:rPr>
              <w:t xml:space="preserve">of the four attaching points and strategy to set their precise positioning in the XY plane of the Lab reference frame.</w:t>
            </w:r>
            <w:r>
              <w:rPr>
                <w:rFonts w:hint="eastAsia" w:ascii="DejaVu Serif" w:hAnsi="DejaVu Serif" w:cs="DejaVu Serif"/>
                <w:b/>
                <w:color w:val="000000"/>
                <w:sz w:val="22"/>
                <w:szCs w:val="22"/>
                <w:lang w:val="en-US"/>
              </w:rPr>
            </w:r>
            <w:r>
              <w:rPr>
                <w:rFonts w:hint="eastAsia" w:ascii="DejaVu Serif" w:hAnsi="DejaVu Serif" w:cs="DejaVu Serif"/>
                <w:b/>
                <w:color w:val="000000"/>
                <w:sz w:val="22"/>
                <w:szCs w:val="22"/>
                <w:lang w:val="en-US"/>
              </w:rPr>
            </w:r>
          </w:p>
        </w:tc>
      </w:tr>
    </w:tbl>
    <w:p>
      <w:pPr>
        <w:pStyle w:val="1240"/>
        <w:pBdr/>
        <w:spacing/>
        <w:ind/>
        <w:rPr>
          <w:rFonts w:ascii="DejaVu Serif" w:hAnsi="DejaVu Serif" w:cs="DejaVu Serif"/>
        </w:rPr>
      </w:pPr>
      <w:r>
        <w:rPr>
          <w:rFonts w:ascii="DejaVu Serif" w:hAnsi="DejaVu Serif" w:eastAsia="DejaVu Serif" w:cs="DejaVu Serif"/>
          <w:lang w:val="en-US"/>
        </w:rPr>
        <w:t xml:space="preserve">To be comparable, at the end of the measurements each </w:t>
      </w:r>
      <w:r>
        <w:rPr>
          <w:rFonts w:ascii="DejaVu Serif" w:hAnsi="DejaVu Serif" w:eastAsia="DejaVu Serif" w:cs="DejaVu Serif"/>
          <w:lang w:val="en-US"/>
        </w:rPr>
        <w:t xml:space="preserve">participant</w:t>
      </w:r>
      <w:r>
        <w:rPr>
          <w:rFonts w:ascii="DejaVu Serif" w:hAnsi="DejaVu Serif" w:eastAsia="DejaVu Serif" w:cs="DejaVu Serif"/>
          <w:lang w:val="en-US"/>
        </w:rPr>
        <w:t xml:space="preserve"> is asked to share results expressed in the Lab reference</w:t>
      </w:r>
      <w:r>
        <w:rPr>
          <w:rFonts w:ascii="DejaVu Serif" w:hAnsi="DejaVu Serif" w:eastAsia="DejaVu Serif" w:cs="DejaVu Serif"/>
          <w:lang w:val="en-US"/>
        </w:rPr>
        <w:t xml:space="preserve"> frame with the origin in the centre of the metallic ball at the attaching point P2 and Y axis crossing P1, while Z axis is vertical. Because each experimental set-up adopts a different Lab reference frame, the results must be transformed to be comparable.</w:t>
      </w:r>
      <w:r>
        <w:rPr>
          <w:rFonts w:ascii="DejaVu Serif" w:hAnsi="DejaVu Serif" w:cs="DejaVu Serif"/>
        </w:rPr>
      </w:r>
      <w:r>
        <w:rPr>
          <w:rFonts w:ascii="DejaVu Serif" w:hAnsi="DejaVu Serif" w:cs="DejaVu Serif"/>
        </w:rPr>
      </w:r>
    </w:p>
    <w:p>
      <w:pPr>
        <w:pStyle w:val="1240"/>
        <w:pBdr/>
        <w:spacing/>
        <w:ind/>
        <w:rPr>
          <w:rFonts w:ascii="DejaVu Serif" w:hAnsi="DejaVu Serif" w:cs="DejaVu Serif"/>
        </w:rPr>
      </w:pPr>
      <w:r>
        <w:rPr>
          <w:rFonts w:ascii="DejaVu Serif" w:hAnsi="DejaVu Serif" w:eastAsia="DejaVu Serif" w:cs="DejaVu Serif"/>
          <w:lang w:val="en-US"/>
        </w:rPr>
        <w:t xml:space="preserve">To discover eventual inconsistency, the results must pass the acceptance </w:t>
      </w:r>
      <w:r>
        <w:rPr>
          <w:rFonts w:ascii="DejaVu Serif" w:hAnsi="DejaVu Serif" w:eastAsia="DejaVu Serif" w:cs="DejaVu Serif"/>
          <w:lang w:val="en-US"/>
        </w:rPr>
        <w:t xml:space="preserve">check-point</w:t>
      </w:r>
      <w:r>
        <w:rPr>
          <w:rFonts w:ascii="DejaVu Serif" w:hAnsi="DejaVu Serif" w:eastAsia="DejaVu Serif" w:cs="DejaVu Serif"/>
          <w:lang w:val="en-US"/>
        </w:rPr>
        <w:t xml:space="preserve"> consisting </w:t>
      </w:r>
      <w:r>
        <w:rPr>
          <w:rFonts w:ascii="DejaVu Serif" w:hAnsi="DejaVu Serif" w:eastAsia="DejaVu Serif" w:cs="DejaVu Serif"/>
          <w:lang w:val="en-US"/>
        </w:rPr>
        <w:t xml:space="preserve">of</w:t>
      </w:r>
      <w:r>
        <w:rPr>
          <w:rFonts w:ascii="DejaVu Serif" w:hAnsi="DejaVu Serif" w:eastAsia="DejaVu Serif" w:cs="DejaVu Serif"/>
          <w:lang w:val="en-US"/>
        </w:rPr>
        <w:t xml:space="preserve"> the comparison of the values at the attaching points with the ones expected for the ideal parabola (computed according to Section 3 of [4]). This check can be accomplished by means of the “Tab parameter” of the </w:t>
      </w:r>
      <w:r>
        <w:rPr>
          <w:rFonts w:ascii="DejaVu Serif" w:hAnsi="DejaVu Serif" w:eastAsia="DejaVu Serif" w:cs="DejaVu Serif"/>
          <w:lang w:val="en-US"/>
        </w:rPr>
        <w:t xml:space="preserve">RRcomparator</w:t>
      </w:r>
      <w:r>
        <w:rPr>
          <w:rFonts w:ascii="DejaVu Serif" w:hAnsi="DejaVu Serif" w:eastAsia="DejaVu Serif" w:cs="DejaVu Serif"/>
          <w:lang w:val="en-US"/>
        </w:rPr>
        <w:t xml:space="preserve"> software. </w:t>
      </w:r>
      <w:r>
        <w:rPr>
          <w:rFonts w:ascii="DejaVu Serif" w:hAnsi="DejaVu Serif" w:cs="DejaVu Serif"/>
        </w:rPr>
      </w:r>
      <w:r>
        <w:rPr>
          <w:rFonts w:ascii="DejaVu Serif" w:hAnsi="DejaVu Serif" w:cs="DejaVu Serif"/>
        </w:rPr>
      </w:r>
    </w:p>
    <w:p>
      <w:pPr>
        <w:pStyle w:val="1240"/>
        <w:pBdr/>
        <w:spacing/>
        <w:ind/>
        <w:rPr>
          <w:rFonts w:ascii="DejaVu Serif" w:hAnsi="DejaVu Serif" w:cs="DejaVu Serif"/>
        </w:rPr>
      </w:pPr>
      <w:r>
        <w:rPr>
          <w:rFonts w:ascii="DejaVu Serif" w:hAnsi="DejaVu Serif" w:eastAsia="DejaVu Serif" w:cs="DejaVu Serif"/>
          <w:lang w:val="en-US"/>
        </w:rPr>
        <w:t xml:space="preserve">Such a preliminary check has been very useful to identify some inconsistency generally affecting the first release of the d</w:t>
      </w:r>
      <w:r>
        <w:rPr>
          <w:rFonts w:ascii="DejaVu Serif" w:hAnsi="DejaVu Serif" w:eastAsia="DejaVu Serif" w:cs="DejaVu Serif"/>
          <w:lang w:val="en-US"/>
        </w:rPr>
        <w:t xml:space="preserve">ata provided by any participants: this indicates that the transformation of the coordinate system, although it follows well-known laws, is not entirely simple to apply.  Anyway, after some initial problems, all participants have been able to deliver valid </w:t>
      </w:r>
      <w:r>
        <w:rPr>
          <w:rFonts w:ascii="DejaVu Serif" w:hAnsi="DejaVu Serif" w:eastAsia="DejaVu Serif" w:cs="DejaVu Serif"/>
          <w:lang w:val="en-US"/>
        </w:rPr>
        <w:t xml:space="preserve">data-set</w:t>
      </w:r>
      <w:r>
        <w:rPr>
          <w:rFonts w:ascii="DejaVu Serif" w:hAnsi="DejaVu Serif" w:eastAsia="DejaVu Serif" w:cs="DejaVu Serif"/>
          <w:lang w:val="en-US"/>
        </w:rPr>
        <w:t xml:space="preserve">, which will be shown in the following.</w:t>
      </w:r>
      <w:r>
        <w:rPr>
          <w:rFonts w:ascii="DejaVu Serif" w:hAnsi="DejaVu Serif" w:cs="DejaVu Serif"/>
        </w:rPr>
      </w:r>
      <w:r>
        <w:rPr>
          <w:rFonts w:ascii="DejaVu Serif" w:hAnsi="DejaVu Serif" w:cs="DejaVu Serif"/>
        </w:rPr>
      </w:r>
    </w:p>
    <w:p>
      <w:pPr>
        <w:pStyle w:val="1240"/>
        <w:pBdr/>
        <w:spacing/>
        <w:ind/>
        <w:rPr>
          <w:rFonts w:ascii="DejaVu Serif" w:hAnsi="DejaVu Serif" w:eastAsia="DejaVu Serif" w:cs="DejaVu Serif"/>
          <w:highlight w:val="none"/>
          <w:lang w:val="en-US"/>
        </w:rPr>
      </w:pPr>
      <w:r>
        <w:rPr>
          <w:rFonts w:ascii="DejaVu Serif" w:hAnsi="DejaVu Serif" w:eastAsia="DejaVu Serif" w:cs="DejaVu Serif"/>
          <w:lang w:val="en-US"/>
        </w:rPr>
        <w:t xml:space="preserve">Tables 4.1-1, 4.1-2 and 4.1-3 show the expected z, </w:t>
      </w:r>
      <w:r>
        <w:rPr>
          <w:rFonts w:ascii="DejaVu Serif" w:hAnsi="DejaVu Serif" w:eastAsia="DejaVu Serif" w:cs="DejaVu Serif"/>
          <w:lang w:val="en-US"/>
        </w:rPr>
        <w:t xml:space="preserve">slopeX</w:t>
      </w:r>
      <w:r>
        <w:rPr>
          <w:rFonts w:ascii="DejaVu Serif" w:hAnsi="DejaVu Serif" w:eastAsia="DejaVu Serif" w:cs="DejaVu Serif"/>
          <w:lang w:val="en-US"/>
        </w:rPr>
        <w:t xml:space="preserve"> and </w:t>
      </w:r>
      <w:r>
        <w:rPr>
          <w:rFonts w:ascii="DejaVu Serif" w:hAnsi="DejaVu Serif" w:eastAsia="DejaVu Serif" w:cs="DejaVu Serif"/>
          <w:lang w:val="en-US"/>
        </w:rPr>
        <w:t xml:space="preserve">slopeY</w:t>
      </w:r>
      <w:r>
        <w:rPr>
          <w:rFonts w:ascii="DejaVu Serif" w:hAnsi="DejaVu Serif" w:eastAsia="DejaVu Serif" w:cs="DejaVu Serif"/>
          <w:lang w:val="en-US"/>
        </w:rPr>
        <w:t xml:space="preserve"> values of the reflective surface at the 4 attaching points together with mean and standard deviation of the experimental data observed for each participant</w:t>
      </w:r>
      <w:r>
        <w:rPr>
          <w:rFonts w:ascii="DejaVu Serif" w:hAnsi="DejaVu Serif" w:eastAsia="DejaVu Serif" w:cs="DejaVu Serif"/>
          <w:lang w:val="en-US"/>
        </w:rPr>
        <w:t xml:space="preserve">, except NREL because its evaluation of the absolute 3D shape was not yet provided. For that reason, NREL at this time is not yet included in the comparison of the absolute shape, reported in the next section.</w:t>
      </w:r>
      <w:r>
        <w:rPr>
          <w:rFonts w:ascii="DejaVu Serif" w:hAnsi="DejaVu Serif" w:eastAsia="DejaVu Serif" w:cs="DejaVu Serif"/>
          <w:highlight w:val="none"/>
          <w:lang w:val="en-US"/>
        </w:rPr>
      </w:r>
      <w:r>
        <w:rPr>
          <w:rFonts w:ascii="DejaVu Serif" w:hAnsi="DejaVu Serif" w:eastAsia="DejaVu Serif" w:cs="DejaVu Serif"/>
          <w:highlight w:val="none"/>
          <w:lang w:val="en-US"/>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969"/>
        <w:gridCol w:w="1738"/>
        <w:gridCol w:w="1814"/>
        <w:gridCol w:w="1893"/>
        <w:gridCol w:w="1644"/>
      </w:tblGrid>
      <w:tr>
        <w:trPr>
          <w:trHeight w:val="378"/>
        </w:trPr>
        <w:tc>
          <w:tcPr>
            <w:gridSpan w:val="5"/>
            <w:shd w:val="clear" w:color="ffffff" w:fill="ffffff"/>
            <w:tcBorders>
              <w:top w:val="single" w:color="c0c0c0" w:sz="4" w:space="0"/>
              <w:left w:val="single" w:color="c0c0c0" w:sz="4" w:space="0"/>
              <w:bottom w:val="single" w:color="000000" w:sz="4" w:space="0"/>
              <w:right w:val="single" w:color="c0c0c0" w:sz="4" w:space="0"/>
            </w:tcBorders>
            <w:tcW w:w="9068" w:type="dxa"/>
            <w:vAlign w:val="center"/>
            <w:vMerge w:val="restart"/>
            <w:textDirection w:val="lrTb"/>
            <w:noWrap w:val="false"/>
          </w:tcPr>
          <w:p>
            <w:pPr>
              <w:pStyle w:val="1284"/>
              <w:pBdr/>
              <w:spacing/>
              <w:ind/>
              <w:rPr>
                <w:lang w:val="en-US"/>
              </w:rPr>
            </w:pPr>
            <w:r>
              <w:rPr>
                <w:lang w:val="en-US"/>
              </w:rPr>
              <w:t xml:space="preserve">Tab 4.1-1. Mean and standard deviation of z at the inner and outer attaching points for kind of specimens and participants</w:t>
            </w:r>
            <w:r>
              <w:rPr>
                <w:lang w:val="en-US"/>
              </w:rPr>
            </w:r>
            <w:r>
              <w:rPr>
                <w:lang w:val="en-US"/>
              </w:rPr>
            </w:r>
          </w:p>
        </w:tc>
      </w:tr>
      <w:tr>
        <w:trPr>
          <w:trHeight w:val="498"/>
        </w:trPr>
        <w:tc>
          <w:tcPr>
            <w:shd w:val="clear" w:color="ffffff" w:fill="ffffff"/>
            <w:tcBorders>
              <w:top w:val="single" w:color="c0c0c0" w:sz="4" w:space="0"/>
              <w:left w:val="single" w:color="c0c0c0" w:sz="4" w:space="0"/>
              <w:bottom w:val="single" w:color="000000" w:sz="4" w:space="0"/>
              <w:right w:val="single" w:color="c0c0c0" w:sz="4" w:space="0"/>
            </w:tcBorders>
            <w:tcW w:w="1971" w:type="dxa"/>
            <w:vAlign w:val="center"/>
            <w:vMerge w:val="restart"/>
            <w:textDirection w:val="lrTb"/>
            <w:noWrap w:val="false"/>
          </w:tcPr>
          <w:p>
            <w:pPr>
              <w:pStyle w:val="1284"/>
              <w:pBdr/>
              <w:spacing/>
              <w:ind/>
              <w:rPr>
                <w:lang w:val="en-US"/>
              </w:rPr>
            </w:pPr>
            <w:r>
              <w:rPr>
                <w:lang w:val="en-US"/>
              </w:rPr>
            </w:r>
            <w:r>
              <w:rPr>
                <w:lang w:val="en-US"/>
              </w:rPr>
            </w:r>
            <w:r>
              <w:rPr>
                <w:lang w:val="en-US"/>
              </w:rPr>
            </w:r>
          </w:p>
        </w:tc>
        <w:tc>
          <w:tcPr>
            <w:gridSpan w:val="2"/>
            <w:shd w:val="clear" w:color="ffffff" w:fill="ffffff"/>
            <w:tcBorders>
              <w:top w:val="single" w:color="c0c0c0" w:sz="4" w:space="0"/>
              <w:left w:val="single" w:color="c0c0c0" w:sz="4" w:space="0"/>
              <w:bottom w:val="single" w:color="000000" w:sz="4" w:space="0"/>
              <w:right w:val="single" w:color="c0c0c0" w:sz="4" w:space="0"/>
            </w:tcBorders>
            <w:tcW w:w="3556" w:type="dxa"/>
            <w:vAlign w:val="center"/>
            <w:vMerge w:val="restart"/>
            <w:textDirection w:val="lrTb"/>
            <w:noWrap w:val="false"/>
          </w:tcPr>
          <w:p>
            <w:pPr>
              <w:pStyle w:val="1284"/>
              <w:pBdr/>
              <w:spacing/>
              <w:ind/>
              <w:jc w:val="center"/>
              <w:rPr>
                <w:lang w:val="en-US"/>
              </w:rPr>
            </w:pPr>
            <w:r>
              <w:rPr>
                <w:lang w:val="en-US"/>
              </w:rPr>
              <w:t xml:space="preserve">Inner</w:t>
            </w:r>
            <w:r>
              <w:rPr>
                <w:lang w:val="en-US"/>
              </w:rPr>
            </w:r>
            <w:r>
              <w:rPr>
                <w:lang w:val="en-US"/>
              </w:rPr>
            </w:r>
          </w:p>
        </w:tc>
        <w:tc>
          <w:tcPr>
            <w:gridSpan w:val="2"/>
            <w:shd w:val="clear" w:color="ffffff" w:fill="ffffff"/>
            <w:tcBorders>
              <w:top w:val="single" w:color="c0c0c0" w:sz="4" w:space="0"/>
              <w:left w:val="single" w:color="c0c0c0" w:sz="4" w:space="0"/>
              <w:bottom w:val="single" w:color="000000" w:sz="4" w:space="0"/>
              <w:right w:val="single" w:color="c0c0c0" w:sz="4" w:space="0"/>
            </w:tcBorders>
            <w:tcW w:w="3541" w:type="dxa"/>
            <w:vAlign w:val="center"/>
            <w:vMerge w:val="restart"/>
            <w:textDirection w:val="lrTb"/>
            <w:noWrap w:val="false"/>
          </w:tcPr>
          <w:p>
            <w:pPr>
              <w:pStyle w:val="1284"/>
              <w:pBdr/>
              <w:spacing/>
              <w:ind/>
              <w:jc w:val="center"/>
              <w:rPr>
                <w:lang w:val="en-US"/>
              </w:rPr>
            </w:pPr>
            <w:r>
              <w:rPr>
                <w:lang w:val="en-US"/>
              </w:rPr>
              <w:t xml:space="preserve">Outer</w:t>
            </w:r>
            <w:r>
              <w:rPr>
                <w:lang w:val="en-US"/>
              </w:rPr>
            </w:r>
            <w:r>
              <w:rPr>
                <w:lang w:val="en-US"/>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971" w:type="dxa"/>
            <w:vAlign w:val="center"/>
            <w:textDirection w:val="lrTb"/>
            <w:noWrap w:val="false"/>
          </w:tcPr>
          <w:p>
            <w:pPr>
              <w:pStyle w:val="1284"/>
              <w:pBdr/>
              <w:spacing/>
              <w:ind/>
              <w:jc w:val="center"/>
              <w:rPr>
                <w:lang w:val="en-US"/>
              </w:rPr>
            </w:pPr>
            <w:r>
              <w:rPr>
                <w:lang w:val="en-US"/>
              </w:rPr>
            </w:r>
            <w:r>
              <w:rPr>
                <w:lang w:val="en-US"/>
              </w:rPr>
            </w:r>
            <w:r>
              <w:rPr>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740" w:type="dxa"/>
            <w:vAlign w:val="center"/>
            <w:textDirection w:val="lrTb"/>
            <w:noWrap w:val="false"/>
          </w:tcPr>
          <w:p>
            <w:pPr>
              <w:pStyle w:val="1284"/>
              <w:pBdr/>
              <w:spacing/>
              <w:ind/>
              <w:jc w:val="center"/>
              <w:rPr>
                <w:lang w:val="en-US"/>
              </w:rPr>
            </w:pPr>
            <w:r>
              <w:rPr>
                <w:lang w:val="en-US"/>
              </w:rPr>
              <w:t xml:space="preserve">P1&amp;P2</w:t>
            </w:r>
            <w:r>
              <w:rPr>
                <w:lang w:val="en-US"/>
              </w:rPr>
            </w:r>
            <w:r>
              <w:rPr>
                <w:lang w:val="en-US"/>
              </w:rPr>
            </w:r>
          </w:p>
          <w:p>
            <w:pPr>
              <w:pStyle w:val="1284"/>
              <w:pBdr/>
              <w:spacing/>
              <w:ind/>
              <w:jc w:val="center"/>
              <w:rPr>
                <w:lang w:val="en-US"/>
              </w:rPr>
            </w:pPr>
            <w:r>
              <w:rPr>
                <w:lang w:val="en-US"/>
              </w:rPr>
              <w:t xml:space="preserve">(mm)</w:t>
            </w:r>
            <w:r>
              <w:rPr>
                <w:lang w:val="en-US"/>
              </w:rPr>
            </w:r>
            <w:r>
              <w:rPr>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815" w:type="dxa"/>
            <w:vAlign w:val="center"/>
            <w:textDirection w:val="lrTb"/>
            <w:noWrap w:val="false"/>
          </w:tcPr>
          <w:p>
            <w:pPr>
              <w:pStyle w:val="1284"/>
              <w:pBdr/>
              <w:spacing/>
              <w:ind w:left="0"/>
              <w:jc w:val="center"/>
              <w:rPr>
                <w:lang w:val="en-US"/>
              </w:rPr>
            </w:pPr>
            <w:r>
              <w:rPr>
                <w:lang w:val="en-US"/>
              </w:rPr>
              <w:t xml:space="preserve">P3&amp;P4</w:t>
            </w:r>
            <w:r>
              <w:rPr>
                <w:lang w:val="en-US"/>
              </w:rPr>
            </w:r>
            <w:r>
              <w:rPr>
                <w:lang w:val="en-US"/>
              </w:rPr>
            </w:r>
          </w:p>
          <w:p>
            <w:pPr>
              <w:pStyle w:val="1284"/>
              <w:pBdr/>
              <w:spacing/>
              <w:ind w:left="0"/>
              <w:jc w:val="center"/>
              <w:rPr>
                <w:lang w:val="en-US"/>
              </w:rPr>
            </w:pPr>
            <w:r>
              <w:rPr>
                <w:lang w:val="en-US"/>
              </w:rPr>
              <w:t xml:space="preserve">(mm)</w:t>
            </w:r>
            <w:r>
              <w:rPr>
                <w:lang w:val="en-US"/>
              </w:rPr>
            </w:r>
            <w:r>
              <w:rPr>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895" w:type="dxa"/>
            <w:vAlign w:val="center"/>
            <w:textDirection w:val="lrTb"/>
            <w:noWrap w:val="false"/>
          </w:tcPr>
          <w:p>
            <w:pPr>
              <w:pStyle w:val="1284"/>
              <w:pBdr/>
              <w:spacing/>
              <w:ind/>
              <w:jc w:val="center"/>
              <w:rPr>
                <w:lang w:val="en-US"/>
              </w:rPr>
            </w:pPr>
            <w:r>
              <w:rPr>
                <w:lang w:val="en-US"/>
              </w:rPr>
              <w:t xml:space="preserve">P1&amp;P2</w:t>
            </w:r>
            <w:r>
              <w:rPr>
                <w:lang w:val="en-US"/>
              </w:rPr>
            </w:r>
            <w:r>
              <w:rPr>
                <w:lang w:val="en-US"/>
              </w:rPr>
            </w:r>
          </w:p>
          <w:p>
            <w:pPr>
              <w:pStyle w:val="1284"/>
              <w:pBdr/>
              <w:spacing/>
              <w:ind/>
              <w:jc w:val="center"/>
              <w:rPr>
                <w:lang w:val="en-US"/>
              </w:rPr>
            </w:pPr>
            <w:r>
              <w:rPr>
                <w:lang w:val="en-US"/>
              </w:rPr>
              <w:t xml:space="preserve">(mm)</w:t>
            </w:r>
            <w:r>
              <w:rPr>
                <w:lang w:val="en-US"/>
              </w:rPr>
            </w:r>
            <w:r>
              <w:rPr>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646" w:type="dxa"/>
            <w:vAlign w:val="center"/>
            <w:textDirection w:val="lrTb"/>
            <w:noWrap w:val="false"/>
          </w:tcPr>
          <w:p>
            <w:pPr>
              <w:pStyle w:val="1284"/>
              <w:pBdr/>
              <w:spacing/>
              <w:ind/>
              <w:jc w:val="center"/>
              <w:rPr>
                <w:lang w:val="en-US"/>
              </w:rPr>
            </w:pPr>
            <w:r>
              <w:rPr>
                <w:lang w:val="en-US"/>
              </w:rPr>
              <w:t xml:space="preserve">P3&amp;P4</w:t>
            </w:r>
            <w:r>
              <w:rPr>
                <w:lang w:val="en-US"/>
              </w:rPr>
            </w:r>
            <w:r>
              <w:rPr>
                <w:lang w:val="en-US"/>
              </w:rPr>
            </w:r>
          </w:p>
          <w:p>
            <w:pPr>
              <w:pStyle w:val="1284"/>
              <w:pBdr/>
              <w:spacing/>
              <w:ind/>
              <w:jc w:val="center"/>
              <w:rPr>
                <w:lang w:val="en-US"/>
              </w:rPr>
            </w:pPr>
            <w:r>
              <w:rPr>
                <w:lang w:val="en-US"/>
              </w:rPr>
              <w:t xml:space="preserve">(mm)</w:t>
            </w:r>
            <w:r>
              <w:rPr>
                <w:lang w:val="en-US"/>
              </w:rPr>
            </w:r>
            <w:r>
              <w:rPr>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971" w:type="dxa"/>
            <w:vAlign w:val="center"/>
            <w:textDirection w:val="lrTb"/>
            <w:noWrap w:val="false"/>
          </w:tcPr>
          <w:p>
            <w:pPr>
              <w:pStyle w:val="1288"/>
              <w:pBdr/>
              <w:spacing w:after="28" w:afterAutospacing="0" w:before="28" w:beforeAutospacing="0" w:line="283" w:lineRule="atLeast"/>
              <w:ind/>
              <w:rPr>
                <w:rFonts w:hint="eastAsia" w:ascii="DejaVu Serif" w:hAnsi="DejaVu Serif" w:cs="DejaVu Serif"/>
                <w:sz w:val="18"/>
                <w:szCs w:val="18"/>
              </w:rPr>
            </w:pPr>
            <w:r>
              <w:rPr>
                <w:rFonts w:ascii="DejaVu Serif" w:hAnsi="DejaVu Serif" w:eastAsia="DejaVu Serif" w:cs="DejaVu Serif"/>
                <w:sz w:val="18"/>
                <w:szCs w:val="18"/>
                <w:lang w:val="en-US"/>
              </w:rPr>
              <w:t xml:space="preserve">Expected</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740"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21.09</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815"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20.91</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895"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20.96</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646"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20.88</w:t>
            </w:r>
            <w:r>
              <w:rPr>
                <w:rFonts w:hint="eastAsia" w:ascii="DejaVu Serif" w:hAnsi="DejaVu Serif" w:cs="DejaVu Serif"/>
                <w:sz w:val="18"/>
                <w:szCs w:val="18"/>
              </w:rPr>
            </w:r>
            <w:r>
              <w:rPr>
                <w:rFonts w:hint="eastAsia" w:ascii="DejaVu Serif" w:hAnsi="DejaVu Serif" w:cs="DejaVu Serif"/>
                <w:sz w:val="18"/>
                <w:szCs w:val="18"/>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971" w:type="dxa"/>
            <w:textDirection w:val="lrTb"/>
            <w:noWrap w:val="false"/>
          </w:tcPr>
          <w:p>
            <w:pPr>
              <w:pBdr/>
              <w:spacing w:after="28" w:afterAutospacing="0" w:before="28" w:beforeAutospacing="0" w:line="283" w:lineRule="atLeast"/>
              <w:ind w:right="57" w:left="57"/>
              <w:rPr>
                <w:rFonts w:hint="eastAsia" w:ascii="DejaVu Serif" w:hAnsi="DejaVu Serif" w:cs="DejaVu Serif"/>
                <w:sz w:val="18"/>
                <w:szCs w:val="18"/>
              </w:rPr>
            </w:pPr>
            <w:r>
              <w:rPr>
                <w:rFonts w:ascii="DejaVu Serif" w:hAnsi="DejaVu Serif" w:eastAsia="DejaVu Serif" w:cs="DejaVu Serif"/>
                <w:sz w:val="18"/>
                <w:szCs w:val="18"/>
                <w:lang w:val="en-US"/>
              </w:rPr>
              <w:t xml:space="preserve">ENEA</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740" w:type="dxa"/>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21.45 ± 0.09</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815"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20.47 ± 0.10</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895"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21.45 ± 0.12</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646"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20.40 ± 0.06</w:t>
            </w:r>
            <w:r>
              <w:rPr>
                <w:rFonts w:hint="eastAsia" w:ascii="DejaVu Serif" w:hAnsi="DejaVu Serif" w:cs="DejaVu Serif"/>
                <w:sz w:val="18"/>
                <w:szCs w:val="18"/>
              </w:rPr>
            </w:r>
            <w:r>
              <w:rPr>
                <w:rFonts w:hint="eastAsia" w:ascii="DejaVu Serif" w:hAnsi="DejaVu Serif" w:cs="DejaVu Serif"/>
                <w:sz w:val="18"/>
                <w:szCs w:val="18"/>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971" w:type="dxa"/>
            <w:textDirection w:val="lrTb"/>
            <w:noWrap w:val="false"/>
          </w:tcPr>
          <w:p>
            <w:pPr>
              <w:pBdr/>
              <w:spacing w:after="28" w:afterAutospacing="0" w:before="28" w:beforeAutospacing="0" w:line="283" w:lineRule="atLeast"/>
              <w:ind w:right="57" w:left="57"/>
              <w:rPr>
                <w:rFonts w:hint="eastAsia" w:ascii="DejaVu Serif" w:hAnsi="DejaVu Serif" w:cs="DejaVu Serif"/>
                <w:sz w:val="18"/>
                <w:szCs w:val="18"/>
              </w:rPr>
            </w:pPr>
            <w:r>
              <w:rPr>
                <w:rFonts w:ascii="DejaVu Serif" w:hAnsi="DejaVu Serif" w:eastAsia="DejaVu Serif" w:cs="DejaVu Serif"/>
                <w:sz w:val="18"/>
                <w:szCs w:val="18"/>
                <w:lang w:val="en-US"/>
              </w:rPr>
              <w:t xml:space="preserve">F-ISE</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740" w:type="dxa"/>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21.50 ± 0.41</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815"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20.47 ± 0.54</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895"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20.77 ± 0.35</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646"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21.21 ± 0.25</w:t>
            </w:r>
            <w:r>
              <w:rPr>
                <w:rFonts w:hint="eastAsia" w:ascii="DejaVu Serif" w:hAnsi="DejaVu Serif" w:cs="DejaVu Serif"/>
                <w:sz w:val="18"/>
                <w:szCs w:val="18"/>
              </w:rPr>
            </w:r>
            <w:r>
              <w:rPr>
                <w:rFonts w:hint="eastAsia" w:ascii="DejaVu Serif" w:hAnsi="DejaVu Serif" w:cs="DejaVu Serif"/>
                <w:sz w:val="18"/>
                <w:szCs w:val="18"/>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971" w:type="dxa"/>
            <w:textDirection w:val="lrTb"/>
            <w:noWrap w:val="false"/>
          </w:tcPr>
          <w:p>
            <w:pPr>
              <w:pBdr/>
              <w:spacing w:after="28" w:afterAutospacing="0" w:before="28" w:beforeAutospacing="0" w:line="283" w:lineRule="atLeast"/>
              <w:ind w:right="57" w:left="57"/>
              <w:rPr>
                <w:rFonts w:hint="eastAsia" w:ascii="DejaVu Serif" w:hAnsi="DejaVu Serif" w:cs="DejaVu Serif"/>
                <w:sz w:val="18"/>
                <w:szCs w:val="18"/>
              </w:rPr>
            </w:pPr>
            <w:r>
              <w:rPr>
                <w:rFonts w:ascii="DejaVu Serif" w:hAnsi="DejaVu Serif" w:eastAsia="DejaVu Serif" w:cs="DejaVu Serif"/>
                <w:sz w:val="18"/>
                <w:szCs w:val="18"/>
                <w:lang w:val="en-US"/>
              </w:rPr>
              <w:t xml:space="preserve">DLR</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740" w:type="dxa"/>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21.12 ± 0.01</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815"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20.45 ± 0.29</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895"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21.01 ± 0.08</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646"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20.64 ± 0.26</w:t>
            </w:r>
            <w:r>
              <w:rPr>
                <w:rFonts w:hint="eastAsia" w:ascii="DejaVu Serif" w:hAnsi="DejaVu Serif" w:cs="DejaVu Serif"/>
                <w:sz w:val="18"/>
                <w:szCs w:val="18"/>
              </w:rPr>
            </w:r>
            <w:r>
              <w:rPr>
                <w:rFonts w:hint="eastAsia" w:ascii="DejaVu Serif" w:hAnsi="DejaVu Serif" w:cs="DejaVu Serif"/>
                <w:sz w:val="18"/>
                <w:szCs w:val="18"/>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971" w:type="dxa"/>
            <w:textDirection w:val="lrTb"/>
            <w:noWrap w:val="false"/>
          </w:tcPr>
          <w:p>
            <w:pPr>
              <w:pBdr/>
              <w:spacing w:after="28" w:afterAutospacing="0" w:before="28" w:beforeAutospacing="0" w:line="283" w:lineRule="atLeast"/>
              <w:ind w:right="57" w:left="57"/>
              <w:rPr>
                <w:rFonts w:hint="eastAsia" w:ascii="DejaVu Serif" w:hAnsi="DejaVu Serif" w:cs="DejaVu Serif"/>
                <w:sz w:val="18"/>
                <w:szCs w:val="18"/>
              </w:rPr>
            </w:pPr>
            <w:r>
              <w:rPr>
                <w:rFonts w:ascii="DejaVu Serif" w:hAnsi="DejaVu Serif" w:eastAsia="DejaVu Serif" w:cs="DejaVu Serif"/>
                <w:sz w:val="18"/>
                <w:szCs w:val="18"/>
                <w:lang w:val="en-US"/>
              </w:rPr>
              <w:t xml:space="preserve">SANDIA</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740" w:type="dxa"/>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21.21 ± 0.21</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815"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20.32 ± 0.21</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895"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20.88 ± 0.13</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646"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20.88 ± 0.14</w:t>
            </w:r>
            <w:r>
              <w:rPr>
                <w:rFonts w:hint="eastAsia" w:ascii="DejaVu Serif" w:hAnsi="DejaVu Serif" w:cs="DejaVu Serif"/>
                <w:sz w:val="18"/>
                <w:szCs w:val="18"/>
              </w:rPr>
            </w:r>
            <w:r>
              <w:rPr>
                <w:rFonts w:hint="eastAsia" w:ascii="DejaVu Serif" w:hAnsi="DejaVu Serif" w:cs="DejaVu Serif"/>
                <w:sz w:val="18"/>
                <w:szCs w:val="18"/>
              </w:rPr>
            </w:r>
          </w:p>
        </w:tc>
      </w:tr>
    </w:tbl>
    <w:p>
      <w:pPr>
        <w:pStyle w:val="1240"/>
        <w:pBdr/>
        <w:spacing/>
        <w:ind/>
        <w:rPr>
          <w:lang w:val="en-US"/>
        </w:rPr>
      </w:pPr>
      <w:r>
        <w:rPr>
          <w:lang w:val="en-US"/>
        </w:rPr>
      </w:r>
      <w:r>
        <w:rPr>
          <w:lang w:val="en-US"/>
        </w:rPr>
      </w:r>
      <w:r>
        <w:rPr>
          <w:lang w:val="en-US"/>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275"/>
        <w:gridCol w:w="1984"/>
        <w:gridCol w:w="1984"/>
        <w:gridCol w:w="1978"/>
        <w:gridCol w:w="1847"/>
      </w:tblGrid>
      <w:tr>
        <w:trPr>
          <w:trHeight w:val="378"/>
        </w:trPr>
        <w:tc>
          <w:tcPr>
            <w:gridSpan w:val="5"/>
            <w:shd w:val="clear" w:color="ffffff" w:fill="ffffff"/>
            <w:tcBorders>
              <w:top w:val="single" w:color="c0c0c0" w:sz="4" w:space="0"/>
              <w:left w:val="single" w:color="c0c0c0" w:sz="4" w:space="0"/>
              <w:bottom w:val="single" w:color="000000" w:sz="4" w:space="0"/>
              <w:right w:val="single" w:color="c0c0c0" w:sz="4" w:space="0"/>
            </w:tcBorders>
            <w:tcW w:w="9068" w:type="dxa"/>
            <w:vAlign w:val="center"/>
            <w:vMerge w:val="restart"/>
            <w:textDirection w:val="lrTb"/>
            <w:noWrap w:val="false"/>
          </w:tcPr>
          <w:p>
            <w:pPr>
              <w:pStyle w:val="1284"/>
              <w:pBdr/>
              <w:spacing/>
              <w:ind/>
              <w:rPr>
                <w:lang w:val="en-US"/>
              </w:rPr>
            </w:pPr>
            <w:r>
              <w:rPr>
                <w:lang w:val="en-US"/>
              </w:rPr>
              <w:t xml:space="preserve">Tab 4.1-2. Mean and standard deviation of </w:t>
            </w:r>
            <w:r>
              <w:rPr>
                <w:lang w:val="en-US"/>
              </w:rPr>
              <w:t xml:space="preserve">slopeX</w:t>
            </w:r>
            <w:r>
              <w:rPr>
                <w:lang w:val="en-US"/>
              </w:rPr>
              <w:t xml:space="preserve"> at the inner and outer attaching points for kind of specimens and participants</w:t>
            </w:r>
            <w:r>
              <w:rPr>
                <w:lang w:val="en-US"/>
              </w:rPr>
            </w:r>
            <w:r>
              <w:rPr>
                <w:lang w:val="en-US"/>
              </w:rPr>
            </w:r>
          </w:p>
        </w:tc>
      </w:tr>
      <w:tr>
        <w:trPr>
          <w:trHeight w:val="498"/>
        </w:trPr>
        <w:tc>
          <w:tcPr>
            <w:shd w:val="clear" w:color="ffffff" w:fill="ffffff"/>
            <w:tcBorders>
              <w:top w:val="single" w:color="c0c0c0" w:sz="4" w:space="0"/>
              <w:left w:val="single" w:color="c0c0c0" w:sz="4" w:space="0"/>
              <w:bottom w:val="single" w:color="000000" w:sz="4" w:space="0"/>
              <w:right w:val="single" w:color="c0c0c0" w:sz="4" w:space="0"/>
            </w:tcBorders>
            <w:tcW w:w="1275" w:type="dxa"/>
            <w:vAlign w:val="center"/>
            <w:vMerge w:val="restart"/>
            <w:textDirection w:val="lrTb"/>
            <w:noWrap w:val="false"/>
          </w:tcPr>
          <w:p>
            <w:pPr>
              <w:pStyle w:val="1284"/>
              <w:pBdr/>
              <w:spacing/>
              <w:ind/>
              <w:rPr>
                <w:lang w:val="en-US"/>
              </w:rPr>
            </w:pPr>
            <w:r>
              <w:rPr>
                <w:lang w:val="en-US"/>
              </w:rPr>
            </w:r>
            <w:r>
              <w:rPr>
                <w:lang w:val="en-US"/>
              </w:rPr>
            </w:r>
            <w:r>
              <w:rPr>
                <w:lang w:val="en-US"/>
              </w:rPr>
            </w:r>
          </w:p>
        </w:tc>
        <w:tc>
          <w:tcPr>
            <w:gridSpan w:val="2"/>
            <w:shd w:val="clear" w:color="ffffff" w:fill="ffffff"/>
            <w:tcBorders>
              <w:top w:val="single" w:color="c0c0c0" w:sz="4" w:space="0"/>
              <w:left w:val="single" w:color="c0c0c0" w:sz="4" w:space="0"/>
              <w:bottom w:val="single" w:color="000000" w:sz="4" w:space="0"/>
              <w:right w:val="single" w:color="c0c0c0" w:sz="4" w:space="0"/>
            </w:tcBorders>
            <w:tcW w:w="3969" w:type="dxa"/>
            <w:vAlign w:val="center"/>
            <w:vMerge w:val="restart"/>
            <w:textDirection w:val="lrTb"/>
            <w:noWrap w:val="false"/>
          </w:tcPr>
          <w:p>
            <w:pPr>
              <w:pStyle w:val="1284"/>
              <w:pBdr/>
              <w:spacing/>
              <w:ind/>
              <w:jc w:val="center"/>
              <w:rPr>
                <w:lang w:val="en-US"/>
              </w:rPr>
            </w:pPr>
            <w:r>
              <w:rPr>
                <w:lang w:val="en-US"/>
              </w:rPr>
              <w:t xml:space="preserve">Inner</w:t>
            </w:r>
            <w:r>
              <w:rPr>
                <w:lang w:val="en-US"/>
              </w:rPr>
            </w:r>
            <w:r>
              <w:rPr>
                <w:lang w:val="en-US"/>
              </w:rPr>
            </w:r>
          </w:p>
        </w:tc>
        <w:tc>
          <w:tcPr>
            <w:gridSpan w:val="2"/>
            <w:shd w:val="clear" w:color="ffffff" w:fill="ffffff"/>
            <w:tcBorders>
              <w:top w:val="single" w:color="c0c0c0" w:sz="4" w:space="0"/>
              <w:left w:val="single" w:color="c0c0c0" w:sz="4" w:space="0"/>
              <w:bottom w:val="single" w:color="000000" w:sz="4" w:space="0"/>
              <w:right w:val="single" w:color="c0c0c0" w:sz="4" w:space="0"/>
            </w:tcBorders>
            <w:tcW w:w="3825" w:type="dxa"/>
            <w:vAlign w:val="center"/>
            <w:vMerge w:val="restart"/>
            <w:textDirection w:val="lrTb"/>
            <w:noWrap w:val="false"/>
          </w:tcPr>
          <w:p>
            <w:pPr>
              <w:pStyle w:val="1284"/>
              <w:pBdr/>
              <w:spacing/>
              <w:ind/>
              <w:jc w:val="center"/>
              <w:rPr>
                <w:lang w:val="en-US"/>
              </w:rPr>
            </w:pPr>
            <w:r>
              <w:rPr>
                <w:lang w:val="en-US"/>
              </w:rPr>
              <w:t xml:space="preserve">Outer</w:t>
            </w:r>
            <w:r>
              <w:rPr>
                <w:lang w:val="en-US"/>
              </w:rPr>
            </w:r>
            <w:r>
              <w:rPr>
                <w:lang w:val="en-US"/>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275" w:type="dxa"/>
            <w:vAlign w:val="center"/>
            <w:textDirection w:val="lrTb"/>
            <w:noWrap w:val="false"/>
          </w:tcPr>
          <w:p>
            <w:pPr>
              <w:pStyle w:val="1284"/>
              <w:pBdr/>
              <w:spacing/>
              <w:ind/>
              <w:jc w:val="center"/>
              <w:rPr>
                <w:lang w:val="en-US"/>
              </w:rPr>
            </w:pPr>
            <w:r>
              <w:rPr>
                <w:lang w:val="en-US"/>
              </w:rPr>
            </w:r>
            <w:r>
              <w:rPr>
                <w:lang w:val="en-US"/>
              </w:rPr>
            </w:r>
            <w:r>
              <w:rPr>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Style w:val="1284"/>
              <w:pBdr/>
              <w:spacing/>
              <w:ind/>
              <w:jc w:val="center"/>
              <w:rPr>
                <w:lang w:val="en-US"/>
              </w:rPr>
            </w:pPr>
            <w:r>
              <w:rPr>
                <w:lang w:val="en-US"/>
              </w:rPr>
              <w:t xml:space="preserve">P1&amp;P2</w:t>
            </w:r>
            <w:r>
              <w:rPr>
                <w:lang w:val="en-US"/>
              </w:rPr>
            </w:r>
            <w:r>
              <w:rPr>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Style w:val="1284"/>
              <w:pBdr/>
              <w:spacing/>
              <w:ind w:left="0"/>
              <w:jc w:val="center"/>
              <w:rPr>
                <w:lang w:val="en-US"/>
              </w:rPr>
            </w:pPr>
            <w:r>
              <w:rPr>
                <w:lang w:val="en-US"/>
              </w:rPr>
              <w:t xml:space="preserve">P3&amp;P4</w:t>
            </w:r>
            <w:r>
              <w:rPr>
                <w:lang w:val="en-US"/>
              </w:rPr>
            </w:r>
            <w:r>
              <w:rPr>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978" w:type="dxa"/>
            <w:vAlign w:val="center"/>
            <w:textDirection w:val="lrTb"/>
            <w:noWrap w:val="false"/>
          </w:tcPr>
          <w:p>
            <w:pPr>
              <w:pStyle w:val="1284"/>
              <w:pBdr/>
              <w:spacing/>
              <w:ind/>
              <w:jc w:val="center"/>
              <w:rPr>
                <w:lang w:val="en-US"/>
              </w:rPr>
            </w:pPr>
            <w:r>
              <w:rPr>
                <w:lang w:val="en-US"/>
              </w:rPr>
              <w:t xml:space="preserve">P1&amp;P2</w:t>
            </w:r>
            <w:r>
              <w:rPr>
                <w:lang w:val="en-US"/>
              </w:rPr>
            </w:r>
            <w:r>
              <w:rPr>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847" w:type="dxa"/>
            <w:vAlign w:val="center"/>
            <w:textDirection w:val="lrTb"/>
            <w:noWrap w:val="false"/>
          </w:tcPr>
          <w:p>
            <w:pPr>
              <w:pStyle w:val="1284"/>
              <w:pBdr/>
              <w:spacing/>
              <w:ind/>
              <w:jc w:val="center"/>
              <w:rPr>
                <w:lang w:val="en-US"/>
              </w:rPr>
            </w:pPr>
            <w:r>
              <w:rPr>
                <w:lang w:val="en-US"/>
              </w:rPr>
              <w:t xml:space="preserve">P3&amp;P4</w:t>
            </w:r>
            <w:r>
              <w:rPr>
                <w:lang w:val="en-US"/>
              </w:rPr>
            </w:r>
            <w:r>
              <w:rPr>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275" w:type="dxa"/>
            <w:vAlign w:val="center"/>
            <w:textDirection w:val="lrTb"/>
            <w:noWrap w:val="false"/>
          </w:tcPr>
          <w:p>
            <w:pPr>
              <w:pStyle w:val="1288"/>
              <w:pBdr/>
              <w:spacing w:after="28" w:afterAutospacing="0" w:before="28" w:beforeAutospacing="0" w:line="283" w:lineRule="atLeast"/>
              <w:ind/>
              <w:rPr>
                <w:rFonts w:ascii="DejaVu Serif" w:hAnsi="DejaVu Serif" w:cs="DejaVu Serif"/>
                <w:sz w:val="18"/>
                <w:szCs w:val="18"/>
              </w:rPr>
            </w:pPr>
            <w:r>
              <w:rPr>
                <w:rFonts w:ascii="DejaVu Serif" w:hAnsi="DejaVu Serif" w:eastAsia="DejaVu Serif" w:cs="DejaVu Serif"/>
                <w:sz w:val="18"/>
                <w:szCs w:val="18"/>
                <w:lang w:val="en-US"/>
              </w:rPr>
              <w:t xml:space="preserve">Expected</w:t>
            </w:r>
            <w:r>
              <w:rPr>
                <w:rFonts w:ascii="DejaVu Serif" w:hAnsi="DejaVu Serif" w:cs="DejaVu Serif"/>
                <w:sz w:val="18"/>
                <w:szCs w:val="18"/>
              </w:rPr>
            </w:r>
            <w:r>
              <w:rPr>
                <w:rFonts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-0.1358</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0.1269</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978"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-0.0771</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847"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0.0698</w:t>
            </w:r>
            <w:r>
              <w:rPr>
                <w:rFonts w:hint="eastAsia" w:ascii="DejaVu Serif" w:hAnsi="DejaVu Serif" w:cs="DejaVu Serif"/>
                <w:sz w:val="18"/>
                <w:szCs w:val="18"/>
              </w:rPr>
            </w:r>
            <w:r>
              <w:rPr>
                <w:rFonts w:hint="eastAsia" w:ascii="DejaVu Serif" w:hAnsi="DejaVu Serif" w:cs="DejaVu Serif"/>
                <w:sz w:val="18"/>
                <w:szCs w:val="18"/>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275" w:type="dxa"/>
            <w:textDirection w:val="lrTb"/>
            <w:noWrap w:val="false"/>
          </w:tcPr>
          <w:p>
            <w:pPr>
              <w:pBdr/>
              <w:spacing w:after="28" w:afterAutospacing="0" w:before="28" w:beforeAutospacing="0" w:line="283" w:lineRule="atLeast"/>
              <w:ind w:right="57" w:left="57"/>
              <w:rPr>
                <w:rFonts w:ascii="DejaVu Serif" w:hAnsi="DejaVu Serif" w:cs="DejaVu Serif"/>
                <w:sz w:val="18"/>
                <w:szCs w:val="18"/>
              </w:rPr>
            </w:pPr>
            <w:r>
              <w:rPr>
                <w:rFonts w:ascii="DejaVu Serif" w:hAnsi="DejaVu Serif" w:eastAsia="DejaVu Serif" w:cs="DejaVu Serif"/>
                <w:sz w:val="18"/>
                <w:szCs w:val="18"/>
                <w:lang w:val="en-US"/>
              </w:rPr>
              <w:t xml:space="preserve">ENEA</w:t>
            </w:r>
            <w:r>
              <w:rPr>
                <w:rFonts w:ascii="DejaVu Serif" w:hAnsi="DejaVu Serif" w:cs="DejaVu Serif"/>
                <w:sz w:val="18"/>
                <w:szCs w:val="18"/>
              </w:rPr>
            </w:r>
            <w:r>
              <w:rPr>
                <w:rFonts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-0.1345 ± 0.0005</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0.1282 ± 0.0014</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978"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-0.0801 ± 0.0017</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847"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0.0683 ± 0.0009</w:t>
            </w:r>
            <w:r>
              <w:rPr>
                <w:rFonts w:hint="eastAsia" w:ascii="DejaVu Serif" w:hAnsi="DejaVu Serif" w:cs="DejaVu Serif"/>
                <w:sz w:val="18"/>
                <w:szCs w:val="18"/>
              </w:rPr>
            </w:r>
            <w:r>
              <w:rPr>
                <w:rFonts w:hint="eastAsia" w:ascii="DejaVu Serif" w:hAnsi="DejaVu Serif" w:cs="DejaVu Serif"/>
                <w:sz w:val="18"/>
                <w:szCs w:val="18"/>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275" w:type="dxa"/>
            <w:textDirection w:val="lrTb"/>
            <w:noWrap w:val="false"/>
          </w:tcPr>
          <w:p>
            <w:pPr>
              <w:pBdr/>
              <w:spacing w:after="28" w:afterAutospacing="0" w:before="28" w:beforeAutospacing="0" w:line="283" w:lineRule="atLeast"/>
              <w:ind w:right="57" w:left="57"/>
              <w:rPr>
                <w:rFonts w:ascii="DejaVu Serif" w:hAnsi="DejaVu Serif" w:cs="DejaVu Serif"/>
                <w:sz w:val="18"/>
                <w:szCs w:val="18"/>
              </w:rPr>
            </w:pPr>
            <w:r>
              <w:rPr>
                <w:rFonts w:ascii="DejaVu Serif" w:hAnsi="DejaVu Serif" w:eastAsia="DejaVu Serif" w:cs="DejaVu Serif"/>
                <w:sz w:val="18"/>
                <w:szCs w:val="18"/>
                <w:lang w:val="en-US"/>
              </w:rPr>
              <w:t xml:space="preserve">F-ISE</w:t>
            </w:r>
            <w:r>
              <w:rPr>
                <w:rFonts w:ascii="DejaVu Serif" w:hAnsi="DejaVu Serif" w:cs="DejaVu Serif"/>
                <w:sz w:val="18"/>
                <w:szCs w:val="18"/>
              </w:rPr>
            </w:r>
            <w:r>
              <w:rPr>
                <w:rFonts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-0.1340 ± 0.0006</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0.1275 ± 0.0017</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978"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-0.0782 ± 0.0017</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847"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0.0700 ± 0.0009</w:t>
            </w:r>
            <w:r>
              <w:rPr>
                <w:rFonts w:hint="eastAsia" w:ascii="DejaVu Serif" w:hAnsi="DejaVu Serif" w:cs="DejaVu Serif"/>
                <w:sz w:val="18"/>
                <w:szCs w:val="18"/>
              </w:rPr>
            </w:r>
            <w:r>
              <w:rPr>
                <w:rFonts w:hint="eastAsia" w:ascii="DejaVu Serif" w:hAnsi="DejaVu Serif" w:cs="DejaVu Serif"/>
                <w:sz w:val="18"/>
                <w:szCs w:val="18"/>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275" w:type="dxa"/>
            <w:textDirection w:val="lrTb"/>
            <w:noWrap w:val="false"/>
          </w:tcPr>
          <w:p>
            <w:pPr>
              <w:pBdr/>
              <w:spacing w:after="28" w:afterAutospacing="0" w:before="28" w:beforeAutospacing="0" w:line="283" w:lineRule="atLeast"/>
              <w:ind w:right="57" w:left="57"/>
              <w:rPr>
                <w:rFonts w:ascii="DejaVu Serif" w:hAnsi="DejaVu Serif" w:cs="DejaVu Serif"/>
                <w:sz w:val="18"/>
                <w:szCs w:val="18"/>
                <w:highlight w:val="white"/>
              </w:rPr>
            </w:pPr>
            <w:r>
              <w:rPr>
                <w:rFonts w:ascii="DejaVu Serif" w:hAnsi="DejaVu Serif" w:eastAsia="DejaVu Serif" w:cs="DejaVu Serif"/>
                <w:sz w:val="18"/>
                <w:szCs w:val="18"/>
                <w:highlight w:val="white"/>
                <w:lang w:val="en-US"/>
              </w:rPr>
              <w:t xml:space="preserve">DLR</w:t>
            </w:r>
            <w:r>
              <w:rPr>
                <w:rFonts w:ascii="DejaVu Serif" w:hAnsi="DejaVu Serif" w:cs="DejaVu Serif"/>
                <w:sz w:val="18"/>
                <w:szCs w:val="18"/>
                <w:highlight w:val="white"/>
              </w:rPr>
            </w:r>
            <w:r>
              <w:rPr>
                <w:rFonts w:ascii="DejaVu Serif" w:hAnsi="DejaVu Serif" w:cs="DejaVu Serif"/>
                <w:sz w:val="18"/>
                <w:szCs w:val="18"/>
                <w:highlight w:val="white"/>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highlight w:val="white"/>
              </w:rPr>
            </w:pPr>
            <w:r>
              <w:rPr>
                <w:rFonts w:ascii="DejaVu Serif" w:hAnsi="DejaVu Serif" w:eastAsia="DejaVu Serif" w:cs="DejaVu Serif"/>
                <w:sz w:val="18"/>
                <w:szCs w:val="18"/>
                <w:highlight w:val="white"/>
                <w:lang w:val="en-US"/>
              </w:rPr>
              <w:t xml:space="preserve">-0.1370 ± 0.0042</w:t>
            </w:r>
            <w:r>
              <w:rPr>
                <w:rFonts w:hint="eastAsia" w:ascii="DejaVu Serif" w:hAnsi="DejaVu Serif" w:cs="DejaVu Serif"/>
                <w:sz w:val="18"/>
                <w:szCs w:val="18"/>
                <w:highlight w:val="white"/>
              </w:rPr>
            </w:r>
            <w:r>
              <w:rPr>
                <w:rFonts w:hint="eastAsia" w:ascii="DejaVu Serif" w:hAnsi="DejaVu Serif" w:cs="DejaVu Serif"/>
                <w:sz w:val="18"/>
                <w:szCs w:val="18"/>
                <w:highlight w:val="white"/>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highlight w:val="white"/>
              </w:rPr>
            </w:pPr>
            <w:r>
              <w:rPr>
                <w:rFonts w:ascii="DejaVu Serif" w:hAnsi="DejaVu Serif" w:eastAsia="DejaVu Serif" w:cs="DejaVu Serif"/>
                <w:sz w:val="18"/>
                <w:szCs w:val="18"/>
                <w:highlight w:val="white"/>
                <w:lang w:val="en-US"/>
              </w:rPr>
              <w:t xml:space="preserve">0.1283 ± 0.0010</w:t>
            </w:r>
            <w:r>
              <w:rPr>
                <w:rFonts w:hint="eastAsia" w:ascii="DejaVu Serif" w:hAnsi="DejaVu Serif" w:cs="DejaVu Serif"/>
                <w:sz w:val="18"/>
                <w:szCs w:val="18"/>
                <w:highlight w:val="white"/>
              </w:rPr>
            </w:r>
            <w:r>
              <w:rPr>
                <w:rFonts w:hint="eastAsia" w:ascii="DejaVu Serif" w:hAnsi="DejaVu Serif" w:cs="DejaVu Serif"/>
                <w:sz w:val="18"/>
                <w:szCs w:val="18"/>
                <w:highlight w:val="white"/>
              </w:rPr>
            </w:r>
          </w:p>
        </w:tc>
        <w:tc>
          <w:tcPr>
            <w:shd w:val="clear" w:color="ffffff" w:fill="ffffff"/>
            <w:tcBorders>
              <w:top w:val="single" w:color="000000" w:sz="4" w:space="0"/>
              <w:left w:val="single" w:color="c0c0c0" w:sz="4" w:space="0"/>
              <w:bottom w:val="single" w:color="000000" w:sz="4" w:space="0"/>
              <w:right w:val="single" w:color="c0c0c0" w:sz="4" w:space="0"/>
            </w:tcBorders>
            <w:tcW w:w="1978"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highlight w:val="white"/>
              </w:rPr>
            </w:pPr>
            <w:r>
              <w:rPr>
                <w:rFonts w:ascii="DejaVu Serif" w:hAnsi="DejaVu Serif" w:eastAsia="DejaVu Serif" w:cs="DejaVu Serif"/>
                <w:sz w:val="18"/>
                <w:szCs w:val="18"/>
                <w:highlight w:val="none"/>
                <w:lang w:val="en-US"/>
              </w:rPr>
              <w:t xml:space="preserve">-</w:t>
            </w:r>
            <w:r>
              <w:rPr>
                <w:rFonts w:ascii="DejaVu Serif" w:hAnsi="DejaVu Serif" w:eastAsia="DejaVu Serif" w:cs="DejaVu Serif"/>
                <w:sz w:val="18"/>
                <w:szCs w:val="18"/>
                <w:highlight w:val="white"/>
                <w:lang w:val="en-US"/>
              </w:rPr>
              <w:t xml:space="preserve">0.0793 ± 0.0021</w:t>
            </w:r>
            <w:r>
              <w:rPr>
                <w:rFonts w:hint="eastAsia" w:ascii="DejaVu Serif" w:hAnsi="DejaVu Serif" w:cs="DejaVu Serif"/>
                <w:sz w:val="18"/>
                <w:szCs w:val="18"/>
                <w:highlight w:val="white"/>
              </w:rPr>
            </w:r>
            <w:r>
              <w:rPr>
                <w:rFonts w:hint="eastAsia" w:ascii="DejaVu Serif" w:hAnsi="DejaVu Serif" w:cs="DejaVu Serif"/>
                <w:sz w:val="18"/>
                <w:szCs w:val="18"/>
                <w:highlight w:val="white"/>
              </w:rPr>
            </w:r>
          </w:p>
        </w:tc>
        <w:tc>
          <w:tcPr>
            <w:shd w:val="clear" w:color="ffffff" w:fill="ffffff"/>
            <w:tcBorders>
              <w:top w:val="single" w:color="000000" w:sz="4" w:space="0"/>
              <w:left w:val="single" w:color="c0c0c0" w:sz="4" w:space="0"/>
              <w:bottom w:val="single" w:color="000000" w:sz="4" w:space="0"/>
              <w:right w:val="single" w:color="c0c0c0" w:sz="4" w:space="0"/>
            </w:tcBorders>
            <w:tcW w:w="1847"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highlight w:val="white"/>
              </w:rPr>
            </w:pPr>
            <w:r>
              <w:rPr>
                <w:rFonts w:ascii="DejaVu Serif" w:hAnsi="DejaVu Serif" w:eastAsia="DejaVu Serif" w:cs="DejaVu Serif"/>
                <w:sz w:val="18"/>
                <w:szCs w:val="18"/>
                <w:highlight w:val="white"/>
                <w:lang w:val="en-US"/>
              </w:rPr>
              <w:t xml:space="preserve">0.0691 ± 0.0007</w:t>
            </w:r>
            <w:r>
              <w:rPr>
                <w:rFonts w:hint="eastAsia" w:ascii="DejaVu Serif" w:hAnsi="DejaVu Serif" w:cs="DejaVu Serif"/>
                <w:sz w:val="18"/>
                <w:szCs w:val="18"/>
                <w:highlight w:val="white"/>
              </w:rPr>
            </w:r>
            <w:r>
              <w:rPr>
                <w:rFonts w:hint="eastAsia" w:ascii="DejaVu Serif" w:hAnsi="DejaVu Serif" w:cs="DejaVu Serif"/>
                <w:sz w:val="18"/>
                <w:szCs w:val="18"/>
                <w:highlight w:val="white"/>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275" w:type="dxa"/>
            <w:textDirection w:val="lrTb"/>
            <w:noWrap w:val="false"/>
          </w:tcPr>
          <w:p>
            <w:pPr>
              <w:pBdr/>
              <w:spacing w:after="28" w:afterAutospacing="0" w:before="28" w:beforeAutospacing="0" w:line="283" w:lineRule="atLeast"/>
              <w:ind w:right="57" w:left="57"/>
              <w:rPr>
                <w:rFonts w:ascii="DejaVu Serif" w:hAnsi="DejaVu Serif" w:cs="DejaVu Serif"/>
                <w:sz w:val="18"/>
                <w:szCs w:val="18"/>
              </w:rPr>
            </w:pPr>
            <w:r>
              <w:rPr>
                <w:rFonts w:ascii="DejaVu Serif" w:hAnsi="DejaVu Serif" w:eastAsia="DejaVu Serif" w:cs="DejaVu Serif"/>
                <w:sz w:val="18"/>
                <w:szCs w:val="18"/>
                <w:lang w:val="en-US"/>
              </w:rPr>
              <w:t xml:space="preserve">SANDIA</w:t>
            </w:r>
            <w:r>
              <w:rPr>
                <w:rFonts w:ascii="DejaVu Serif" w:hAnsi="DejaVu Serif" w:cs="DejaVu Serif"/>
                <w:sz w:val="18"/>
                <w:szCs w:val="18"/>
              </w:rPr>
            </w:r>
            <w:r>
              <w:rPr>
                <w:rFonts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-0.1343 ± 0.0010</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0.1276 ± 0.0011</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978"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-0.0773 ± 0.0017</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847"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0.0712 ± 0.0009</w:t>
            </w:r>
            <w:r>
              <w:rPr>
                <w:rFonts w:hint="eastAsia" w:ascii="DejaVu Serif" w:hAnsi="DejaVu Serif" w:cs="DejaVu Serif"/>
                <w:sz w:val="18"/>
                <w:szCs w:val="18"/>
              </w:rPr>
            </w:r>
            <w:r>
              <w:rPr>
                <w:rFonts w:hint="eastAsia" w:ascii="DejaVu Serif" w:hAnsi="DejaVu Serif" w:cs="DejaVu Serif"/>
                <w:sz w:val="18"/>
                <w:szCs w:val="18"/>
              </w:rPr>
            </w:r>
          </w:p>
        </w:tc>
      </w:tr>
    </w:tbl>
    <w:p>
      <w:pPr>
        <w:pStyle w:val="1240"/>
        <w:pBdr/>
        <w:spacing/>
        <w:ind/>
        <w:rPr>
          <w:lang w:val="en-US"/>
        </w:rPr>
      </w:pPr>
      <w:r>
        <w:rPr>
          <w:lang w:val="en-US"/>
        </w:rPr>
      </w:r>
      <w:r>
        <w:rPr>
          <w:lang w:val="en-US"/>
        </w:rPr>
      </w:r>
      <w:r>
        <w:rPr>
          <w:lang w:val="en-US"/>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414"/>
        <w:gridCol w:w="1841"/>
        <w:gridCol w:w="1982"/>
        <w:gridCol w:w="1982"/>
        <w:gridCol w:w="1839"/>
      </w:tblGrid>
      <w:tr>
        <w:trPr>
          <w:trHeight w:val="378"/>
        </w:trPr>
        <w:tc>
          <w:tcPr>
            <w:gridSpan w:val="5"/>
            <w:shd w:val="clear" w:color="ffffff" w:fill="ffffff"/>
            <w:tcBorders>
              <w:top w:val="single" w:color="c0c0c0" w:sz="4" w:space="0"/>
              <w:left w:val="single" w:color="c0c0c0" w:sz="4" w:space="0"/>
              <w:bottom w:val="single" w:color="000000" w:sz="4" w:space="0"/>
              <w:right w:val="single" w:color="c0c0c0" w:sz="4" w:space="0"/>
            </w:tcBorders>
            <w:tcW w:w="9068" w:type="dxa"/>
            <w:vAlign w:val="center"/>
            <w:vMerge w:val="restart"/>
            <w:textDirection w:val="lrTb"/>
            <w:noWrap w:val="false"/>
          </w:tcPr>
          <w:p>
            <w:pPr>
              <w:pStyle w:val="1284"/>
              <w:pBdr/>
              <w:spacing/>
              <w:ind/>
              <w:rPr>
                <w:lang w:val="en-US"/>
              </w:rPr>
            </w:pPr>
            <w:r>
              <w:rPr>
                <w:lang w:val="en-US"/>
              </w:rPr>
              <w:t xml:space="preserve">Tab 4.1-3. Mean and standard deviation of </w:t>
            </w:r>
            <w:r>
              <w:rPr>
                <w:lang w:val="en-US"/>
              </w:rPr>
              <w:t xml:space="preserve">slopeY</w:t>
            </w:r>
            <w:r>
              <w:rPr>
                <w:lang w:val="en-US"/>
              </w:rPr>
              <w:t xml:space="preserve"> at the inner and outer attaching points for kind of specimens and participants</w:t>
            </w:r>
            <w:r>
              <w:rPr>
                <w:lang w:val="en-US"/>
              </w:rPr>
            </w:r>
            <w:r>
              <w:rPr>
                <w:lang w:val="en-US"/>
              </w:rPr>
            </w:r>
          </w:p>
        </w:tc>
      </w:tr>
      <w:tr>
        <w:trPr>
          <w:trHeight w:val="498"/>
        </w:trPr>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vMerge w:val="restart"/>
            <w:textDirection w:val="lrTb"/>
            <w:noWrap w:val="false"/>
          </w:tcPr>
          <w:p>
            <w:pPr>
              <w:pStyle w:val="1284"/>
              <w:pBdr/>
              <w:spacing/>
              <w:ind/>
              <w:rPr>
                <w:lang w:val="en-US"/>
              </w:rPr>
            </w:pPr>
            <w:r>
              <w:rPr>
                <w:lang w:val="en-US"/>
              </w:rPr>
            </w:r>
            <w:r>
              <w:rPr>
                <w:lang w:val="en-US"/>
              </w:rPr>
            </w:r>
            <w:r>
              <w:rPr>
                <w:lang w:val="en-US"/>
              </w:rPr>
            </w:r>
          </w:p>
        </w:tc>
        <w:tc>
          <w:tcPr>
            <w:gridSpan w:val="2"/>
            <w:shd w:val="clear" w:color="ffffff" w:fill="ffffff"/>
            <w:tcBorders>
              <w:top w:val="single" w:color="c0c0c0" w:sz="4" w:space="0"/>
              <w:left w:val="single" w:color="c0c0c0" w:sz="4" w:space="0"/>
              <w:bottom w:val="single" w:color="000000" w:sz="4" w:space="0"/>
              <w:right w:val="single" w:color="c0c0c0" w:sz="4" w:space="0"/>
            </w:tcBorders>
            <w:tcW w:w="3827" w:type="dxa"/>
            <w:vAlign w:val="center"/>
            <w:vMerge w:val="restart"/>
            <w:textDirection w:val="lrTb"/>
            <w:noWrap w:val="false"/>
          </w:tcPr>
          <w:p>
            <w:pPr>
              <w:pStyle w:val="1284"/>
              <w:pBdr/>
              <w:spacing/>
              <w:ind/>
              <w:jc w:val="center"/>
              <w:rPr>
                <w:lang w:val="en-US"/>
              </w:rPr>
            </w:pPr>
            <w:r>
              <w:rPr>
                <w:lang w:val="en-US"/>
              </w:rPr>
              <w:t xml:space="preserve">Inner</w:t>
            </w:r>
            <w:r>
              <w:rPr>
                <w:lang w:val="en-US"/>
              </w:rPr>
            </w:r>
            <w:r>
              <w:rPr>
                <w:lang w:val="en-US"/>
              </w:rPr>
            </w:r>
          </w:p>
        </w:tc>
        <w:tc>
          <w:tcPr>
            <w:gridSpan w:val="2"/>
            <w:shd w:val="clear" w:color="ffffff" w:fill="ffffff"/>
            <w:tcBorders>
              <w:top w:val="single" w:color="c0c0c0" w:sz="4" w:space="0"/>
              <w:left w:val="single" w:color="c0c0c0" w:sz="4" w:space="0"/>
              <w:bottom w:val="single" w:color="000000" w:sz="4" w:space="0"/>
              <w:right w:val="single" w:color="c0c0c0" w:sz="4" w:space="0"/>
            </w:tcBorders>
            <w:tcW w:w="3825" w:type="dxa"/>
            <w:vAlign w:val="center"/>
            <w:vMerge w:val="restart"/>
            <w:textDirection w:val="lrTb"/>
            <w:noWrap w:val="false"/>
          </w:tcPr>
          <w:p>
            <w:pPr>
              <w:pStyle w:val="1284"/>
              <w:pBdr/>
              <w:spacing/>
              <w:ind/>
              <w:jc w:val="center"/>
              <w:rPr>
                <w:lang w:val="en-US"/>
              </w:rPr>
            </w:pPr>
            <w:r>
              <w:rPr>
                <w:lang w:val="en-US"/>
              </w:rPr>
              <w:t xml:space="preserve">Outer</w:t>
            </w:r>
            <w:r>
              <w:rPr>
                <w:lang w:val="en-US"/>
              </w:rPr>
            </w:r>
            <w:r>
              <w:rPr>
                <w:lang w:val="en-US"/>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textDirection w:val="lrTb"/>
            <w:noWrap w:val="false"/>
          </w:tcPr>
          <w:p>
            <w:pPr>
              <w:pStyle w:val="1284"/>
              <w:pBdr/>
              <w:spacing/>
              <w:ind/>
              <w:jc w:val="center"/>
              <w:rPr>
                <w:lang w:val="en-US"/>
              </w:rPr>
            </w:pPr>
            <w:r>
              <w:rPr>
                <w:lang w:val="en-US"/>
              </w:rPr>
            </w:r>
            <w:r>
              <w:rPr>
                <w:lang w:val="en-US"/>
              </w:rPr>
            </w:r>
            <w:r>
              <w:rPr>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843" w:type="dxa"/>
            <w:vAlign w:val="center"/>
            <w:textDirection w:val="lrTb"/>
            <w:noWrap w:val="false"/>
          </w:tcPr>
          <w:p>
            <w:pPr>
              <w:pStyle w:val="1284"/>
              <w:pBdr/>
              <w:spacing/>
              <w:ind/>
              <w:jc w:val="center"/>
              <w:rPr>
                <w:lang w:val="en-US"/>
              </w:rPr>
            </w:pPr>
            <w:r>
              <w:rPr>
                <w:lang w:val="en-US"/>
              </w:rPr>
              <w:t xml:space="preserve">P1&amp;P2</w:t>
            </w:r>
            <w:r>
              <w:rPr>
                <w:lang w:val="en-US"/>
              </w:rPr>
            </w:r>
            <w:r>
              <w:rPr>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Style w:val="1284"/>
              <w:pBdr/>
              <w:spacing/>
              <w:ind w:left="0"/>
              <w:jc w:val="center"/>
              <w:rPr>
                <w:lang w:val="en-US"/>
              </w:rPr>
            </w:pPr>
            <w:r>
              <w:rPr>
                <w:lang w:val="en-US"/>
              </w:rPr>
              <w:t xml:space="preserve">P3&amp;P4</w:t>
            </w:r>
            <w:r>
              <w:rPr>
                <w:lang w:val="en-US"/>
              </w:rPr>
            </w:r>
            <w:r>
              <w:rPr>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Style w:val="1284"/>
              <w:pBdr/>
              <w:spacing/>
              <w:ind/>
              <w:jc w:val="center"/>
              <w:rPr>
                <w:lang w:val="en-US"/>
              </w:rPr>
            </w:pPr>
            <w:r>
              <w:rPr>
                <w:lang w:val="en-US"/>
              </w:rPr>
              <w:t xml:space="preserve">P1&amp;P2</w:t>
            </w:r>
            <w:r>
              <w:rPr>
                <w:lang w:val="en-US"/>
              </w:rPr>
            </w:r>
            <w:r>
              <w:rPr>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840" w:type="dxa"/>
            <w:vAlign w:val="center"/>
            <w:textDirection w:val="lrTb"/>
            <w:noWrap w:val="false"/>
          </w:tcPr>
          <w:p>
            <w:pPr>
              <w:pStyle w:val="1284"/>
              <w:pBdr/>
              <w:spacing/>
              <w:ind/>
              <w:jc w:val="center"/>
              <w:rPr>
                <w:lang w:val="en-US"/>
              </w:rPr>
            </w:pPr>
            <w:r>
              <w:rPr>
                <w:lang w:val="en-US"/>
              </w:rPr>
              <w:t xml:space="preserve">P3&amp;P4</w:t>
            </w:r>
            <w:r>
              <w:rPr>
                <w:lang w:val="en-US"/>
              </w:rPr>
            </w:r>
            <w:r>
              <w:rPr>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vAlign w:val="center"/>
            <w:textDirection w:val="lrTb"/>
            <w:noWrap w:val="false"/>
          </w:tcPr>
          <w:p>
            <w:pPr>
              <w:pStyle w:val="1288"/>
              <w:pBdr/>
              <w:spacing w:after="28" w:afterAutospacing="0" w:before="28" w:beforeAutospacing="0" w:line="283" w:lineRule="atLeast"/>
              <w:ind/>
              <w:rPr>
                <w:rFonts w:ascii="DejaVu Serif" w:hAnsi="DejaVu Serif" w:cs="DejaVu Serif"/>
                <w:sz w:val="18"/>
                <w:szCs w:val="18"/>
              </w:rPr>
            </w:pPr>
            <w:r>
              <w:rPr>
                <w:rFonts w:ascii="DejaVu Serif" w:hAnsi="DejaVu Serif" w:eastAsia="DejaVu Serif" w:cs="DejaVu Serif"/>
                <w:sz w:val="18"/>
                <w:szCs w:val="18"/>
                <w:lang w:val="en-US"/>
              </w:rPr>
              <w:t xml:space="preserve">Expected</w:t>
            </w:r>
            <w:r>
              <w:rPr>
                <w:rFonts w:ascii="DejaVu Serif" w:hAnsi="DejaVu Serif" w:cs="DejaVu Serif"/>
                <w:sz w:val="18"/>
                <w:szCs w:val="18"/>
              </w:rPr>
            </w:r>
            <w:r>
              <w:rPr>
                <w:rFonts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0</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0</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0</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840"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0</w:t>
            </w:r>
            <w:r>
              <w:rPr>
                <w:rFonts w:hint="eastAsia" w:ascii="DejaVu Serif" w:hAnsi="DejaVu Serif" w:cs="DejaVu Serif"/>
                <w:sz w:val="18"/>
                <w:szCs w:val="18"/>
              </w:rPr>
            </w:r>
            <w:r>
              <w:rPr>
                <w:rFonts w:hint="eastAsia" w:ascii="DejaVu Serif" w:hAnsi="DejaVu Serif" w:cs="DejaVu Serif"/>
                <w:sz w:val="18"/>
                <w:szCs w:val="18"/>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28" w:afterAutospacing="0" w:before="28" w:beforeAutospacing="0" w:line="283" w:lineRule="atLeast"/>
              <w:ind w:right="57" w:left="57"/>
              <w:rPr>
                <w:rFonts w:ascii="DejaVu Serif" w:hAnsi="DejaVu Serif" w:cs="DejaVu Serif"/>
                <w:sz w:val="18"/>
                <w:szCs w:val="18"/>
              </w:rPr>
            </w:pPr>
            <w:r>
              <w:rPr>
                <w:rFonts w:ascii="DejaVu Serif" w:hAnsi="DejaVu Serif" w:eastAsia="DejaVu Serif" w:cs="DejaVu Serif"/>
                <w:sz w:val="18"/>
                <w:szCs w:val="18"/>
                <w:lang w:val="en-US"/>
              </w:rPr>
              <w:t xml:space="preserve">ENEA</w:t>
            </w:r>
            <w:r>
              <w:rPr>
                <w:rFonts w:ascii="DejaVu Serif" w:hAnsi="DejaVu Serif" w:cs="DejaVu Serif"/>
                <w:sz w:val="18"/>
                <w:szCs w:val="18"/>
              </w:rPr>
            </w:r>
            <w:r>
              <w:rPr>
                <w:rFonts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0.0004 ± 0.0022</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0.0009 ± 0.0016</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-0.0008 ± 0.0010</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840"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-0.0004 ± 0.0008</w:t>
            </w:r>
            <w:r>
              <w:rPr>
                <w:rFonts w:hint="eastAsia" w:ascii="DejaVu Serif" w:hAnsi="DejaVu Serif" w:cs="DejaVu Serif"/>
                <w:sz w:val="18"/>
                <w:szCs w:val="18"/>
              </w:rPr>
            </w:r>
            <w:r>
              <w:rPr>
                <w:rFonts w:hint="eastAsia" w:ascii="DejaVu Serif" w:hAnsi="DejaVu Serif" w:cs="DejaVu Serif"/>
                <w:sz w:val="18"/>
                <w:szCs w:val="18"/>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28" w:afterAutospacing="0" w:before="28" w:beforeAutospacing="0" w:line="283" w:lineRule="atLeast"/>
              <w:ind w:right="57" w:left="57"/>
              <w:rPr>
                <w:rFonts w:ascii="DejaVu Serif" w:hAnsi="DejaVu Serif" w:cs="DejaVu Serif"/>
                <w:sz w:val="18"/>
                <w:szCs w:val="18"/>
              </w:rPr>
            </w:pPr>
            <w:r>
              <w:rPr>
                <w:rFonts w:ascii="DejaVu Serif" w:hAnsi="DejaVu Serif" w:eastAsia="DejaVu Serif" w:cs="DejaVu Serif"/>
                <w:sz w:val="18"/>
                <w:szCs w:val="18"/>
                <w:lang w:val="en-US"/>
              </w:rPr>
              <w:t xml:space="preserve">F-ISE</w:t>
            </w:r>
            <w:r>
              <w:rPr>
                <w:rFonts w:ascii="DejaVu Serif" w:hAnsi="DejaVu Serif" w:cs="DejaVu Serif"/>
                <w:sz w:val="18"/>
                <w:szCs w:val="18"/>
              </w:rPr>
            </w:r>
            <w:r>
              <w:rPr>
                <w:rFonts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0.0003 ± 0.0025</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0.0010 ± 0.0022</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-0.0006 ± 0.0007</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840"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-0.0005 ± 0.0005</w:t>
            </w:r>
            <w:r>
              <w:rPr>
                <w:rFonts w:hint="eastAsia" w:ascii="DejaVu Serif" w:hAnsi="DejaVu Serif" w:cs="DejaVu Serif"/>
                <w:sz w:val="18"/>
                <w:szCs w:val="18"/>
              </w:rPr>
            </w:r>
            <w:r>
              <w:rPr>
                <w:rFonts w:hint="eastAsia" w:ascii="DejaVu Serif" w:hAnsi="DejaVu Serif" w:cs="DejaVu Serif"/>
                <w:sz w:val="18"/>
                <w:szCs w:val="18"/>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28" w:afterAutospacing="0" w:before="28" w:beforeAutospacing="0" w:line="283" w:lineRule="atLeast"/>
              <w:ind w:right="57" w:left="57"/>
              <w:rPr>
                <w:rFonts w:ascii="DejaVu Serif" w:hAnsi="DejaVu Serif" w:cs="DejaVu Serif"/>
                <w:sz w:val="18"/>
                <w:szCs w:val="18"/>
              </w:rPr>
            </w:pPr>
            <w:r>
              <w:rPr>
                <w:rFonts w:ascii="DejaVu Serif" w:hAnsi="DejaVu Serif" w:eastAsia="DejaVu Serif" w:cs="DejaVu Serif"/>
                <w:sz w:val="18"/>
                <w:szCs w:val="18"/>
                <w:lang w:val="en-US"/>
              </w:rPr>
              <w:t xml:space="preserve">DLR</w:t>
            </w:r>
            <w:r>
              <w:rPr>
                <w:rFonts w:ascii="DejaVu Serif" w:hAnsi="DejaVu Serif" w:cs="DejaVu Serif"/>
                <w:sz w:val="18"/>
                <w:szCs w:val="18"/>
              </w:rPr>
            </w:r>
            <w:r>
              <w:rPr>
                <w:rFonts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after="28" w:afterAutospacing="0" w:before="28" w:beforeAutospacing="0" w:line="283" w:lineRule="atLeast"/>
              <w:ind/>
              <w:jc w:val="center"/>
              <w:rPr>
                <w:rFonts w:hint="eastAsia" w:ascii="DejaVu Serif" w:hAnsi="DejaVu Serif" w:cs="DejaVu Serif"/>
                <w:b/>
                <w:bCs/>
                <w:sz w:val="18"/>
                <w:szCs w:val="18"/>
                <w:highlight w:val="white"/>
              </w:rPr>
            </w:pPr>
            <w:r>
              <w:rPr>
                <w:rFonts w:ascii="DejaVu Serif" w:hAnsi="DejaVu Serif" w:eastAsia="DejaVu Serif" w:cs="DejaVu Serif"/>
                <w:sz w:val="18"/>
                <w:szCs w:val="18"/>
                <w:highlight w:val="white"/>
                <w:lang w:val="en-US"/>
              </w:rPr>
              <w:t xml:space="preserve">-0.0001 ± 0.0019</w:t>
            </w:r>
            <w:r>
              <w:rPr>
                <w:rFonts w:hint="eastAsia" w:ascii="DejaVu Serif" w:hAnsi="DejaVu Serif" w:cs="DejaVu Serif"/>
                <w:b/>
                <w:bCs/>
                <w:sz w:val="18"/>
                <w:szCs w:val="18"/>
                <w:highlight w:val="white"/>
              </w:rPr>
            </w:r>
            <w:r>
              <w:rPr>
                <w:rFonts w:hint="eastAsia" w:ascii="DejaVu Serif" w:hAnsi="DejaVu Serif" w:cs="DejaVu Serif"/>
                <w:b/>
                <w:bCs/>
                <w:sz w:val="18"/>
                <w:szCs w:val="18"/>
                <w:highlight w:val="white"/>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b/>
                <w:bCs/>
                <w:sz w:val="18"/>
                <w:szCs w:val="18"/>
                <w:highlight w:val="white"/>
              </w:rPr>
            </w:pPr>
            <w:r>
              <w:rPr>
                <w:rFonts w:ascii="DejaVu Serif" w:hAnsi="DejaVu Serif" w:eastAsia="DejaVu Serif" w:cs="DejaVu Serif"/>
                <w:sz w:val="18"/>
                <w:szCs w:val="18"/>
                <w:highlight w:val="white"/>
                <w:lang w:val="en-US"/>
              </w:rPr>
              <w:t xml:space="preserve">0.0000 ± 0.0011</w:t>
            </w:r>
            <w:r>
              <w:rPr>
                <w:rFonts w:hint="eastAsia" w:ascii="DejaVu Serif" w:hAnsi="DejaVu Serif" w:cs="DejaVu Serif"/>
                <w:b/>
                <w:bCs/>
                <w:sz w:val="18"/>
                <w:szCs w:val="18"/>
                <w:highlight w:val="white"/>
              </w:rPr>
            </w:r>
            <w:r>
              <w:rPr>
                <w:rFonts w:hint="eastAsia" w:ascii="DejaVu Serif" w:hAnsi="DejaVu Serif" w:cs="DejaVu Serif"/>
                <w:b/>
                <w:bCs/>
                <w:sz w:val="18"/>
                <w:szCs w:val="18"/>
                <w:highlight w:val="white"/>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b/>
                <w:bCs/>
                <w:sz w:val="18"/>
                <w:szCs w:val="18"/>
                <w:highlight w:val="white"/>
              </w:rPr>
            </w:pPr>
            <w:r>
              <w:rPr>
                <w:rFonts w:ascii="DejaVu Serif" w:hAnsi="DejaVu Serif" w:eastAsia="DejaVu Serif" w:cs="DejaVu Serif"/>
                <w:sz w:val="18"/>
                <w:szCs w:val="18"/>
                <w:highlight w:val="white"/>
                <w:lang w:val="en-US"/>
              </w:rPr>
              <w:t xml:space="preserve">-0.0003± 0.0010</w:t>
            </w:r>
            <w:r>
              <w:rPr>
                <w:rFonts w:hint="eastAsia" w:ascii="DejaVu Serif" w:hAnsi="DejaVu Serif" w:cs="DejaVu Serif"/>
                <w:b/>
                <w:bCs/>
                <w:sz w:val="18"/>
                <w:szCs w:val="18"/>
                <w:highlight w:val="white"/>
              </w:rPr>
            </w:r>
            <w:r>
              <w:rPr>
                <w:rFonts w:hint="eastAsia" w:ascii="DejaVu Serif" w:hAnsi="DejaVu Serif" w:cs="DejaVu Serif"/>
                <w:b/>
                <w:bCs/>
                <w:sz w:val="18"/>
                <w:szCs w:val="18"/>
                <w:highlight w:val="white"/>
              </w:rPr>
            </w:r>
          </w:p>
        </w:tc>
        <w:tc>
          <w:tcPr>
            <w:shd w:val="clear" w:color="ffffff" w:fill="ffffff"/>
            <w:tcBorders>
              <w:top w:val="single" w:color="000000" w:sz="4" w:space="0"/>
              <w:left w:val="single" w:color="c0c0c0" w:sz="4" w:space="0"/>
              <w:bottom w:val="single" w:color="000000" w:sz="4" w:space="0"/>
              <w:right w:val="single" w:color="c0c0c0" w:sz="4" w:space="0"/>
            </w:tcBorders>
            <w:tcW w:w="1840"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b/>
                <w:bCs/>
                <w:sz w:val="18"/>
                <w:szCs w:val="18"/>
                <w:highlight w:val="white"/>
              </w:rPr>
            </w:pPr>
            <w:r>
              <w:rPr>
                <w:rFonts w:ascii="DejaVu Serif" w:hAnsi="DejaVu Serif" w:eastAsia="DejaVu Serif" w:cs="DejaVu Serif"/>
                <w:sz w:val="18"/>
                <w:szCs w:val="18"/>
                <w:highlight w:val="white"/>
                <w:lang w:val="en-US"/>
              </w:rPr>
              <w:t xml:space="preserve">-0.0006± 0.0012</w:t>
            </w:r>
            <w:r>
              <w:rPr>
                <w:rFonts w:hint="eastAsia" w:ascii="DejaVu Serif" w:hAnsi="DejaVu Serif" w:cs="DejaVu Serif"/>
                <w:b/>
                <w:bCs/>
                <w:sz w:val="18"/>
                <w:szCs w:val="18"/>
                <w:highlight w:val="white"/>
              </w:rPr>
            </w:r>
            <w:r>
              <w:rPr>
                <w:rFonts w:hint="eastAsia" w:ascii="DejaVu Serif" w:hAnsi="DejaVu Serif" w:cs="DejaVu Serif"/>
                <w:b/>
                <w:bCs/>
                <w:sz w:val="18"/>
                <w:szCs w:val="18"/>
                <w:highlight w:val="white"/>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28" w:afterAutospacing="0" w:before="28" w:beforeAutospacing="0" w:line="283" w:lineRule="atLeast"/>
              <w:ind w:right="57" w:left="57"/>
              <w:rPr>
                <w:rFonts w:ascii="DejaVu Serif" w:hAnsi="DejaVu Serif" w:cs="DejaVu Serif"/>
                <w:sz w:val="18"/>
                <w:szCs w:val="18"/>
              </w:rPr>
            </w:pPr>
            <w:r>
              <w:rPr>
                <w:rFonts w:ascii="DejaVu Serif" w:hAnsi="DejaVu Serif" w:eastAsia="DejaVu Serif" w:cs="DejaVu Serif"/>
                <w:sz w:val="18"/>
                <w:szCs w:val="18"/>
                <w:lang w:val="en-US"/>
              </w:rPr>
              <w:t xml:space="preserve">SANDIA</w:t>
            </w:r>
            <w:r>
              <w:rPr>
                <w:rFonts w:ascii="DejaVu Serif" w:hAnsi="DejaVu Serif" w:cs="DejaVu Serif"/>
                <w:sz w:val="18"/>
                <w:szCs w:val="18"/>
              </w:rPr>
            </w:r>
            <w:r>
              <w:rPr>
                <w:rFonts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0.0008 ± 0.0011</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0.0007 ± 0.0009</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0.0002 ± 0.0026</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840"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0.0002 ± 0.0026</w:t>
            </w:r>
            <w:r>
              <w:rPr>
                <w:rFonts w:hint="eastAsia" w:ascii="DejaVu Serif" w:hAnsi="DejaVu Serif" w:cs="DejaVu Serif"/>
                <w:sz w:val="18"/>
                <w:szCs w:val="18"/>
              </w:rPr>
            </w:r>
            <w:r>
              <w:rPr>
                <w:rFonts w:hint="eastAsia" w:ascii="DejaVu Serif" w:hAnsi="DejaVu Serif" w:cs="DejaVu Serif"/>
                <w:sz w:val="18"/>
                <w:szCs w:val="18"/>
              </w:rPr>
            </w:r>
          </w:p>
        </w:tc>
      </w:tr>
    </w:tbl>
    <w:p>
      <w:pPr>
        <w:pStyle w:val="1240"/>
        <w:pBdr/>
        <w:spacing/>
        <w:ind/>
        <w:rPr>
          <w:lang w:val="en-US"/>
        </w:rPr>
      </w:pPr>
      <w:r>
        <w:rPr>
          <w:lang w:val="en-US"/>
        </w:rPr>
      </w:r>
      <w:r>
        <w:rPr>
          <w:lang w:val="en-US"/>
        </w:rPr>
      </w:r>
      <w:r>
        <w:rPr>
          <w:lang w:val="en-US"/>
        </w:rPr>
      </w:r>
    </w:p>
    <w:p>
      <w:pPr>
        <w:pStyle w:val="1240"/>
        <w:pBdr/>
        <w:spacing/>
        <w:ind/>
        <w:rPr>
          <w:rFonts w:ascii="DejaVu Serif" w:hAnsi="DejaVu Serif" w:cs="DejaVu Serif"/>
        </w:rPr>
      </w:pPr>
      <w:r>
        <w:rPr>
          <w:rFonts w:ascii="DejaVu Serif" w:hAnsi="DejaVu Serif" w:eastAsia="DejaVu Serif" w:cs="DejaVu Serif"/>
          <w:lang w:val="en-US"/>
        </w:rPr>
        <w:t xml:space="preserve">The values at the attaching points a</w:t>
      </w:r>
      <w:r>
        <w:rPr>
          <w:rFonts w:ascii="DejaVu Serif" w:hAnsi="DejaVu Serif" w:eastAsia="DejaVu Serif" w:cs="DejaVu Serif"/>
          <w:lang w:val="en-US"/>
        </w:rPr>
        <w:t xml:space="preserve">re in satisfactory agreement with the expected values, although the mean value among the experimental data shows a slight systematic deviation; as an example, for inner panels all the experimental mean-z values at P1&amp;P2 are greater than the expected value.</w:t>
      </w:r>
      <w:r>
        <w:rPr>
          <w:rFonts w:ascii="DejaVu Serif" w:hAnsi="DejaVu Serif" w:cs="DejaVu Serif"/>
        </w:rPr>
      </w:r>
      <w:r>
        <w:rPr>
          <w:rFonts w:ascii="DejaVu Serif" w:hAnsi="DejaVu Serif" w:cs="DejaVu Serif"/>
        </w:rPr>
      </w:r>
    </w:p>
    <w:p>
      <w:pPr>
        <w:pBdr/>
        <w:spacing/>
        <w:ind/>
        <w:rPr>
          <w:lang w:val="en-US"/>
        </w:rPr>
      </w:pPr>
      <w:r>
        <w:rPr>
          <w:lang w:val="en-US"/>
        </w:rPr>
        <w:br w:type="page" w:clear="all"/>
      </w:r>
      <w:r>
        <w:rPr>
          <w:lang w:val="en-US"/>
        </w:rPr>
      </w:r>
      <w:r>
        <w:rPr>
          <w:lang w:val="en-US"/>
        </w:rPr>
      </w:r>
    </w:p>
    <w:p>
      <w:pPr>
        <w:pStyle w:val="1255"/>
        <w:pBdr/>
        <w:spacing/>
        <w:ind/>
        <w:rPr>
          <w:lang w:val="en-US"/>
        </w:rPr>
      </w:pPr>
      <w:r>
        <w:rPr>
          <w:lang w:val="en-US"/>
        </w:rPr>
        <w:t xml:space="preserve">Comparison with the mean surface</w:t>
      </w:r>
      <w:r>
        <w:rPr>
          <w:lang w:val="en-US"/>
        </w:rPr>
      </w:r>
      <w:r>
        <w:rPr>
          <w:lang w:val="en-US"/>
        </w:rPr>
      </w:r>
    </w:p>
    <w:p>
      <w:pPr>
        <w:pBdr/>
        <w:spacing w:after="198" w:before="198" w:line="360" w:lineRule="auto"/>
        <w:ind/>
        <w:jc w:val="both"/>
        <w:rPr>
          <w:rFonts w:hint="eastAsia" w:ascii="DejaVu Serif" w:hAnsi="DejaVu Serif" w:cs="DejaVu Serif"/>
          <w:color w:val="auto"/>
          <w:sz w:val="22"/>
          <w:szCs w:val="22"/>
          <w:highlight w:val="white"/>
        </w:rPr>
      </w:pPr>
      <w:r>
        <w:rPr>
          <w:color w:val="auto"/>
          <w:highlight w:val="white"/>
        </w:rPr>
      </w:r>
      <w:commentRangeStart w:id="0"/>
      <w:commentRangeStart w:id="1"/>
      <w:r>
        <w:rPr>
          <w:rFonts w:ascii="DejaVu Serif" w:hAnsi="DejaVu Serif" w:eastAsia="DejaVu Serif" w:cs="DejaVu Serif"/>
          <w:color w:val="auto"/>
          <w:sz w:val="22"/>
          <w:szCs w:val="22"/>
          <w:highlight w:val="white"/>
          <w:lang w:val="en-US"/>
        </w:rPr>
        <w:t xml:space="preserve">The “true” 3D-surface is unknown and certainly differs from the ideal one. The mean 3D-surface (i.e. the average of the 3D-surfaces provided by all participants) is the best evaluator of the “true” one. </w:t>
      </w:r>
      <w:r>
        <w:rPr>
          <w:rFonts w:ascii="DejaVu Serif" w:hAnsi="DejaVu Serif" w:eastAsia="DejaVu Serif" w:cs="DejaVu Serif"/>
          <w:color w:val="auto"/>
          <w:sz w:val="22"/>
          <w:szCs w:val="22"/>
          <w:highlight w:val="white"/>
          <w:lang w:val="en-US"/>
        </w:rPr>
        <w:t xml:space="preserve">Therefore</w:t>
      </w:r>
      <w:r>
        <w:rPr>
          <w:rFonts w:ascii="DejaVu Serif" w:hAnsi="DejaVu Serif" w:eastAsia="DejaVu Serif" w:cs="DejaVu Serif"/>
          <w:color w:val="auto"/>
          <w:sz w:val="22"/>
          <w:szCs w:val="22"/>
          <w:highlight w:val="white"/>
          <w:lang w:val="en-US"/>
        </w:rPr>
        <w:t xml:space="preserve"> in this section the results </w:t>
      </w:r>
      <w:r>
        <w:rPr>
          <w:rFonts w:ascii="DejaVu Serif" w:hAnsi="DejaVu Serif" w:eastAsia="DejaVu Serif" w:cs="DejaVu Serif"/>
          <w:color w:val="auto"/>
          <w:sz w:val="22"/>
          <w:szCs w:val="22"/>
          <w:highlight w:val="white"/>
          <w:lang w:val="en-US"/>
        </w:rPr>
        <w:t xml:space="preserve">obtained</w:t>
      </w:r>
      <w:r>
        <w:rPr>
          <w:rFonts w:ascii="DejaVu Serif" w:hAnsi="DejaVu Serif" w:eastAsia="DejaVu Serif" w:cs="DejaVu Serif"/>
          <w:color w:val="auto"/>
          <w:sz w:val="22"/>
          <w:szCs w:val="22"/>
          <w:highlight w:val="white"/>
          <w:lang w:val="en-US"/>
        </w:rPr>
        <w:t xml:space="preserve"> </w:t>
      </w:r>
      <w:r>
        <w:rPr>
          <w:rFonts w:ascii="DejaVu Serif" w:hAnsi="DejaVu Serif" w:eastAsia="DejaVu Serif" w:cs="DejaVu Serif"/>
          <w:color w:val="auto"/>
          <w:sz w:val="22"/>
          <w:szCs w:val="22"/>
          <w:highlight w:val="white"/>
          <w:lang w:val="en-US"/>
        </w:rPr>
        <w:t xml:space="preserve">by each participant</w:t>
      </w:r>
      <w:r>
        <w:rPr>
          <w:rFonts w:ascii="DejaVu Serif" w:hAnsi="DejaVu Serif" w:eastAsia="DejaVu Serif" w:cs="DejaVu Serif"/>
          <w:color w:val="auto"/>
          <w:sz w:val="22"/>
          <w:szCs w:val="22"/>
          <w:highlight w:val="white"/>
          <w:lang w:val="en-US"/>
        </w:rPr>
        <w:t xml:space="preserve"> (except NREL) will be compared to the mean 3D-surface.</w:t>
      </w:r>
      <w:commentRangeEnd w:id="0"/>
      <w:commentRangeEnd w:id="1"/>
      <w:r>
        <w:commentReference w:id="0"/>
        <w:commentReference w:id="1"/>
      </w:r>
      <w:r>
        <w:rPr>
          <w:rFonts w:hint="eastAsia" w:ascii="DejaVu Serif" w:hAnsi="DejaVu Serif" w:cs="DejaVu Serif"/>
          <w:color w:val="auto"/>
          <w:sz w:val="22"/>
          <w:szCs w:val="22"/>
          <w:highlight w:val="white"/>
        </w:rPr>
      </w:r>
      <w:r>
        <w:rPr>
          <w:rFonts w:hint="eastAsia" w:ascii="DejaVu Serif" w:hAnsi="DejaVu Serif" w:cs="DejaVu Serif"/>
          <w:color w:val="auto"/>
          <w:sz w:val="22"/>
          <w:szCs w:val="22"/>
          <w:highlight w:val="white"/>
        </w:rPr>
      </w:r>
    </w:p>
    <w:p>
      <w:pPr>
        <w:pBdr/>
        <w:spacing w:after="198" w:before="198" w:line="360" w:lineRule="auto"/>
        <w:ind/>
        <w:jc w:val="both"/>
        <w:rPr>
          <w:rFonts w:hint="eastAsia" w:ascii="DejaVu Serif" w:hAnsi="DejaVu Serif" w:cs="DejaVu Serif"/>
          <w:sz w:val="22"/>
          <w:szCs w:val="22"/>
          <w:lang w:val="en-US"/>
        </w:rPr>
      </w:pPr>
      <w:r>
        <w:rPr>
          <w:rFonts w:ascii="DejaVu Serif" w:hAnsi="DejaVu Serif" w:cs="DejaVu Serif"/>
          <w:sz w:val="22"/>
          <w:szCs w:val="22"/>
          <w:lang w:val="en-US"/>
        </w:rPr>
        <w:t xml:space="preserve">As discussed in the previous section, the z-value at the four attaching points is satisfactor</w:t>
      </w:r>
      <w:r>
        <w:rPr>
          <w:rFonts w:ascii="DejaVu Serif" w:hAnsi="DejaVu Serif" w:cs="DejaVu Serif"/>
          <w:sz w:val="22"/>
          <w:szCs w:val="22"/>
          <w:lang w:val="en-US"/>
        </w:rPr>
        <w:t xml:space="preserve">il</w:t>
      </w:r>
      <w:r>
        <w:rPr>
          <w:rFonts w:ascii="DejaVu Serif" w:hAnsi="DejaVu Serif" w:cs="DejaVu Serif"/>
          <w:sz w:val="22"/>
          <w:szCs w:val="22"/>
          <w:lang w:val="en-US"/>
        </w:rPr>
        <w:t xml:space="preserve">y close</w:t>
      </w:r>
      <w:r>
        <w:rPr>
          <w:rFonts w:ascii="DejaVu Serif" w:hAnsi="DejaVu Serif" w:cs="DejaVu Serif"/>
          <w:sz w:val="22"/>
          <w:szCs w:val="22"/>
          <w:lang w:val="en-US"/>
        </w:rPr>
        <w:t xml:space="preserve"> to the expected values for all the participants with a maximum difference less </w:t>
      </w:r>
      <w:r>
        <w:rPr>
          <w:rFonts w:ascii="DejaVu Serif" w:hAnsi="DejaVu Serif" w:cs="DejaVu Serif"/>
          <w:sz w:val="22"/>
          <w:szCs w:val="22"/>
          <w:lang w:val="en-US"/>
        </w:rPr>
        <w:t xml:space="preserve">th</w:t>
      </w:r>
      <w:r>
        <w:rPr>
          <w:rFonts w:ascii="DejaVu Serif" w:hAnsi="DejaVu Serif" w:cs="DejaVu Serif"/>
          <w:sz w:val="22"/>
          <w:szCs w:val="22"/>
          <w:lang w:val="en-US"/>
        </w:rPr>
        <w:t xml:space="preserve">a</w:t>
      </w:r>
      <w:r>
        <w:rPr>
          <w:rFonts w:ascii="DejaVu Serif" w:hAnsi="DejaVu Serif" w:cs="DejaVu Serif"/>
          <w:sz w:val="22"/>
          <w:szCs w:val="22"/>
          <w:lang w:val="en-US"/>
        </w:rPr>
        <w:t xml:space="preserve">n </w:t>
      </w:r>
      <w:r>
        <w:rPr>
          <w:rFonts w:ascii="DejaVu Serif" w:hAnsi="DejaVu Serif" w:cs="DejaVu Serif"/>
          <w:sz w:val="22"/>
          <w:szCs w:val="22"/>
          <w:lang w:val="en-US"/>
        </w:rPr>
        <w:t xml:space="preserve">1 mm. Nevertheless, to make the comparison more rigorous, we applied a software realignment of the experimental surface to set the z-values at the attaching point at the same values (the ideal ones) for all the participants.</w:t>
      </w:r>
      <w:r>
        <w:rPr>
          <w:rFonts w:hint="eastAsia" w:ascii="DejaVu Serif" w:hAnsi="DejaVu Serif" w:cs="DejaVu Serif"/>
          <w:sz w:val="22"/>
          <w:szCs w:val="22"/>
          <w:lang w:val="en-US"/>
        </w:rPr>
      </w:r>
      <w:r>
        <w:rPr>
          <w:rFonts w:hint="eastAsia" w:ascii="DejaVu Serif" w:hAnsi="DejaVu Serif" w:cs="DejaVu Serif"/>
          <w:sz w:val="22"/>
          <w:szCs w:val="22"/>
          <w:lang w:val="en-US"/>
        </w:rPr>
      </w:r>
    </w:p>
    <w:tbl>
      <w:tblPr>
        <w:tblW w:w="0" w:type="auto"/>
        <w:tblBorders/>
        <w:tblLook w:val="04A0" w:firstRow="1" w:lastRow="0" w:firstColumn="1" w:lastColumn="0" w:noHBand="0" w:noVBand="1"/>
      </w:tblPr>
      <w:tblGrid>
        <w:gridCol w:w="9068"/>
      </w:tblGrid>
      <w:tr>
        <w:trPr/>
        <w:tc>
          <w:tcPr>
            <w:shd w:val="clear" w:color="ffffff" w:fill="ffffff"/>
            <w:tcBorders/>
            <w:tcW w:w="9068" w:type="dxa"/>
            <w:vAlign w:val="center"/>
            <w:textDirection w:val="lrTb"/>
            <w:noWrap w:val="false"/>
          </w:tcPr>
          <w:p>
            <w:pPr>
              <w:pStyle w:val="1240"/>
              <w:pBdr/>
              <w:spacing w:after="198" w:before="198"/>
              <w:ind/>
              <w:jc w:val="center"/>
              <w:rPr>
                <w:lang w:val="en-US"/>
              </w:rPr>
            </w:pPr>
            <w:r>
              <w:rPr>
                <w:lang w:val="en-US"/>
              </w:rPr>
              <mc:AlternateContent>
                <mc:Choice Requires="wpg">
                  <w:drawing>
                    <wp:inline xmlns:wp="http://schemas.openxmlformats.org/drawingml/2006/wordprocessingDrawing" distT="0" distB="0" distL="0" distR="0">
                      <wp:extent cx="2520000" cy="1774800"/>
                      <wp:effectExtent l="0" t="0" r="0" b="0"/>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81186" name=""/>
                              <pic:cNvPicPr>
                                <a:picLocks noChangeAspect="1"/>
                              </pic:cNvPicPr>
                              <pic:nvPr/>
                            </pic:nvPicPr>
                            <pic:blipFill>
                              <a:blip r:embed="rId45"/>
                              <a:stretch/>
                            </pic:blipFill>
                            <pic:spPr bwMode="auto">
                              <a:xfrm>
                                <a:off x="0" y="0"/>
                                <a:ext cx="2520000" cy="17748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198.43pt;height:139.75pt;mso-wrap-distance-left:0.00pt;mso-wrap-distance-top:0.00pt;mso-wrap-distance-right:0.00pt;mso-wrap-distance-bottom:0.00pt;z-index:1;" stroked="false">
                      <v:imagedata r:id="rId45" o:title=""/>
                      <o:lock v:ext="edit" rotation="t"/>
                    </v:shape>
                  </w:pict>
                </mc:Fallback>
              </mc:AlternateContent>
            </w:r>
            <w:r>
              <w:rPr>
                <w:lang w:val="en-US"/>
              </w:rPr>
            </w:r>
            <w:r>
              <w:rPr>
                <w:lang w:val="en-US"/>
              </w:rPr>
            </w:r>
          </w:p>
        </w:tc>
      </w:tr>
      <w:tr>
        <w:trPr/>
        <w:tc>
          <w:tcPr>
            <w:shd w:val="clear" w:color="ffffff" w:fill="ffffff"/>
            <w:tcBorders/>
            <w:tcW w:w="9068" w:type="dxa"/>
            <w:textDirection w:val="lrTb"/>
            <w:noWrap w:val="false"/>
          </w:tcPr>
          <w:p>
            <w:pPr>
              <w:pBdr>
                <w:top w:val="none" w:color="000000" w:sz="4" w:space="0"/>
                <w:left w:val="none" w:color="000000" w:sz="4" w:space="0"/>
                <w:bottom w:val="none" w:color="000000" w:sz="4" w:space="0"/>
                <w:right w:val="none" w:color="000000" w:sz="4" w:space="0"/>
              </w:pBdr>
              <w:spacing w:after="198" w:before="198" w:line="276" w:lineRule="atLeast"/>
              <w:ind/>
              <w:jc w:val="both"/>
              <w:rPr>
                <w:rFonts w:hint="eastAsia" w:ascii="DejaVu Serif" w:hAnsi="DejaVu Serif" w:cs="DejaVu Serif"/>
                <w:b/>
                <w:color w:val="000000"/>
                <w:lang w:val="en-US"/>
              </w:rPr>
            </w:pPr>
            <w:r>
              <w:rPr>
                <w:rFonts w:ascii="DejaVu Serif" w:hAnsi="DejaVu Serif" w:eastAsia="DejaVu Serif" w:cs="DejaVu Serif"/>
                <w:b/>
                <w:bCs/>
                <w:sz w:val="22"/>
                <w:szCs w:val="22"/>
                <w:lang w:val="en-US"/>
              </w:rPr>
              <w:t xml:space="preserve">Figure 4.2-1. </w:t>
            </w:r>
            <w:r>
              <w:rPr>
                <w:rFonts w:ascii="DejaVu Serif" w:hAnsi="DejaVu Serif" w:eastAsia="DejaVu Serif" w:cs="DejaVu Serif"/>
                <w:b/>
                <w:bCs/>
                <w:color w:val="000000"/>
                <w:sz w:val="22"/>
                <w:szCs w:val="22"/>
                <w:lang w:val="en-US"/>
              </w:rPr>
              <w:t xml:space="preserve">Sketch of the software realignment of the experimental surface, acting as shift and twist.</w:t>
            </w:r>
            <w:r>
              <w:rPr>
                <w:rFonts w:hint="eastAsia" w:ascii="DejaVu Serif" w:hAnsi="DejaVu Serif" w:cs="DejaVu Serif"/>
                <w:b/>
                <w:color w:val="000000"/>
                <w:lang w:val="en-US"/>
              </w:rPr>
            </w:r>
            <w:r>
              <w:rPr>
                <w:rFonts w:hint="eastAsia" w:ascii="DejaVu Serif" w:hAnsi="DejaVu Serif" w:cs="DejaVu Serif"/>
                <w:b/>
                <w:color w:val="000000"/>
                <w:lang w:val="en-US"/>
              </w:rPr>
            </w:r>
          </w:p>
        </w:tc>
      </w:tr>
    </w:tbl>
    <w:p>
      <w:pPr>
        <w:pBdr/>
        <w:tabs>
          <w:tab w:val="center" w:leader="none" w:pos="4534"/>
        </w:tabs>
        <w:spacing w:after="198" w:before="198" w:line="360" w:lineRule="auto"/>
        <w:ind/>
        <w:jc w:val="both"/>
        <w:rPr>
          <w:rFonts w:ascii="DejaVu Serif" w:hAnsi="DejaVu Serif" w:cs="DejaVu Serif"/>
          <w:sz w:val="22"/>
          <w:szCs w:val="22"/>
        </w:rPr>
      </w:pPr>
      <w:r>
        <w:rPr>
          <w:rFonts w:ascii="DejaVu Serif" w:hAnsi="DejaVu Serif" w:eastAsia="DejaVu Serif" w:cs="DejaVu Serif"/>
          <w:sz w:val="22"/>
          <w:szCs w:val="22"/>
          <w:lang w:val="en-US"/>
        </w:rPr>
        <w:t xml:space="preserve">More precisely</w:t>
      </w:r>
      <w:r>
        <w:rPr>
          <w:rFonts w:ascii="DejaVu Serif" w:hAnsi="DejaVu Serif" w:eastAsia="DejaVu Serif" w:cs="DejaVu Serif"/>
          <w:sz w:val="22"/>
          <w:szCs w:val="22"/>
          <w:lang w:val="en-US"/>
        </w:rPr>
        <w:t xml:space="preserve">, as shown in </w:t>
      </w:r>
      <w:r>
        <w:rPr>
          <w:rFonts w:ascii="DejaVu Serif" w:hAnsi="DejaVu Serif" w:eastAsia="DejaVu Serif" w:cs="DejaVu Serif"/>
          <w:sz w:val="22"/>
          <w:szCs w:val="22"/>
          <w:lang w:val="en-US"/>
        </w:rPr>
        <w:t xml:space="preserve">Fig 4.2-1,</w:t>
      </w:r>
      <w:r>
        <w:rPr>
          <w:rFonts w:ascii="DejaVu Serif" w:hAnsi="DejaVu Serif" w:eastAsia="DejaVu Serif" w:cs="DejaVu Serif"/>
          <w:sz w:val="22"/>
          <w:szCs w:val="22"/>
          <w:lang w:val="en-US"/>
        </w:rPr>
        <w:t xml:space="preserve"> said</w:t>
      </w:r>
      <w:r>
        <w:rPr>
          <w:rFonts w:ascii="DejaVu Serif" w:hAnsi="DejaVu Serif" w:eastAsia="DejaVu Serif" w:cs="DejaVu Serif"/>
          <w:lang w:val="en-US"/>
        </w:rPr>
        <w:t xml:space="preserve"> </w:t>
      </w:r>
      <m:oMath>
        <m:r>
          <w:rPr>
            <w:rFonts w:hint="default" w:ascii="Cambria Math" w:hAnsi="Cambria Math" w:eastAsia="Cambria Math" w:cs="Cambria Math"/>
            <w:sz w:val="22"/>
            <w:szCs w:val="22"/>
            <w:lang w:val="en-US"/>
          </w:rPr>
          <m:rPr/>
          <m:t>δ</m:t>
        </m:r>
        <m:sSub>
          <m:sSubPr>
            <m:ctrlPr>
              <w:rPr>
                <w:rFonts w:ascii="Cambria Math" w:hAnsi="Cambria Math" w:eastAsia="Cambria Math" w:cs="Cambria Math"/>
                <w:i/>
                <w:sz w:val="22"/>
              </w:rPr>
            </m:ctrlPr>
          </m:sSubPr>
          <m:e>
            <m:r>
              <w:rPr>
                <w:rFonts w:hint="default" w:ascii="Cambria Math" w:hAnsi="Cambria Math" w:eastAsia="Cambria Math" w:cs="Cambria Math"/>
                <w:sz w:val="22"/>
                <w:szCs w:val="22"/>
              </w:rPr>
              <m:rPr>
                <m:sty m:val="i"/>
              </m:rPr>
              <m:t>z</m:t>
            </m:r>
          </m:e>
          <m:sub>
            <m:r>
              <w:rPr>
                <w:rFonts w:hint="default" w:ascii="Cambria Math" w:hAnsi="Cambria Math" w:eastAsia="Cambria Math" w:cs="Cambria Math"/>
                <w:sz w:val="22"/>
                <w:szCs w:val="22"/>
              </w:rPr>
              <m:rPr>
                <m:sty m:val="i"/>
              </m:rPr>
              <m:t>1</m:t>
            </m:r>
          </m:sub>
        </m:sSub>
      </m:oMath>
      <w:r>
        <w:rPr>
          <w:rFonts w:ascii="DejaVu Serif" w:hAnsi="DejaVu Serif" w:eastAsia="DejaVu Serif" w:cs="DejaVu Serif"/>
          <w:lang w:val="en-US"/>
        </w:rPr>
        <w:t xml:space="preserve">, </w:t>
      </w:r>
      <m:oMath>
        <m:r>
          <w:rPr>
            <w:rFonts w:hint="default" w:ascii="Cambria Math" w:hAnsi="Cambria Math" w:eastAsia="Cambria Math" w:cs="Cambria Math"/>
            <w:sz w:val="22"/>
            <w:szCs w:val="22"/>
            <w:lang w:val="en-US"/>
          </w:rPr>
          <m:rPr/>
          <m:t>δ</m:t>
        </m:r>
        <m:sSub>
          <m:sSubPr>
            <m:ctrlPr>
              <w:rPr>
                <w:rFonts w:ascii="Cambria Math" w:hAnsi="Cambria Math" w:eastAsia="Cambria Math" w:cs="Cambria Math"/>
                <w:i/>
                <w:sz w:val="22"/>
              </w:rPr>
            </m:ctrlPr>
          </m:sSubPr>
          <m:e>
            <m:r>
              <w:rPr>
                <w:rFonts w:hint="default" w:ascii="Cambria Math" w:hAnsi="Cambria Math" w:eastAsia="Cambria Math" w:cs="Cambria Math"/>
                <w:sz w:val="22"/>
                <w:szCs w:val="22"/>
              </w:rPr>
              <m:rPr>
                <m:sty m:val="i"/>
              </m:rPr>
              <m:t>z</m:t>
            </m:r>
          </m:e>
          <m:sub>
            <m:r>
              <w:rPr>
                <w:rFonts w:hint="default" w:ascii="Cambria Math" w:hAnsi="Cambria Math" w:eastAsia="Cambria Math" w:cs="Cambria Math"/>
                <w:sz w:val="22"/>
                <w:szCs w:val="22"/>
              </w:rPr>
              <m:rPr>
                <m:sty m:val="i"/>
              </m:rPr>
              <m:t>2</m:t>
            </m:r>
          </m:sub>
        </m:sSub>
      </m:oMath>
      <w:r>
        <w:rPr>
          <w:rFonts w:ascii="DejaVu Serif" w:hAnsi="DejaVu Serif" w:eastAsia="DejaVu Serif" w:cs="DejaVu Serif"/>
          <w:lang w:val="en-US"/>
        </w:rPr>
        <w:t xml:space="preserve">, </w:t>
      </w:r>
      <m:oMath>
        <m:r>
          <w:rPr>
            <w:rFonts w:hint="default" w:ascii="Cambria Math" w:hAnsi="Cambria Math" w:eastAsia="Cambria Math" w:cs="Cambria Math"/>
            <w:sz w:val="22"/>
            <w:szCs w:val="22"/>
            <w:lang w:val="en-US"/>
          </w:rPr>
          <m:rPr/>
          <m:t>δ</m:t>
        </m:r>
        <m:sSub>
          <m:sSubPr>
            <m:ctrlPr>
              <w:rPr>
                <w:rFonts w:ascii="Cambria Math" w:hAnsi="Cambria Math" w:eastAsia="Cambria Math" w:cs="Cambria Math"/>
                <w:i/>
                <w:sz w:val="22"/>
              </w:rPr>
            </m:ctrlPr>
          </m:sSubPr>
          <m:e>
            <m:r>
              <w:rPr>
                <w:rFonts w:hint="default" w:ascii="Cambria Math" w:hAnsi="Cambria Math" w:eastAsia="Cambria Math" w:cs="Cambria Math"/>
                <w:sz w:val="22"/>
                <w:szCs w:val="22"/>
              </w:rPr>
              <m:rPr>
                <m:sty m:val="i"/>
              </m:rPr>
              <m:t>z</m:t>
            </m:r>
          </m:e>
          <m:sub>
            <m:r>
              <w:rPr>
                <w:rFonts w:hint="default" w:ascii="Cambria Math" w:hAnsi="Cambria Math" w:eastAsia="Cambria Math" w:cs="Cambria Math"/>
                <w:sz w:val="22"/>
                <w:szCs w:val="22"/>
              </w:rPr>
              <m:rPr>
                <m:sty m:val="i"/>
              </m:rPr>
              <m:t>3</m:t>
            </m:r>
          </m:sub>
        </m:sSub>
      </m:oMath>
      <w:r>
        <w:rPr>
          <w:rFonts w:ascii="DejaVu Serif" w:hAnsi="DejaVu Serif" w:eastAsia="DejaVu Serif" w:cs="DejaVu Serif"/>
          <w:sz w:val="22"/>
          <w:szCs w:val="22"/>
          <w:lang w:val="en-US"/>
        </w:rPr>
        <w:t xml:space="preserve"> and </w:t>
      </w:r>
      <m:oMath>
        <m:r>
          <w:rPr>
            <w:rFonts w:hint="default" w:ascii="Cambria Math" w:hAnsi="Cambria Math" w:eastAsia="Cambria Math" w:cs="Cambria Math"/>
            <w:sz w:val="22"/>
            <w:szCs w:val="22"/>
            <w:lang w:val="en-US"/>
          </w:rPr>
          <m:rPr/>
          <m:t>δ</m:t>
        </m:r>
        <m:sSub>
          <m:sSubPr>
            <m:ctrlPr>
              <w:rPr>
                <w:rFonts w:ascii="Cambria Math" w:hAnsi="Cambria Math" w:eastAsia="Cambria Math" w:cs="Cambria Math"/>
                <w:i/>
                <w:sz w:val="22"/>
              </w:rPr>
            </m:ctrlPr>
          </m:sSubPr>
          <m:e>
            <m:r>
              <w:rPr>
                <w:rFonts w:hint="default" w:ascii="Cambria Math" w:hAnsi="Cambria Math" w:eastAsia="Cambria Math" w:cs="Cambria Math"/>
                <w:sz w:val="22"/>
                <w:szCs w:val="22"/>
              </w:rPr>
              <m:rPr>
                <m:sty m:val="i"/>
              </m:rPr>
              <m:t>z</m:t>
            </m:r>
          </m:e>
          <m:sub>
            <m:r>
              <w:rPr>
                <w:rFonts w:hint="default" w:ascii="Cambria Math" w:hAnsi="Cambria Math" w:eastAsia="Cambria Math" w:cs="Cambria Math"/>
                <w:sz w:val="22"/>
                <w:szCs w:val="22"/>
              </w:rPr>
              <m:rPr>
                <m:sty m:val="i"/>
              </m:rPr>
              <m:t>4</m:t>
            </m:r>
          </m:sub>
        </m:sSub>
      </m:oMath>
      <w:r>
        <w:rPr>
          <w:rFonts w:ascii="DejaVu Serif" w:hAnsi="DejaVu Serif" w:eastAsia="DejaVu Serif" w:cs="DejaVu Serif"/>
          <w:lang w:val="en-US"/>
        </w:rPr>
        <w:t xml:space="preserve"> </w:t>
      </w:r>
      <w:r>
        <w:rPr>
          <w:rFonts w:ascii="DejaVu Serif" w:hAnsi="DejaVu Serif" w:eastAsia="DejaVu Serif" w:cs="DejaVu Serif"/>
          <w:sz w:val="22"/>
          <w:szCs w:val="22"/>
          <w:lang w:val="en-US"/>
        </w:rPr>
        <w:t xml:space="preserve">the z-deviation from the ideal value at the attaching points P</w:t>
      </w:r>
      <w:r>
        <w:rPr>
          <w:rFonts w:ascii="DejaVu Serif" w:hAnsi="DejaVu Serif" w:eastAsia="DejaVu Serif" w:cs="DejaVu Serif"/>
          <w:sz w:val="22"/>
          <w:szCs w:val="22"/>
          <w:vertAlign w:val="subscript"/>
          <w:lang w:val="en-US"/>
        </w:rPr>
        <w:t xml:space="preserve">1</w:t>
      </w:r>
      <w:r>
        <w:rPr>
          <w:rFonts w:ascii="DejaVu Serif" w:hAnsi="DejaVu Serif" w:eastAsia="DejaVu Serif" w:cs="DejaVu Serif"/>
          <w:sz w:val="22"/>
          <w:szCs w:val="22"/>
          <w:lang w:val="en-US"/>
        </w:rPr>
        <w:t xml:space="preserve">, P</w:t>
      </w:r>
      <w:r>
        <w:rPr>
          <w:rFonts w:ascii="DejaVu Serif" w:hAnsi="DejaVu Serif" w:eastAsia="DejaVu Serif" w:cs="DejaVu Serif"/>
          <w:sz w:val="22"/>
          <w:szCs w:val="22"/>
          <w:vertAlign w:val="subscript"/>
          <w:lang w:val="en-US"/>
        </w:rPr>
        <w:t xml:space="preserve">2</w:t>
      </w:r>
      <w:r>
        <w:rPr>
          <w:rFonts w:ascii="DejaVu Serif" w:hAnsi="DejaVu Serif" w:eastAsia="DejaVu Serif" w:cs="DejaVu Serif"/>
          <w:sz w:val="22"/>
          <w:szCs w:val="22"/>
          <w:lang w:val="en-US"/>
        </w:rPr>
        <w:t xml:space="preserve">, P</w:t>
      </w:r>
      <w:r>
        <w:rPr>
          <w:rFonts w:ascii="DejaVu Serif" w:hAnsi="DejaVu Serif" w:eastAsia="DejaVu Serif" w:cs="DejaVu Serif"/>
          <w:sz w:val="22"/>
          <w:szCs w:val="22"/>
          <w:vertAlign w:val="subscript"/>
          <w:lang w:val="en-US"/>
        </w:rPr>
        <w:t xml:space="preserve">3</w:t>
      </w:r>
      <w:r>
        <w:rPr>
          <w:rFonts w:ascii="DejaVu Serif" w:hAnsi="DejaVu Serif" w:eastAsia="DejaVu Serif" w:cs="DejaVu Serif"/>
          <w:sz w:val="22"/>
          <w:szCs w:val="22"/>
          <w:lang w:val="en-US"/>
        </w:rPr>
        <w:t xml:space="preserve">, P</w:t>
      </w:r>
      <w:r>
        <w:rPr>
          <w:rFonts w:ascii="DejaVu Serif" w:hAnsi="DejaVu Serif" w:eastAsia="DejaVu Serif" w:cs="DejaVu Serif"/>
          <w:sz w:val="22"/>
          <w:szCs w:val="22"/>
          <w:vertAlign w:val="subscript"/>
          <w:lang w:val="en-US"/>
        </w:rPr>
        <w:t xml:space="preserve">4</w:t>
      </w:r>
      <w:r>
        <w:rPr>
          <w:rFonts w:ascii="DejaVu Serif" w:hAnsi="DejaVu Serif" w:eastAsia="DejaVu Serif" w:cs="DejaVu Serif"/>
          <w:sz w:val="22"/>
          <w:szCs w:val="22"/>
          <w:lang w:val="en-US"/>
        </w:rPr>
        <w:t xml:space="preserve">, let T (top), B (bottom), L (left), and R (right) the four straight lines crossing the couple of points P</w:t>
      </w:r>
      <w:r>
        <w:rPr>
          <w:rFonts w:ascii="DejaVu Serif" w:hAnsi="DejaVu Serif" w:eastAsia="DejaVu Serif" w:cs="DejaVu Serif"/>
          <w:sz w:val="22"/>
          <w:szCs w:val="22"/>
          <w:vertAlign w:val="subscript"/>
          <w:lang w:val="en-US"/>
        </w:rPr>
        <w:t xml:space="preserve">3</w:t>
      </w:r>
      <w:r>
        <w:rPr>
          <w:rFonts w:ascii="DejaVu Serif" w:hAnsi="DejaVu Serif" w:eastAsia="DejaVu Serif" w:cs="DejaVu Serif"/>
          <w:sz w:val="22"/>
          <w:szCs w:val="22"/>
          <w:lang w:val="en-US"/>
        </w:rPr>
        <w:t xml:space="preserve">P</w:t>
      </w:r>
      <w:r>
        <w:rPr>
          <w:rFonts w:ascii="DejaVu Serif" w:hAnsi="DejaVu Serif" w:eastAsia="DejaVu Serif" w:cs="DejaVu Serif"/>
          <w:sz w:val="22"/>
          <w:szCs w:val="22"/>
          <w:vertAlign w:val="subscript"/>
          <w:lang w:val="en-US"/>
        </w:rPr>
        <w:t xml:space="preserve">4</w:t>
      </w:r>
      <w:r>
        <w:rPr>
          <w:rFonts w:ascii="DejaVu Serif" w:hAnsi="DejaVu Serif" w:eastAsia="DejaVu Serif" w:cs="DejaVu Serif"/>
          <w:sz w:val="22"/>
          <w:szCs w:val="22"/>
          <w:lang w:val="en-US"/>
        </w:rPr>
        <w:t xml:space="preserve">, P</w:t>
      </w:r>
      <w:r>
        <w:rPr>
          <w:rFonts w:ascii="DejaVu Serif" w:hAnsi="DejaVu Serif" w:eastAsia="DejaVu Serif" w:cs="DejaVu Serif"/>
          <w:sz w:val="22"/>
          <w:szCs w:val="22"/>
          <w:vertAlign w:val="subscript"/>
          <w:lang w:val="en-US"/>
        </w:rPr>
        <w:t xml:space="preserve">1</w:t>
      </w:r>
      <w:r>
        <w:rPr>
          <w:rFonts w:ascii="DejaVu Serif" w:hAnsi="DejaVu Serif" w:eastAsia="DejaVu Serif" w:cs="DejaVu Serif"/>
          <w:sz w:val="22"/>
          <w:szCs w:val="22"/>
          <w:lang w:val="en-US"/>
        </w:rPr>
        <w:t xml:space="preserve">P</w:t>
      </w:r>
      <w:r>
        <w:rPr>
          <w:rFonts w:ascii="DejaVu Serif" w:hAnsi="DejaVu Serif" w:eastAsia="DejaVu Serif" w:cs="DejaVu Serif"/>
          <w:sz w:val="22"/>
          <w:szCs w:val="22"/>
          <w:vertAlign w:val="subscript"/>
          <w:lang w:val="en-US"/>
        </w:rPr>
        <w:t xml:space="preserve">2</w:t>
      </w:r>
      <w:r>
        <w:rPr>
          <w:rFonts w:ascii="DejaVu Serif" w:hAnsi="DejaVu Serif" w:eastAsia="DejaVu Serif" w:cs="DejaVu Serif"/>
          <w:sz w:val="22"/>
          <w:szCs w:val="22"/>
          <w:lang w:val="en-US"/>
        </w:rPr>
        <w:t xml:space="preserve">, P</w:t>
      </w:r>
      <w:r>
        <w:rPr>
          <w:rFonts w:ascii="DejaVu Serif" w:hAnsi="DejaVu Serif" w:eastAsia="DejaVu Serif" w:cs="DejaVu Serif"/>
          <w:sz w:val="22"/>
          <w:szCs w:val="22"/>
          <w:vertAlign w:val="subscript"/>
          <w:lang w:val="en-US"/>
        </w:rPr>
        <w:t xml:space="preserve">1</w:t>
      </w:r>
      <w:r>
        <w:rPr>
          <w:rFonts w:ascii="DejaVu Serif" w:hAnsi="DejaVu Serif" w:eastAsia="DejaVu Serif" w:cs="DejaVu Serif"/>
          <w:sz w:val="22"/>
          <w:szCs w:val="22"/>
          <w:lang w:val="en-US"/>
        </w:rPr>
        <w:t xml:space="preserve">P</w:t>
      </w:r>
      <w:r>
        <w:rPr>
          <w:rFonts w:ascii="DejaVu Serif" w:hAnsi="DejaVu Serif" w:eastAsia="DejaVu Serif" w:cs="DejaVu Serif"/>
          <w:sz w:val="22"/>
          <w:szCs w:val="22"/>
          <w:vertAlign w:val="subscript"/>
          <w:lang w:val="en-US"/>
        </w:rPr>
        <w:t xml:space="preserve">3</w:t>
      </w:r>
      <w:r>
        <w:rPr>
          <w:rFonts w:ascii="DejaVu Serif" w:hAnsi="DejaVu Serif" w:eastAsia="DejaVu Serif" w:cs="DejaVu Serif"/>
          <w:sz w:val="22"/>
          <w:szCs w:val="22"/>
          <w:lang w:val="en-US"/>
        </w:rPr>
        <w:t xml:space="preserve">, P</w:t>
      </w:r>
      <w:r>
        <w:rPr>
          <w:rFonts w:ascii="DejaVu Serif" w:hAnsi="DejaVu Serif" w:eastAsia="DejaVu Serif" w:cs="DejaVu Serif"/>
          <w:sz w:val="22"/>
          <w:szCs w:val="22"/>
          <w:vertAlign w:val="subscript"/>
          <w:lang w:val="en-US"/>
        </w:rPr>
        <w:t xml:space="preserve">2</w:t>
      </w:r>
      <w:r>
        <w:rPr>
          <w:rFonts w:ascii="DejaVu Serif" w:hAnsi="DejaVu Serif" w:eastAsia="DejaVu Serif" w:cs="DejaVu Serif"/>
          <w:sz w:val="22"/>
          <w:szCs w:val="22"/>
          <w:lang w:val="en-US"/>
        </w:rPr>
        <w:t xml:space="preserve">P</w:t>
      </w:r>
      <w:r>
        <w:rPr>
          <w:rFonts w:ascii="DejaVu Serif" w:hAnsi="DejaVu Serif" w:eastAsia="DejaVu Serif" w:cs="DejaVu Serif"/>
          <w:sz w:val="22"/>
          <w:szCs w:val="22"/>
          <w:vertAlign w:val="subscript"/>
          <w:lang w:val="en-US"/>
        </w:rPr>
        <w:t xml:space="preserve">4</w:t>
      </w:r>
      <w:r>
        <w:rPr>
          <w:rFonts w:ascii="DejaVu Serif" w:hAnsi="DejaVu Serif" w:eastAsia="DejaVu Serif" w:cs="DejaVu Serif"/>
          <w:sz w:val="22"/>
          <w:szCs w:val="22"/>
          <w:lang w:val="en-US"/>
        </w:rPr>
        <w:t xml:space="preserve">, respectively, where P</w:t>
      </w:r>
      <w:r>
        <w:rPr>
          <w:rFonts w:ascii="DejaVu Serif" w:hAnsi="DejaVu Serif" w:eastAsia="DejaVu Serif" w:cs="DejaVu Serif"/>
          <w:sz w:val="22"/>
          <w:szCs w:val="22"/>
          <w:vertAlign w:val="subscript"/>
          <w:lang w:val="en-US"/>
        </w:rPr>
        <w:t xml:space="preserve">j</w:t>
      </w:r>
      <w:r>
        <w:rPr>
          <w:rFonts w:ascii="DejaVu Serif" w:hAnsi="DejaVu Serif" w:eastAsia="DejaVu Serif" w:cs="DejaVu Serif"/>
          <w:sz w:val="22"/>
          <w:szCs w:val="22"/>
          <w:lang w:val="en-US"/>
        </w:rPr>
        <w:t xml:space="preserve">=</w:t>
      </w:r>
      <m:oMath>
        <m:d>
          <m:dPr>
            <m:ctrlPr>
              <w:rPr>
                <w:rFonts w:ascii="Cambria Math" w:hAnsi="Cambria Math" w:eastAsia="Cambria Math" w:cs="Cambria Math"/>
                <w:i/>
                <w:sz w:val="22"/>
                <w:szCs w:val="22"/>
                <w:lang w:val="en-US"/>
              </w:rPr>
            </m:ctrlPr>
          </m:dPr>
          <m:e>
            <m:sSub>
              <m:sSubPr>
                <m:ctrlPr>
                  <w:rPr>
                    <w:rFonts w:ascii="Cambria Math" w:hAnsi="Cambria Math" w:eastAsia="Cambria Math" w:cs="Cambria Math"/>
                    <w:i/>
                    <w:sz w:val="22"/>
                  </w:rPr>
                </m:ctrlPr>
              </m:sSubPr>
              <m:e>
                <m:r>
                  <w:rPr>
                    <w:rFonts w:hint="default" w:ascii="Cambria Math" w:hAnsi="Cambria Math" w:eastAsia="Cambria Math" w:cs="Cambria Math"/>
                    <w:sz w:val="22"/>
                    <w:szCs w:val="22"/>
                  </w:rPr>
                  <m:rPr>
                    <m:sty m:val="i"/>
                  </m:rPr>
                  <m:t>x</m:t>
                </m:r>
              </m:e>
              <m:sub>
                <m:r>
                  <w:rPr>
                    <w:rFonts w:hint="default" w:ascii="Cambria Math" w:hAnsi="Cambria Math" w:eastAsia="Cambria Math" w:cs="Cambria Math"/>
                    <w:sz w:val="22"/>
                    <w:szCs w:val="22"/>
                  </w:rPr>
                  <m:rPr>
                    <m:sty m:val="i"/>
                  </m:rPr>
                  <m:t>j</m:t>
                </m:r>
              </m:sub>
            </m:sSub>
            <m:r>
              <w:rPr>
                <w:rFonts w:hint="default" w:ascii="Cambria Math" w:hAnsi="Cambria Math" w:eastAsia="Cambria Math" w:cs="Cambria Math"/>
              </w:rPr>
              <m:rPr/>
              <m:t> ,</m:t>
            </m:r>
            <m:r>
              <w:rPr>
                <w:rFonts w:hint="default" w:ascii="Cambria Math" w:hAnsi="Cambria Math" w:eastAsia="Cambria Math" w:cs="Cambria Math"/>
              </w:rPr>
              <m:rPr/>
              <m:t> </m:t>
            </m:r>
            <m:sSub>
              <m:sSubPr>
                <m:ctrlPr>
                  <w:rPr>
                    <w:rFonts w:ascii="Cambria Math" w:hAnsi="Cambria Math" w:eastAsia="Cambria Math" w:cs="Cambria Math"/>
                    <w:i/>
                  </w:rPr>
                </m:ctrlPr>
              </m:sSubPr>
              <m:e>
                <m:r>
                  <w:rPr>
                    <w:rFonts w:hint="default" w:ascii="Cambria Math" w:hAnsi="Cambria Math" w:eastAsia="Cambria Math" w:cs="Cambria Math"/>
                  </w:rPr>
                  <m:rPr>
                    <m:sty m:val="i"/>
                  </m:rPr>
                  <m:t>y</m:t>
                </m:r>
              </m:e>
              <m:sub>
                <m:r>
                  <w:rPr>
                    <w:rFonts w:hint="default" w:ascii="Cambria Math" w:hAnsi="Cambria Math" w:eastAsia="Cambria Math" w:cs="Cambria Math"/>
                  </w:rPr>
                  <m:rPr>
                    <m:sty m:val="i"/>
                  </m:rPr>
                  <m:t>j</m:t>
                </m:r>
              </m:sub>
            </m:sSub>
            <m:r>
              <w:rPr>
                <w:rFonts w:hint="default" w:ascii="Cambria Math" w:hAnsi="Cambria Math" w:eastAsia="Cambria Math" w:cs="Cambria Math"/>
              </w:rPr>
              <m:rPr/>
              <m:t> ,</m:t>
            </m:r>
            <m:r>
              <w:rPr>
                <w:rFonts w:hint="default" w:ascii="Cambria Math" w:hAnsi="Cambria Math" w:eastAsia="Cambria Math" w:cs="Cambria Math"/>
              </w:rPr>
              <m:rPr/>
              <m:t> </m:t>
            </m:r>
            <m:r>
              <w:rPr>
                <w:rFonts w:hint="default" w:ascii="Cambria Math" w:hAnsi="Cambria Math" w:eastAsia="Cambria Math" w:cs="Cambria Math"/>
              </w:rPr>
              <m:rPr/>
              <m:t>δ</m:t>
            </m:r>
            <m:sSub>
              <m:sSubPr>
                <m:ctrlPr>
                  <w:rPr>
                    <w:rFonts w:ascii="Cambria Math" w:hAnsi="Cambria Math" w:eastAsia="Cambria Math" w:cs="Cambria Math"/>
                    <w:i/>
                  </w:rPr>
                </m:ctrlPr>
              </m:sSubPr>
              <m:e>
                <m:r>
                  <w:rPr>
                    <w:rFonts w:hint="default" w:ascii="Cambria Math" w:hAnsi="Cambria Math" w:eastAsia="Cambria Math" w:cs="Cambria Math"/>
                  </w:rPr>
                  <m:rPr>
                    <m:sty m:val="i"/>
                  </m:rPr>
                  <m:t>z</m:t>
                </m:r>
              </m:e>
              <m:sub>
                <m:r>
                  <w:rPr>
                    <w:rFonts w:hint="default" w:ascii="Cambria Math" w:hAnsi="Cambria Math" w:eastAsia="Cambria Math" w:cs="Cambria Math"/>
                  </w:rPr>
                  <m:rPr>
                    <m:sty m:val="i"/>
                  </m:rPr>
                  <m:t>j</m:t>
                </m:r>
              </m:sub>
            </m:sSub>
          </m:e>
        </m:d>
      </m:oMath>
      <w:r>
        <w:rPr>
          <w:rFonts w:ascii="DejaVu Serif" w:hAnsi="DejaVu Serif" w:eastAsia="DejaVu Serif" w:cs="DejaVu Serif"/>
          <w:sz w:val="22"/>
          <w:szCs w:val="22"/>
          <w:lang w:val="en-US"/>
        </w:rPr>
        <w:tab/>
        <w:t xml:space="preserve"> with j=1, 2, 3, 4. Then, </w:t>
      </w:r>
      <w:r>
        <w:rPr>
          <w:rFonts w:ascii="DejaVu Serif" w:hAnsi="DejaVu Serif" w:eastAsia="DejaVu Serif" w:cs="DejaVu Serif"/>
          <w:sz w:val="22"/>
          <w:szCs w:val="22"/>
          <w:lang w:val="en-US"/>
        </w:rPr>
        <w:t xml:space="preserve">the bias of z </w:t>
      </w:r>
      <m:oMath>
        <m:r>
          <w:rPr>
            <w:rFonts w:hint="default" w:ascii="Cambria Math" w:hAnsi="Cambria Math" w:eastAsia="Cambria Math" w:cs="Cambria Math"/>
            <w:sz w:val="22"/>
            <w:szCs w:val="22"/>
            <w:lang w:val="en-US"/>
          </w:rPr>
          <m:rPr/>
          <m:t>(δz)</m:t>
        </m:r>
      </m:oMath>
      <w:r>
        <w:rPr>
          <w:rFonts w:ascii="DejaVu Serif" w:hAnsi="DejaVu Serif" w:eastAsia="DejaVu Serif" w:cs="DejaVu Serif"/>
          <w:sz w:val="22"/>
          <w:szCs w:val="22"/>
          <w:lang w:val="en-US"/>
        </w:rPr>
        <w:t xml:space="preserve"> and slope (</w:t>
      </w:r>
      <m:oMath>
        <m:r>
          <w:rPr>
            <w:rFonts w:hint="default" w:ascii="Cambria Math" w:hAnsi="Cambria Math" w:eastAsia="Cambria Math" w:cs="Cambria Math"/>
            <w:sz w:val="22"/>
            <w:szCs w:val="22"/>
            <w:lang w:val="en-US"/>
          </w:rPr>
          <m:rPr/>
          <m:t>δ</m:t>
        </m:r>
        <m:acc>
          <m:accPr>
            <m:chr m:val="⃑"/>
            <m:ctrlPr>
              <w:rPr>
                <w:rFonts w:ascii="Cambria Math" w:hAnsi="Cambria Math" w:eastAsia="Cambria Math" w:cs="Cambria Math"/>
                <w:i/>
                <w:sz w:val="22"/>
                <w:lang w:val="en-US"/>
              </w:rPr>
            </m:ctrlPr>
          </m:accPr>
          <m:e>
            <m:r>
              <w:rPr>
                <w:rFonts w:hint="default" w:ascii="Cambria Math" w:hAnsi="Cambria Math" w:eastAsia="Cambria Math" w:cs="Cambria Math"/>
                <w:sz w:val="22"/>
                <w:szCs w:val="22"/>
                <w:lang w:val="en-US"/>
              </w:rPr>
              <m:rPr/>
              <m:t>n</m:t>
            </m:r>
          </m:e>
        </m:acc>
      </m:oMath>
      <w:r>
        <w:rPr>
          <w:rFonts w:ascii="DejaVu Serif" w:hAnsi="DejaVu Serif" w:eastAsia="DejaVu Serif" w:cs="DejaVu Serif"/>
          <w:sz w:val="22"/>
          <w:szCs w:val="22"/>
          <w:lang w:val="en-US"/>
        </w:rPr>
        <w:t xml:space="preserve">) at any point in the XY plane P=</w:t>
      </w:r>
      <m:oMath>
        <m:d>
          <m:dPr>
            <m:ctrlPr>
              <w:rPr>
                <w:rFonts w:ascii="Cambria Math" w:hAnsi="Cambria Math" w:eastAsia="Cambria Math" w:cs="Cambria Math"/>
                <w:i/>
                <w:sz w:val="22"/>
                <w:szCs w:val="22"/>
                <w:lang w:val="en-US"/>
              </w:rPr>
            </m:ctrlPr>
          </m:dPr>
          <m:e>
            <m:r>
              <w:rPr>
                <w:rFonts w:hint="default" w:ascii="Cambria Math" w:hAnsi="Cambria Math" w:eastAsia="Cambria Math" w:cs="Cambria Math"/>
                <w:sz w:val="22"/>
                <w:szCs w:val="22"/>
                <w:lang w:val="en-US"/>
              </w:rPr>
              <m:rPr>
                <m:sty m:val="i"/>
              </m:rPr>
              <m:t>x</m:t>
            </m:r>
            <m:r>
              <w:rPr>
                <w:rFonts w:hint="default" w:ascii="Cambria Math" w:hAnsi="Cambria Math" w:eastAsia="Cambria Math" w:cs="Cambria Math"/>
              </w:rPr>
              <m:rPr/>
              <m:t> ,</m:t>
            </m:r>
            <m:r>
              <w:rPr>
                <w:rFonts w:hint="default" w:ascii="Cambria Math" w:hAnsi="Cambria Math" w:eastAsia="Cambria Math" w:cs="Cambria Math"/>
              </w:rPr>
              <m:rPr/>
              <m:t> y</m:t>
            </m:r>
          </m:e>
        </m:d>
      </m:oMath>
      <w:r>
        <w:rPr>
          <w:rFonts w:ascii="DejaVu Serif" w:hAnsi="DejaVu Serif" w:eastAsia="DejaVu Serif" w:cs="DejaVu Serif"/>
          <w:sz w:val="22"/>
          <w:szCs w:val="22"/>
          <w:lang w:val="en-US"/>
        </w:rPr>
        <w:t xml:space="preserve"> can be determined by considering the two straight lines X and Y (respectively lying in the planes </w:t>
      </w:r>
      <m:oMath>
        <m:r>
          <w:rPr>
            <w:rFonts w:hint="default" w:ascii="Cambria Math" w:hAnsi="Cambria Math" w:eastAsia="Cambria Math" w:cs="Cambria Math"/>
          </w:rPr>
          <m:rPr/>
          <m:t>y</m:t>
        </m:r>
        <m:r>
          <w:rPr>
            <w:rFonts w:hint="default" w:ascii="Cambria Math" w:hAnsi="Cambria Math" w:eastAsia="Cambria Math" w:cs="Cambria Math"/>
          </w:rPr>
          <m:rPr/>
          <m:t>=cte</m:t>
        </m:r>
        <m:r>
          <w:rPr>
            <w:rFonts w:hint="default" w:ascii="Cambria Math" w:hAnsi="Cambria Math" w:eastAsia="Cambria Math" w:cs="Cambria Math"/>
          </w:rPr>
          <m:rPr/>
          <m:t> </m:t>
        </m:r>
      </m:oMath>
      <w:r>
        <w:rPr>
          <w:rFonts w:ascii="DejaVu Serif" w:hAnsi="DejaVu Serif" w:eastAsia="DejaVu Serif" w:cs="DejaVu Serif"/>
          <w:sz w:val="22"/>
          <w:szCs w:val="22"/>
          <w:lang w:val="en-US"/>
        </w:rPr>
        <w:t xml:space="preserve"> and </w:t>
      </w:r>
      <m:oMath>
        <m:r>
          <w:rPr>
            <w:rFonts w:hint="default" w:ascii="Cambria Math" w:hAnsi="Cambria Math" w:eastAsia="Cambria Math" w:cs="Cambria Math"/>
            <w:sz w:val="22"/>
            <w:szCs w:val="22"/>
            <w:lang w:val="en-US"/>
          </w:rPr>
          <m:rPr/>
          <m:t>x</m:t>
        </m:r>
        <m:r>
          <w:rPr>
            <w:rFonts w:hint="default" w:ascii="Cambria Math" w:hAnsi="Cambria Math" w:eastAsia="Cambria Math" w:cs="Cambria Math"/>
          </w:rPr>
          <m:rPr/>
          <m:t>=cte</m:t>
        </m:r>
      </m:oMath>
      <w:r>
        <w:rPr>
          <w:rFonts w:ascii="DejaVu Serif" w:hAnsi="DejaVu Serif" w:eastAsia="DejaVu Serif" w:cs="DejaVu Serif"/>
          <w:sz w:val="22"/>
          <w:szCs w:val="22"/>
          <w:lang w:val="en-US"/>
        </w:rPr>
        <w:t xml:space="preserve">) crossing the straight lines T&amp;B and L&amp;R, respectively: </w:t>
      </w:r>
      <m:oMath>
        <m:r>
          <w:rPr>
            <w:rFonts w:hint="default" w:ascii="Cambria Math" w:hAnsi="Cambria Math" w:eastAsia="Cambria Math" w:cs="Cambria Math"/>
            <w:sz w:val="22"/>
            <w:szCs w:val="22"/>
            <w:lang w:val="en-US"/>
          </w:rPr>
          <m:rPr/>
          <m:t>δz</m:t>
        </m:r>
      </m:oMath>
      <w:r>
        <w:rPr>
          <w:rFonts w:ascii="DejaVu Serif" w:hAnsi="DejaVu Serif" w:eastAsia="DejaVu Serif" w:cs="DejaVu Serif"/>
          <w:sz w:val="22"/>
          <w:szCs w:val="22"/>
          <w:lang w:val="en-US"/>
        </w:rPr>
        <w:t xml:space="preserve"> is equal to </w:t>
      </w:r>
      <m:oMath>
        <m:r>
          <w:rPr>
            <w:rFonts w:hint="default" w:ascii="Cambria Math" w:hAnsi="Cambria Math" w:eastAsia="Cambria Math" w:cs="Cambria Math"/>
            <w:sz w:val="22"/>
            <w:szCs w:val="22"/>
            <w:lang w:val="en-US"/>
          </w:rPr>
          <m:rPr/>
          <m:t>z</m:t>
        </m:r>
      </m:oMath>
      <w:r>
        <w:rPr>
          <w:rFonts w:ascii="DejaVu Serif" w:hAnsi="DejaVu Serif" w:eastAsia="DejaVu Serif" w:cs="DejaVu Serif"/>
          <w:sz w:val="22"/>
          <w:szCs w:val="22"/>
          <w:lang w:val="en-US"/>
        </w:rPr>
        <w:t xml:space="preserve"> of X or Y in P (X and Y intersect in P), while </w:t>
      </w:r>
      <w:r>
        <w:rPr>
          <w:rFonts w:ascii="DejaVu Serif" w:hAnsi="DejaVu Serif" w:eastAsia="DejaVu Serif" w:cs="DejaVu Serif"/>
          <w:sz w:val="22"/>
          <w:szCs w:val="22"/>
          <w:lang w:val="en-US"/>
        </w:rPr>
      </w:r>
      <m:oMath>
        <m:r>
          <w:rPr>
            <w:rFonts w:hint="default" w:ascii="Cambria Math" w:hAnsi="Cambria Math" w:eastAsia="Cambria Math" w:cs="Cambria Math"/>
            <w:sz w:val="22"/>
            <w:szCs w:val="22"/>
            <w:lang w:val="en-US"/>
          </w:rPr>
          <m:rPr/>
          <m:t>δ</m:t>
        </m:r>
        <m:acc>
          <m:accPr>
            <m:chr m:val="⃑"/>
            <m:ctrlPr>
              <w:rPr>
                <w:rFonts w:ascii="Cambria Math" w:hAnsi="Cambria Math" w:eastAsia="Cambria Math" w:cs="Cambria Math"/>
                <w:i/>
                <w:sz w:val="22"/>
                <w:lang w:val="en-US"/>
              </w:rPr>
            </m:ctrlPr>
          </m:accPr>
          <m:e>
            <m:r>
              <w:rPr>
                <w:rFonts w:hint="default" w:ascii="Cambria Math" w:hAnsi="Cambria Math" w:eastAsia="Cambria Math" w:cs="Cambria Math"/>
                <w:sz w:val="22"/>
                <w:szCs w:val="22"/>
                <w:lang w:val="en-US"/>
              </w:rPr>
              <m:rPr/>
              <m:t>n</m:t>
            </m:r>
          </m:e>
        </m:acc>
      </m:oMath>
      <w:r>
        <w:rPr>
          <w:rFonts w:ascii="DejaVu Serif" w:hAnsi="DejaVu Serif" w:eastAsia="DejaVu Serif" w:cs="DejaVu Serif"/>
          <w:sz w:val="22"/>
          <w:szCs w:val="22"/>
          <w:lang w:val="en-US"/>
        </w:rPr>
      </w:r>
      <m:oMath>
        <m:r>
          <w:rPr>
            <w:rFonts w:hint="default" w:ascii="Cambria Math" w:hAnsi="Cambria Math" w:eastAsia="Cambria Math" w:cs="Cambria Math"/>
          </w:rPr>
          <m:rPr/>
          <m:t> </m:t>
        </m:r>
        <m:r>
          <w:rPr>
            <w:rFonts w:hint="default" w:ascii="Cambria Math" w:hAnsi="Cambria Math" w:eastAsia="Cambria Math" w:cs="Cambria Math"/>
            <w:sz w:val="22"/>
            <w:szCs w:val="22"/>
            <w:lang w:val="en-US"/>
          </w:rPr>
          <m:rPr/>
          <m:t>≈</m:t>
        </m:r>
      </m:oMath>
      <w:r>
        <w:rPr>
          <w:rFonts w:ascii="DejaVu Serif" w:hAnsi="DejaVu Serif" w:eastAsia="DejaVu Serif" w:cs="DejaVu Serif"/>
        </w:rPr>
        <w:t xml:space="preserve"> </w:t>
      </w:r>
      <m:oMath>
        <m:d>
          <m:dPr>
            <m:ctrlPr>
              <w:rPr>
                <w:rFonts w:ascii="Cambria Math" w:hAnsi="Cambria Math" w:eastAsia="Cambria Math" w:cs="Cambria Math"/>
                <w:i/>
                <w:sz w:val="22"/>
                <w:szCs w:val="22"/>
                <w:lang w:val="en-US"/>
              </w:rPr>
            </m:ctrlPr>
          </m:dPr>
          <m:e>
            <m:sSub>
              <m:sSubPr>
                <m:ctrlPr>
                  <w:rPr>
                    <w:rFonts w:ascii="Cambria Math" w:hAnsi="Cambria Math" w:eastAsia="Cambria Math" w:cs="Cambria Math"/>
                    <w:i/>
                    <w:sz w:val="22"/>
                  </w:rPr>
                </m:ctrlPr>
              </m:sSubPr>
              <m:e>
                <m:r>
                  <w:rPr>
                    <w:rFonts w:hint="default" w:ascii="Cambria Math" w:hAnsi="Cambria Math" w:eastAsia="Cambria Math" w:cs="Cambria Math"/>
                    <w:sz w:val="22"/>
                    <w:szCs w:val="22"/>
                  </w:rPr>
                  <m:rPr>
                    <m:sty m:val="i"/>
                  </m:rPr>
                  <m:t>m</m:t>
                </m:r>
              </m:e>
              <m:sub>
                <m:r>
                  <w:rPr>
                    <w:rFonts w:hint="default" w:ascii="Cambria Math" w:hAnsi="Cambria Math" w:eastAsia="Cambria Math" w:cs="Cambria Math"/>
                    <w:sz w:val="22"/>
                    <w:szCs w:val="22"/>
                  </w:rPr>
                  <m:rPr>
                    <m:sty m:val="i"/>
                  </m:rPr>
                  <m:t>x</m:t>
                </m:r>
              </m:sub>
            </m:sSub>
            <m:r>
              <w:rPr>
                <w:rFonts w:hint="default" w:ascii="Cambria Math" w:hAnsi="Cambria Math" w:eastAsia="Cambria Math" w:cs="Cambria Math"/>
                <w:sz w:val="22"/>
                <w:szCs w:val="22"/>
                <w:lang w:val="en-US"/>
              </w:rPr>
              <m:rPr>
                <m:sty m:val="i"/>
              </m:rPr>
              <m:t>,</m:t>
            </m:r>
            <m:r>
              <w:rPr>
                <w:rFonts w:hint="default" w:ascii="Cambria Math" w:hAnsi="Cambria Math" w:eastAsia="Cambria Math" w:cs="Cambria Math"/>
              </w:rPr>
              <m:rPr/>
              <m:t> </m:t>
            </m:r>
            <m:sSub>
              <m:sSubPr>
                <m:ctrlPr>
                  <w:rPr>
                    <w:rFonts w:ascii="Cambria Math" w:hAnsi="Cambria Math" w:eastAsia="Cambria Math" w:cs="Cambria Math"/>
                    <w:i/>
                  </w:rPr>
                </m:ctrlPr>
              </m:sSubPr>
              <m:e>
                <m:r>
                  <w:rPr>
                    <w:rFonts w:hint="default" w:ascii="Cambria Math" w:hAnsi="Cambria Math" w:eastAsia="Cambria Math" w:cs="Cambria Math"/>
                  </w:rPr>
                  <m:rPr>
                    <m:sty m:val="i"/>
                  </m:rPr>
                  <m:t>m</m:t>
                </m:r>
              </m:e>
              <m:sub>
                <m:r>
                  <w:rPr>
                    <w:rFonts w:hint="default" w:ascii="Cambria Math" w:hAnsi="Cambria Math" w:eastAsia="Cambria Math" w:cs="Cambria Math"/>
                  </w:rPr>
                  <m:rPr>
                    <m:sty m:val="i"/>
                  </m:rPr>
                  <m:t>y</m:t>
                </m:r>
              </m:sub>
            </m:sSub>
            <m:r>
              <w:rPr>
                <w:rFonts w:hint="default" w:ascii="Cambria Math" w:hAnsi="Cambria Math" w:eastAsia="Cambria Math" w:cs="Cambria Math"/>
              </w:rPr>
              <m:rPr/>
              <m:t>,</m:t>
            </m:r>
            <m:r>
              <w:rPr>
                <w:rFonts w:hint="default" w:ascii="Cambria Math" w:hAnsi="Cambria Math" w:eastAsia="Cambria Math" w:cs="Cambria Math"/>
              </w:rPr>
              <m:rPr/>
              <m:t> </m:t>
            </m:r>
            <m:r>
              <w:rPr>
                <w:rFonts w:hint="default" w:ascii="Cambria Math" w:hAnsi="Cambria Math" w:eastAsia="Cambria Math" w:cs="Cambria Math"/>
              </w:rPr>
              <m:rPr/>
              <m:t>1</m:t>
            </m:r>
          </m:e>
        </m:d>
      </m:oMath>
      <w:r>
        <w:rPr>
          <w:rFonts w:ascii="DejaVu Serif" w:hAnsi="DejaVu Serif" w:eastAsia="DejaVu Serif" w:cs="DejaVu Serif"/>
          <w:sz w:val="22"/>
          <w:szCs w:val="22"/>
          <w:lang w:val="en-US"/>
        </w:rPr>
        <w:t xml:space="preserve">, where </w:t>
      </w:r>
      <m:oMath>
        <m:sSub>
          <m:sSubPr>
            <m:ctrlPr>
              <w:rPr>
                <w:rFonts w:ascii="Cambria Math" w:hAnsi="Cambria Math" w:eastAsia="Cambria Math" w:cs="Cambria Math"/>
                <w:i/>
                <w:sz w:val="22"/>
                <w:szCs w:val="22"/>
                <w:lang w:val="en-US"/>
              </w:rPr>
            </m:ctrlPr>
          </m:sSubPr>
          <m:e>
            <m:r>
              <w:rPr>
                <w:rFonts w:hint="default" w:ascii="Cambria Math" w:hAnsi="Cambria Math" w:eastAsia="Cambria Math" w:cs="Cambria Math"/>
                <w:sz w:val="22"/>
                <w:szCs w:val="22"/>
                <w:lang w:val="en-US"/>
              </w:rPr>
              <m:rPr>
                <m:sty m:val="i"/>
              </m:rPr>
              <m:t>m</m:t>
            </m:r>
          </m:e>
          <m:sub>
            <m:r>
              <w:rPr>
                <w:rFonts w:hint="default" w:ascii="Cambria Math" w:hAnsi="Cambria Math" w:eastAsia="Cambria Math" w:cs="Cambria Math"/>
                <w:sz w:val="22"/>
                <w:szCs w:val="22"/>
                <w:lang w:val="en-US"/>
              </w:rPr>
              <m:rPr>
                <m:sty m:val="i"/>
              </m:rPr>
              <m:t>x</m:t>
            </m:r>
          </m:sub>
        </m:sSub>
      </m:oMath>
      <w:r>
        <w:rPr>
          <w:rFonts w:ascii="DejaVu Serif" w:hAnsi="DejaVu Serif" w:eastAsia="DejaVu Serif" w:cs="DejaVu Serif"/>
          <w:sz w:val="22"/>
          <w:szCs w:val="22"/>
          <w:lang w:val="en-US"/>
        </w:rPr>
        <w:t xml:space="preserve"> and </w:t>
      </w:r>
      <m:oMath>
        <m:sSub>
          <m:sSubPr>
            <m:ctrlPr>
              <w:rPr>
                <w:rFonts w:ascii="Cambria Math" w:hAnsi="Cambria Math" w:eastAsia="Cambria Math" w:cs="Cambria Math"/>
                <w:i/>
                <w:sz w:val="22"/>
                <w:szCs w:val="22"/>
                <w:lang w:val="en-US"/>
              </w:rPr>
            </m:ctrlPr>
          </m:sSubPr>
          <m:e>
            <m:r>
              <w:rPr>
                <w:rFonts w:hint="default" w:ascii="Cambria Math" w:hAnsi="Cambria Math" w:eastAsia="Cambria Math" w:cs="Cambria Math"/>
                <w:sz w:val="22"/>
                <w:szCs w:val="22"/>
                <w:lang w:val="en-US"/>
              </w:rPr>
              <m:rPr>
                <m:sty m:val="i"/>
              </m:rPr>
              <m:t>m</m:t>
            </m:r>
          </m:e>
          <m:sub>
            <m:r>
              <w:rPr>
                <w:rFonts w:hint="default" w:ascii="Cambria Math" w:hAnsi="Cambria Math" w:eastAsia="Cambria Math" w:cs="Cambria Math"/>
                <w:sz w:val="22"/>
                <w:szCs w:val="22"/>
                <w:lang w:val="en-US"/>
              </w:rPr>
              <m:rPr>
                <m:sty m:val="i"/>
              </m:rPr>
              <m:t>y</m:t>
            </m:r>
          </m:sub>
        </m:sSub>
      </m:oMath>
      <w:r>
        <w:rPr>
          <w:rFonts w:ascii="DejaVu Serif" w:hAnsi="DejaVu Serif" w:eastAsia="DejaVu Serif" w:cs="DejaVu Serif"/>
          <w:sz w:val="22"/>
          <w:szCs w:val="22"/>
          <w:lang w:val="en-US"/>
        </w:rPr>
        <w:t xml:space="preserve"> are the angular coefficients of the straight lines X and Y, respectively.</w:t>
      </w:r>
      <w:r>
        <w:rPr>
          <w:rFonts w:ascii="DejaVu Serif" w:hAnsi="DejaVu Serif" w:cs="DejaVu Serif"/>
          <w:sz w:val="22"/>
          <w:szCs w:val="22"/>
        </w:rPr>
      </w:r>
      <w:r>
        <w:rPr>
          <w:rFonts w:ascii="DejaVu Serif" w:hAnsi="DejaVu Serif" w:cs="DejaVu Serif"/>
          <w:sz w:val="22"/>
          <w:szCs w:val="22"/>
        </w:rPr>
      </w:r>
    </w:p>
    <w:p>
      <w:pPr>
        <w:pBdr/>
        <w:spacing w:after="198" w:before="198" w:line="360" w:lineRule="auto"/>
        <w:ind/>
        <w:jc w:val="both"/>
        <w:rPr>
          <w:rFonts w:hint="eastAsia" w:ascii="DejaVu Serif" w:hAnsi="DejaVu Serif" w:cs="DejaVu Serif"/>
          <w:sz w:val="22"/>
          <w:szCs w:val="22"/>
        </w:rPr>
      </w:pPr>
      <w:r>
        <w:rPr>
          <w:rFonts w:ascii="DejaVu Serif" w:hAnsi="DejaVu Serif" w:eastAsia="DejaVu Serif" w:cs="DejaVu Serif"/>
          <w:sz w:val="22"/>
          <w:szCs w:val="22"/>
          <w:lang w:val="en-US"/>
        </w:rPr>
        <w:t xml:space="preserve">Such a software realignment acts like a shift and a twist of the surface which extent depends on the </w:t>
      </w:r>
      <w:r>
        <w:rPr>
          <w:rFonts w:ascii="DejaVu Serif" w:hAnsi="DejaVu Serif" w:eastAsia="DejaVu Serif" w:cs="DejaVu Serif"/>
          <w:sz w:val="22"/>
          <w:szCs w:val="22"/>
          <w:lang w:val="en-US"/>
        </w:rPr>
        <w:t xml:space="preserve">x,y</w:t>
      </w:r>
      <w:r>
        <w:rPr>
          <w:rFonts w:ascii="DejaVu Serif" w:hAnsi="DejaVu Serif" w:eastAsia="DejaVu Serif" w:cs="DejaVu Serif"/>
          <w:sz w:val="22"/>
          <w:szCs w:val="22"/>
          <w:lang w:val="en-US"/>
        </w:rPr>
        <w:t xml:space="preserve"> coordinates of the point of application. </w:t>
      </w:r>
      <w:r>
        <w:rPr>
          <w:rFonts w:hint="eastAsia" w:ascii="DejaVu Serif" w:hAnsi="DejaVu Serif" w:cs="DejaVu Serif"/>
          <w:sz w:val="22"/>
          <w:szCs w:val="22"/>
        </w:rPr>
      </w:r>
      <w:r>
        <w:rPr>
          <w:rFonts w:hint="eastAsia" w:ascii="DejaVu Serif" w:hAnsi="DejaVu Serif" w:cs="DejaVu Serif"/>
          <w:sz w:val="22"/>
          <w:szCs w:val="22"/>
        </w:rPr>
      </w:r>
    </w:p>
    <w:p>
      <w:pPr>
        <w:pBdr/>
        <w:spacing w:after="198" w:before="198" w:line="360" w:lineRule="auto"/>
        <w:ind/>
        <w:jc w:val="both"/>
        <w:rPr>
          <w:rFonts w:ascii="DejaVu Serif" w:hAnsi="DejaVu Serif" w:cs="DejaVu Serif"/>
          <w:sz w:val="22"/>
          <w:szCs w:val="22"/>
          <w:highlight w:val="none"/>
        </w:rPr>
      </w:pPr>
      <w:r>
        <w:rPr>
          <w:rFonts w:ascii="DejaVu Serif" w:hAnsi="DejaVu Serif" w:eastAsia="DejaVu Serif" w:cs="DejaVu Serif"/>
          <w:sz w:val="22"/>
          <w:szCs w:val="22"/>
          <w:lang w:val="en-US"/>
        </w:rPr>
        <w:t xml:space="preserve">Once the data of all participants are loaded and unbiased with the option “SW realignment by devZ_ideal” (i.e. the difference </w:t>
      </w:r>
      <m:oMath>
        <m:sSub>
          <m:sSubPr>
            <m:ctrlPr>
              <w:rPr>
                <w:rFonts w:ascii="Cambria Math" w:hAnsi="Cambria Math" w:eastAsia="Cambria Math" w:cs="Cambria Math"/>
                <w:i/>
                <w:sz w:val="22"/>
                <w:szCs w:val="22"/>
                <w:lang w:val="en-US"/>
              </w:rPr>
            </m:ctrlPr>
          </m:sSubPr>
          <m:e>
            <m:r>
              <w:rPr>
                <w:rFonts w:hint="default" w:ascii="Cambria Math" w:hAnsi="Cambria Math" w:eastAsia="Cambria Math" w:cs="Cambria Math"/>
                <w:sz w:val="22"/>
                <w:szCs w:val="22"/>
                <w:lang w:val="en-US"/>
              </w:rPr>
              <m:rPr>
                <m:sty m:val="i"/>
              </m:rPr>
              <m:t>z</m:t>
            </m:r>
            <m:r>
              <w:rPr>
                <w:rFonts w:hint="default" w:ascii="Cambria Math" w:hAnsi="Cambria Math" w:eastAsia="Cambria Math" w:cs="Cambria Math"/>
              </w:rPr>
              <m:rPr/>
              <m:t>-</m:t>
            </m:r>
            <m:r>
              <w:rPr>
                <w:rFonts w:hint="default" w:ascii="Cambria Math" w:hAnsi="Cambria Math" w:eastAsia="Cambria Math" w:cs="Cambria Math"/>
                <w:sz w:val="22"/>
                <w:szCs w:val="22"/>
                <w:lang w:val="en-US"/>
              </w:rPr>
              <m:rPr>
                <m:sty m:val="i"/>
              </m:rPr>
              <m:t>z</m:t>
            </m:r>
          </m:e>
          <m:sub>
            <m:r>
              <w:rPr>
                <w:rFonts w:hint="default" w:ascii="Cambria Math" w:hAnsi="Cambria Math" w:eastAsia="Cambria Math" w:cs="Cambria Math"/>
                <w:sz w:val="22"/>
                <w:szCs w:val="22"/>
                <w:lang w:val="en-US"/>
              </w:rPr>
              <m:rPr>
                <m:sty m:val="i"/>
              </m:rPr>
              <m:t>ideal</m:t>
            </m:r>
          </m:sub>
        </m:sSub>
      </m:oMath>
      <w:r>
        <w:rPr>
          <w:rFonts w:ascii="DejaVu Serif" w:hAnsi="DejaVu Serif" w:eastAsia="DejaVu Serif" w:cs="DejaVu Serif"/>
          <w:sz w:val="22"/>
          <w:szCs w:val="22"/>
          <w:lang w:val="en-US"/>
        </w:rPr>
        <w:t xml:space="preserve"> calculated by the software on the basis of z values provided by the participant), the </w:t>
      </w:r>
      <w:r>
        <w:rPr>
          <w:rFonts w:ascii="DejaVu Serif" w:hAnsi="DejaVu Serif" w:eastAsia="DejaVu Serif" w:cs="DejaVu Serif"/>
          <w:sz w:val="22"/>
          <w:szCs w:val="22"/>
          <w:lang w:val="en-US"/>
        </w:rPr>
        <w:t xml:space="preserve">RRcomparator</w:t>
      </w:r>
      <w:r>
        <w:rPr>
          <w:rFonts w:ascii="DejaVu Serif" w:hAnsi="DejaVu Serif" w:eastAsia="DejaVu Serif" w:cs="DejaVu Serif"/>
          <w:sz w:val="22"/>
          <w:szCs w:val="22"/>
          <w:lang w:val="en-US"/>
        </w:rPr>
        <w:t xml:space="preserve"> software allows to compare the results </w:t>
      </w:r>
      <w:r>
        <w:rPr>
          <w:rFonts w:ascii="DejaVu Serif" w:hAnsi="DejaVu Serif" w:eastAsia="DejaVu Serif" w:cs="DejaVu Serif"/>
          <w:sz w:val="22"/>
          <w:szCs w:val="22"/>
          <w:lang w:val="en-US"/>
        </w:rPr>
        <w:t xml:space="preserve">obtained</w:t>
      </w:r>
      <w:r>
        <w:rPr>
          <w:rFonts w:ascii="DejaVu Serif" w:hAnsi="DejaVu Serif" w:eastAsia="DejaVu Serif" w:cs="DejaVu Serif"/>
          <w:sz w:val="22"/>
          <w:szCs w:val="22"/>
          <w:lang w:val="en-US"/>
        </w:rPr>
        <w:t xml:space="preserve"> </w:t>
      </w:r>
      <w:r>
        <w:rPr>
          <w:rFonts w:ascii="DejaVu Serif" w:hAnsi="DejaVu Serif" w:eastAsia="DejaVu Serif" w:cs="DejaVu Serif"/>
          <w:sz w:val="22"/>
          <w:szCs w:val="22"/>
          <w:lang w:val="en-US"/>
        </w:rPr>
        <w:t xml:space="preserve">by each participant</w:t>
      </w:r>
      <w:r>
        <w:rPr>
          <w:rFonts w:ascii="DejaVu Serif" w:hAnsi="DejaVu Serif" w:eastAsia="DejaVu Serif" w:cs="DejaVu Serif"/>
          <w:sz w:val="22"/>
          <w:szCs w:val="22"/>
          <w:lang w:val="en-US"/>
        </w:rPr>
        <w:t xml:space="preserve"> with the mean surface, displaying mean, </w:t>
      </w:r>
      <w:r>
        <w:rPr>
          <w:rFonts w:ascii="DejaVu Serif" w:hAnsi="DejaVu Serif" w:eastAsia="DejaVu Serif" w:cs="DejaVu Serif"/>
          <w:sz w:val="22"/>
          <w:szCs w:val="22"/>
          <w:lang w:val="en-US"/>
        </w:rPr>
        <w:t xml:space="preserve">RMS</w:t>
      </w:r>
      <w:r>
        <w:rPr>
          <w:rFonts w:ascii="DejaVu Serif" w:hAnsi="DejaVu Serif" w:eastAsia="DejaVu Serif" w:cs="DejaVu Serif"/>
          <w:sz w:val="22"/>
          <w:szCs w:val="22"/>
          <w:lang w:val="en-US"/>
        </w:rPr>
        <w:t xml:space="preserve"> and Peak-Valley of the difference (see the bottom of the GUI shown in Fig. 3-1); to make more homogeneous the comparison the option “Limited to the common XY area” is ticked.</w:t>
      </w:r>
      <w:r>
        <w:rPr>
          <w:rFonts w:ascii="DejaVu Serif" w:hAnsi="DejaVu Serif" w:cs="DejaVu Serif"/>
          <w:sz w:val="22"/>
          <w:szCs w:val="22"/>
          <w:highlight w:val="none"/>
        </w:rPr>
      </w:r>
      <w:r>
        <w:rPr>
          <w:rFonts w:ascii="DejaVu Serif" w:hAnsi="DejaVu Serif" w:cs="DejaVu Serif"/>
          <w:sz w:val="22"/>
          <w:szCs w:val="22"/>
          <w:highlight w:val="none"/>
        </w:rPr>
      </w:r>
    </w:p>
    <w:p>
      <w:pPr>
        <w:pBdr/>
        <w:spacing w:line="360" w:lineRule="auto"/>
        <w:ind/>
        <w:jc w:val="both"/>
        <w:rPr>
          <w:rFonts w:hint="eastAsia" w:ascii="DejaVu Serif" w:hAnsi="DejaVu Serif" w:cs="DejaVu Serif"/>
          <w:sz w:val="22"/>
          <w:szCs w:val="22"/>
        </w:rPr>
      </w:pPr>
      <w:r>
        <w:rPr>
          <w:rFonts w:ascii="DejaVu Serif" w:hAnsi="DejaVu Serif" w:eastAsia="DejaVu Serif" w:cs="DejaVu Serif"/>
          <w:sz w:val="22"/>
          <w:szCs w:val="22"/>
          <w:lang w:val="en-US"/>
        </w:rPr>
        <w:t xml:space="preserve">Tables 4.2-1, 4.2-2 and 4.2.3 summarize the deviations (RMS) respectively for z, </w:t>
      </w:r>
      <w:r>
        <w:rPr>
          <w:rFonts w:ascii="DejaVu Serif" w:hAnsi="DejaVu Serif" w:eastAsia="DejaVu Serif" w:cs="DejaVu Serif"/>
          <w:sz w:val="22"/>
          <w:szCs w:val="22"/>
          <w:lang w:val="en-US"/>
        </w:rPr>
        <w:t xml:space="preserve">slopeX</w:t>
      </w:r>
      <w:r>
        <w:rPr>
          <w:rFonts w:ascii="DejaVu Serif" w:hAnsi="DejaVu Serif" w:eastAsia="DejaVu Serif" w:cs="DejaVu Serif"/>
          <w:sz w:val="22"/>
          <w:szCs w:val="22"/>
          <w:lang w:val="en-US"/>
        </w:rPr>
        <w:t xml:space="preserve"> and </w:t>
      </w:r>
      <w:r>
        <w:rPr>
          <w:rFonts w:ascii="DejaVu Serif" w:hAnsi="DejaVu Serif" w:eastAsia="DejaVu Serif" w:cs="DejaVu Serif"/>
          <w:sz w:val="22"/>
          <w:szCs w:val="22"/>
          <w:lang w:val="en-US"/>
        </w:rPr>
        <w:t xml:space="preserve">slopeY</w:t>
      </w:r>
      <w:r>
        <w:rPr>
          <w:rFonts w:ascii="DejaVu Serif" w:hAnsi="DejaVu Serif" w:eastAsia="DejaVu Serif" w:cs="DejaVu Serif"/>
          <w:sz w:val="22"/>
          <w:szCs w:val="22"/>
          <w:lang w:val="en-US"/>
        </w:rPr>
        <w:t xml:space="preserve">, for participants and specimen; the minimum and maximum values are highli</w:t>
      </w:r>
      <w:r>
        <w:rPr>
          <w:rFonts w:ascii="DejaVu Serif" w:hAnsi="DejaVu Serif" w:eastAsia="DejaVu Serif" w:cs="DejaVu Serif"/>
          <w:sz w:val="22"/>
          <w:szCs w:val="22"/>
          <w:lang w:val="en-US"/>
        </w:rPr>
        <w:t xml:space="preserve">gh</w:t>
      </w:r>
      <w:r>
        <w:rPr>
          <w:rFonts w:ascii="DejaVu Serif" w:hAnsi="DejaVu Serif" w:eastAsia="DejaVu Serif" w:cs="DejaVu Serif"/>
          <w:sz w:val="22"/>
          <w:szCs w:val="22"/>
          <w:lang w:val="en-US"/>
        </w:rPr>
        <w:t xml:space="preserve">ted in </w:t>
      </w:r>
      <w:r>
        <w:rPr>
          <w:rFonts w:ascii="DejaVu Serif" w:hAnsi="DejaVu Serif" w:eastAsia="DejaVu Serif" w:cs="DejaVu Serif"/>
          <w:i/>
          <w:iCs/>
          <w:sz w:val="22"/>
          <w:szCs w:val="22"/>
          <w:u w:val="single"/>
          <w:lang w:val="en-US"/>
        </w:rPr>
        <w:t xml:space="preserve">italic</w:t>
      </w:r>
      <w:r>
        <w:rPr>
          <w:rFonts w:ascii="DejaVu Serif" w:hAnsi="DejaVu Serif" w:eastAsia="DejaVu Serif" w:cs="DejaVu Serif"/>
          <w:sz w:val="22"/>
          <w:szCs w:val="22"/>
          <w:lang w:val="en-US"/>
        </w:rPr>
        <w:t xml:space="preserve"> and </w:t>
      </w:r>
      <w:r>
        <w:rPr>
          <w:rFonts w:ascii="DejaVu Serif" w:hAnsi="DejaVu Serif" w:eastAsia="DejaVu Serif" w:cs="DejaVu Serif"/>
          <w:b/>
          <w:bCs/>
          <w:sz w:val="22"/>
          <w:szCs w:val="22"/>
          <w:lang w:val="en-US"/>
        </w:rPr>
        <w:t xml:space="preserve">bold</w:t>
      </w:r>
      <w:r>
        <w:rPr>
          <w:rFonts w:ascii="DejaVu Serif" w:hAnsi="DejaVu Serif" w:eastAsia="DejaVu Serif" w:cs="DejaVu Serif"/>
          <w:sz w:val="22"/>
          <w:szCs w:val="22"/>
          <w:lang w:val="en-US"/>
        </w:rPr>
        <w:t xml:space="preserve">, respectively.</w:t>
      </w:r>
      <w:r>
        <w:rPr>
          <w:rFonts w:hint="eastAsia" w:ascii="DejaVu Serif" w:hAnsi="DejaVu Serif" w:cs="DejaVu Serif"/>
          <w:sz w:val="22"/>
          <w:szCs w:val="22"/>
        </w:rPr>
      </w:r>
      <w:r>
        <w:rPr>
          <w:rFonts w:hint="eastAsia" w:ascii="DejaVu Serif" w:hAnsi="DejaVu Serif" w:cs="DejaVu Serif"/>
          <w:sz w:val="22"/>
          <w:szCs w:val="22"/>
        </w:rPr>
      </w:r>
    </w:p>
    <w:p>
      <w:pPr>
        <w:pBdr/>
        <w:spacing w:after="0" w:afterAutospacing="0" w:before="0" w:beforeAutospacing="0" w:line="17" w:lineRule="atLeast"/>
        <w:ind/>
        <w:jc w:val="both"/>
        <w:rPr>
          <w:lang w:val="en-US"/>
        </w:rPr>
      </w:pPr>
      <w:r>
        <w:rPr>
          <w:lang w:val="en-US"/>
        </w:rPr>
      </w:r>
      <w:r>
        <w:rPr>
          <w:lang w:val="en-US"/>
        </w:rPr>
      </w:r>
      <w:r>
        <w:rPr>
          <w:lang w:val="en-US"/>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556"/>
        <w:gridCol w:w="1557"/>
        <w:gridCol w:w="1982"/>
        <w:gridCol w:w="1982"/>
        <w:gridCol w:w="1981"/>
      </w:tblGrid>
      <w:tr>
        <w:trPr>
          <w:trHeight w:val="389"/>
        </w:trPr>
        <w:tc>
          <w:tcPr>
            <w:gridSpan w:val="5"/>
            <w:shd w:val="clear" w:color="ffffff" w:fill="ffffff"/>
            <w:tcBorders>
              <w:top w:val="single" w:color="c0c0c0" w:sz="4" w:space="0"/>
              <w:left w:val="single" w:color="c0c0c0" w:sz="4" w:space="0"/>
              <w:bottom w:val="single" w:color="000000" w:sz="4" w:space="0"/>
              <w:right w:val="single" w:color="c0c0c0" w:sz="4" w:space="0"/>
            </w:tcBorders>
            <w:tcW w:w="9068" w:type="dxa"/>
            <w:vAlign w:val="center"/>
            <w:vMerge w:val="restart"/>
            <w:textDirection w:val="lrTb"/>
            <w:noWrap w:val="false"/>
          </w:tcPr>
          <w:p>
            <w:pPr>
              <w:pStyle w:val="1284"/>
              <w:pBdr/>
              <w:spacing w:after="0" w:afterAutospacing="0" w:before="0" w:beforeAutospacing="0" w:line="17" w:lineRule="atLeast"/>
              <w:ind/>
              <w:rPr>
                <w:rFonts w:ascii="DejaVu Serif" w:hAnsi="DejaVu Serif" w:cs="DejaVu Serif"/>
              </w:rPr>
            </w:pPr>
            <w:r>
              <w:rPr>
                <w:rFonts w:ascii="DejaVu Serif" w:hAnsi="DejaVu Serif" w:eastAsia="DejaVu Serif" w:cs="DejaVu Serif"/>
                <w:lang w:val="en-US"/>
              </w:rPr>
              <w:t xml:space="preserve">Tab 4.2-1. RMS z deviation (mm) from the mean surface</w:t>
            </w:r>
            <w:r>
              <w:rPr>
                <w:rFonts w:ascii="DejaVu Serif" w:hAnsi="DejaVu Serif" w:cs="DejaVu Serif"/>
              </w:rPr>
            </w:r>
            <w:r>
              <w:rPr>
                <w:rFonts w:ascii="DejaVu Serif" w:hAnsi="DejaVu Serif" w:cs="DejaVu Serif"/>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558" w:type="dxa"/>
            <w:vAlign w:val="center"/>
            <w:vMerge w:val="restart"/>
            <w:textDirection w:val="lrTb"/>
            <w:noWrap w:val="false"/>
          </w:tcPr>
          <w:p>
            <w:pPr>
              <w:pBdr/>
              <w:spacing w:after="0" w:afterAutospacing="0" w:before="0" w:beforeAutospacing="0" w:line="283" w:lineRule="atLeast"/>
              <w:ind/>
              <w:jc w:val="center"/>
              <w:rPr>
                <w:rFonts w:hint="eastAsia" w:ascii="DejaVu Serif" w:hAnsi="DejaVu Serif" w:cs="DejaVu Serif"/>
                <w:sz w:val="22"/>
                <w:szCs w:val="22"/>
              </w:rPr>
            </w:pPr>
            <w:r>
              <w:rPr>
                <w:rFonts w:hint="eastAsia" w:ascii="DejaVu Serif" w:hAnsi="DejaVu Serif" w:eastAsia="DejaVu Serif" w:cs="DejaVu Serif"/>
                <w:sz w:val="20"/>
                <w:szCs w:val="20"/>
                <w:lang w:val="en-US"/>
              </w:rPr>
            </w:r>
            <w:r>
              <w:rPr>
                <w:rFonts w:hint="eastAsia" w:ascii="DejaVu Serif" w:hAnsi="DejaVu Serif" w:cs="DejaVu Serif"/>
                <w:sz w:val="20"/>
                <w:szCs w:val="20"/>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559" w:type="dxa"/>
            <w:vAlign w:val="center"/>
            <w:vMerge w:val="restart"/>
            <w:textDirection w:val="lrTb"/>
            <w:noWrap w:val="false"/>
          </w:tcPr>
          <w:p>
            <w:pPr>
              <w:pBdr/>
              <w:spacing w:after="0" w:afterAutospacing="0" w:before="0" w:beforeAutospacing="0" w:line="283" w:lineRule="atLeast"/>
              <w:ind/>
              <w:jc w:val="center"/>
              <w:rPr>
                <w:rFonts w:hint="eastAsia" w:ascii="DejaVu Serif" w:hAnsi="DejaVu Serif" w:cs="DejaVu Serif"/>
                <w:sz w:val="22"/>
                <w:szCs w:val="22"/>
              </w:rPr>
            </w:pPr>
            <w:r>
              <w:rPr>
                <w:rFonts w:ascii="DejaVu Serif" w:hAnsi="DejaVu Serif" w:eastAsia="DejaVu Serif" w:cs="DejaVu Serif"/>
                <w:sz w:val="20"/>
                <w:szCs w:val="20"/>
                <w:lang w:val="en-US"/>
              </w:rPr>
              <w:t xml:space="preserve">ENEA</w:t>
            </w:r>
            <w:r>
              <w:rPr>
                <w:rFonts w:hint="eastAsia" w:ascii="DejaVu Serif" w:hAnsi="DejaVu Serif" w:cs="DejaVu Serif"/>
                <w:sz w:val="20"/>
                <w:szCs w:val="20"/>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vMerge w:val="restart"/>
            <w:textDirection w:val="lrTb"/>
            <w:noWrap w:val="false"/>
          </w:tcPr>
          <w:p>
            <w:pPr>
              <w:pBdr/>
              <w:spacing w:after="0" w:afterAutospacing="0" w:before="0" w:beforeAutospacing="0" w:line="283" w:lineRule="atLeast"/>
              <w:ind/>
              <w:jc w:val="center"/>
              <w:rPr>
                <w:rFonts w:hint="eastAsia" w:ascii="DejaVu Serif" w:hAnsi="DejaVu Serif" w:cs="DejaVu Serif"/>
                <w:sz w:val="22"/>
                <w:szCs w:val="22"/>
              </w:rPr>
            </w:pPr>
            <w:r>
              <w:rPr>
                <w:rFonts w:ascii="DejaVu Serif" w:hAnsi="DejaVu Serif" w:eastAsia="DejaVu Serif" w:cs="DejaVu Serif"/>
                <w:sz w:val="20"/>
                <w:szCs w:val="20"/>
                <w:lang w:val="en-US"/>
              </w:rPr>
              <w:t xml:space="preserve">F-ISE</w:t>
            </w:r>
            <w:r>
              <w:rPr>
                <w:rFonts w:hint="eastAsia" w:ascii="DejaVu Serif" w:hAnsi="DejaVu Serif" w:cs="DejaVu Serif"/>
                <w:sz w:val="20"/>
                <w:szCs w:val="20"/>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vMerge w:val="restart"/>
            <w:textDirection w:val="lrTb"/>
            <w:noWrap w:val="false"/>
          </w:tcPr>
          <w:p>
            <w:pPr>
              <w:pBdr/>
              <w:spacing w:after="0" w:afterAutospacing="0" w:before="0" w:beforeAutospacing="0" w:line="283" w:lineRule="atLeast"/>
              <w:ind/>
              <w:jc w:val="center"/>
              <w:rPr>
                <w:rFonts w:hint="eastAsia" w:ascii="DejaVu Serif" w:hAnsi="DejaVu Serif" w:cs="DejaVu Serif"/>
                <w:sz w:val="22"/>
                <w:szCs w:val="22"/>
              </w:rPr>
            </w:pPr>
            <w:r>
              <w:rPr>
                <w:rFonts w:ascii="DejaVu Serif" w:hAnsi="DejaVu Serif" w:eastAsia="DejaVu Serif" w:cs="DejaVu Serif"/>
                <w:sz w:val="20"/>
                <w:szCs w:val="20"/>
                <w:lang w:val="en-US"/>
              </w:rPr>
              <w:t xml:space="preserve">DLR</w:t>
            </w:r>
            <w:r>
              <w:rPr>
                <w:rFonts w:hint="eastAsia" w:ascii="DejaVu Serif" w:hAnsi="DejaVu Serif" w:cs="DejaVu Serif"/>
                <w:sz w:val="20"/>
                <w:szCs w:val="20"/>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982" w:type="dxa"/>
            <w:vAlign w:val="center"/>
            <w:textDirection w:val="lrTb"/>
            <w:noWrap w:val="false"/>
          </w:tcPr>
          <w:p>
            <w:pPr>
              <w:pBdr/>
              <w:spacing w:after="0" w:afterAutospacing="0" w:before="0" w:beforeAutospacing="0" w:line="283" w:lineRule="atLeast"/>
              <w:ind/>
              <w:jc w:val="center"/>
              <w:rPr>
                <w:rFonts w:hint="eastAsia" w:ascii="DejaVu Serif" w:hAnsi="DejaVu Serif" w:cs="DejaVu Serif"/>
                <w:sz w:val="22"/>
                <w:szCs w:val="22"/>
              </w:rPr>
            </w:pPr>
            <w:r>
              <w:rPr>
                <w:rFonts w:ascii="DejaVu Serif" w:hAnsi="DejaVu Serif" w:eastAsia="DejaVu Serif" w:cs="DejaVu Serif"/>
                <w:sz w:val="20"/>
                <w:szCs w:val="20"/>
                <w:lang w:val="en-US"/>
              </w:rPr>
              <w:t xml:space="preserve">SANDIA</w:t>
            </w:r>
            <w:r>
              <w:rPr>
                <w:rFonts w:hint="eastAsia" w:ascii="DejaVu Serif" w:hAnsi="DejaVu Serif" w:cs="DejaVu Serif"/>
                <w:sz w:val="20"/>
                <w:szCs w:val="20"/>
              </w:rPr>
            </w:r>
            <w:r>
              <w:rPr>
                <w:rFonts w:hint="eastAsia" w:ascii="DejaVu Serif" w:hAnsi="DejaVu Serif" w:cs="DejaVu Serif"/>
                <w:sz w:val="22"/>
                <w:szCs w:val="22"/>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558" w:type="dxa"/>
            <w:vAlign w:val="center"/>
            <w:vMerge w:val="restart"/>
            <w:textDirection w:val="lrTb"/>
            <w:noWrap w:val="false"/>
          </w:tcPr>
          <w:p>
            <w:pPr>
              <w:pBdr/>
              <w:spacing w:after="0" w:afterAutospacing="0" w:before="0" w:beforeAutospacing="0" w:line="283" w:lineRule="atLeast"/>
              <w:ind/>
              <w:jc w:val="center"/>
              <w:rPr>
                <w:rFonts w:hint="eastAsia" w:ascii="DejaVu Serif" w:hAnsi="DejaVu Serif" w:cs="DejaVu Serif"/>
                <w:sz w:val="22"/>
                <w:szCs w:val="22"/>
              </w:rPr>
            </w:pPr>
            <w:r>
              <w:rPr>
                <w:rFonts w:ascii="DejaVu Serif" w:hAnsi="DejaVu Serif" w:eastAsia="DejaVu Serif" w:cs="DejaVu Serif"/>
                <w:sz w:val="20"/>
                <w:szCs w:val="20"/>
                <w:lang w:val="en-US"/>
              </w:rPr>
              <w:t xml:space="preserve">Inner#60</w:t>
            </w:r>
            <w:r>
              <w:rPr>
                <w:rFonts w:hint="eastAsia" w:ascii="DejaVu Serif" w:hAnsi="DejaVu Serif" w:cs="DejaVu Serif"/>
                <w:sz w:val="20"/>
                <w:szCs w:val="20"/>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559" w:type="dxa"/>
            <w:vAlign w:val="center"/>
            <w:vMerge w:val="restart"/>
            <w:textDirection w:val="lrTb"/>
            <w:noWrap w:val="false"/>
          </w:tcPr>
          <w:p>
            <w:pPr>
              <w:pBdr/>
              <w:spacing w:after="0" w:afterAutospacing="0" w:before="0" w:beforeAutospacing="0" w:line="283" w:lineRule="atLeast"/>
              <w:ind/>
              <w:jc w:val="center"/>
              <w:rPr>
                <w:rFonts w:ascii="DejaVu Serif" w:hAnsi="DejaVu Serif" w:cs="DejaVu Serif"/>
                <w:bCs/>
                <w:i/>
                <w:u w:val="single"/>
              </w:rPr>
            </w:pPr>
            <w:r>
              <w:rPr>
                <w:rFonts w:ascii="DejaVu Serif" w:hAnsi="DejaVu Serif" w:eastAsia="DejaVu Serif" w:cs="DejaVu Serif"/>
                <w:i/>
                <w:iCs/>
                <w:sz w:val="20"/>
                <w:szCs w:val="20"/>
                <w:u w:val="single"/>
              </w:rPr>
              <w:t xml:space="preserve">0.11</w:t>
            </w:r>
            <w:r>
              <w:rPr>
                <w:rFonts w:ascii="DejaVu Serif" w:hAnsi="DejaVu Serif" w:cs="DejaVu Serif"/>
                <w:bCs/>
                <w:i/>
                <w:sz w:val="20"/>
                <w:szCs w:val="20"/>
                <w:u w:val="single"/>
              </w:rPr>
            </w:r>
            <w:r>
              <w:rPr>
                <w:rFonts w:ascii="DejaVu Serif" w:hAnsi="DejaVu Serif" w:cs="DejaVu Serif"/>
                <w:bCs/>
                <w:i/>
                <w:u w:val="single"/>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vMerge w:val="restart"/>
            <w:textDirection w:val="lrTb"/>
            <w:noWrap w:val="false"/>
          </w:tcPr>
          <w:p>
            <w:pPr>
              <w:pBdr/>
              <w:spacing w:after="0" w:afterAutospacing="0" w:before="0" w:beforeAutospacing="0" w:line="283" w:lineRule="atLeast"/>
              <w:ind/>
              <w:jc w:val="center"/>
              <w:rPr>
                <w:rFonts w:ascii="DejaVu Serif" w:hAnsi="DejaVu Serif" w:cs="DejaVu Serif"/>
              </w:rPr>
            </w:pPr>
            <w:r>
              <w:rPr>
                <w:rFonts w:ascii="DejaVu Serif" w:hAnsi="DejaVu Serif" w:eastAsia="DejaVu Serif" w:cs="DejaVu Serif"/>
                <w:sz w:val="20"/>
                <w:szCs w:val="20"/>
              </w:rPr>
              <w:t xml:space="preserve">0.16</w:t>
            </w:r>
            <w:r>
              <w:rPr>
                <w:rFonts w:ascii="DejaVu Serif" w:hAnsi="DejaVu Serif" w:cs="DejaVu Serif"/>
                <w:sz w:val="20"/>
                <w:szCs w:val="20"/>
              </w:rPr>
            </w:r>
            <w:r>
              <w:rPr>
                <w:rFonts w:ascii="DejaVu Serif" w:hAnsi="DejaVu Serif" w:cs="DejaVu Serif"/>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vMerge w:val="restart"/>
            <w:textDirection w:val="lrTb"/>
            <w:noWrap w:val="false"/>
          </w:tcPr>
          <w:p>
            <w:pPr>
              <w:pBdr/>
              <w:spacing w:after="0" w:afterAutospacing="0" w:before="0" w:beforeAutospacing="0" w:line="283" w:lineRule="atLeast"/>
              <w:ind/>
              <w:jc w:val="center"/>
              <w:rPr>
                <w:rFonts w:ascii="DejaVu Serif" w:hAnsi="DejaVu Serif" w:cs="DejaVu Serif"/>
              </w:rPr>
            </w:pPr>
            <w:r>
              <w:rPr>
                <w:rFonts w:ascii="DejaVu Serif" w:hAnsi="DejaVu Serif" w:eastAsia="DejaVu Serif" w:cs="DejaVu Serif"/>
                <w:sz w:val="20"/>
                <w:szCs w:val="20"/>
              </w:rPr>
              <w:t xml:space="preserve">0.16</w:t>
            </w:r>
            <w:r>
              <w:rPr>
                <w:rFonts w:ascii="DejaVu Serif" w:hAnsi="DejaVu Serif" w:cs="DejaVu Serif"/>
                <w:sz w:val="20"/>
                <w:szCs w:val="20"/>
              </w:rPr>
            </w:r>
            <w:r>
              <w:rPr>
                <w:rFonts w:ascii="DejaVu Serif" w:hAnsi="DejaVu Serif" w:cs="DejaVu Serif"/>
              </w:rPr>
            </w:r>
          </w:p>
        </w:tc>
        <w:tc>
          <w:tcPr>
            <w:shd w:val="clear" w:color="ffffff" w:fill="ffffff"/>
            <w:tcBorders>
              <w:top w:val="single" w:color="c0c0c0" w:sz="4" w:space="0"/>
              <w:left w:val="single" w:color="c0c0c0" w:sz="4" w:space="0"/>
              <w:bottom w:val="single" w:color="000000" w:sz="4" w:space="0"/>
              <w:right w:val="single" w:color="c0c0c0" w:sz="4" w:space="0"/>
            </w:tcBorders>
            <w:tcW w:w="1982" w:type="dxa"/>
            <w:vAlign w:val="center"/>
            <w:textDirection w:val="lrTb"/>
            <w:noWrap w:val="false"/>
          </w:tcPr>
          <w:p>
            <w:pPr>
              <w:pBdr/>
              <w:spacing w:after="0" w:afterAutospacing="0" w:before="0" w:beforeAutospacing="0" w:line="283" w:lineRule="atLeast"/>
              <w:ind/>
              <w:jc w:val="center"/>
              <w:rPr>
                <w:rFonts w:ascii="DejaVu Serif" w:hAnsi="DejaVu Serif" w:cs="DejaVu Serif"/>
                <w:b/>
                <w:bCs/>
              </w:rPr>
            </w:pPr>
            <w:r>
              <w:rPr>
                <w:rFonts w:ascii="DejaVu Serif" w:hAnsi="DejaVu Serif" w:eastAsia="DejaVu Serif" w:cs="DejaVu Serif"/>
                <w:b/>
                <w:bCs/>
                <w:sz w:val="20"/>
                <w:szCs w:val="20"/>
              </w:rPr>
              <w:t xml:space="preserve">0.27</w:t>
            </w:r>
            <w:r>
              <w:rPr>
                <w:rFonts w:ascii="DejaVu Serif" w:hAnsi="DejaVu Serif" w:cs="DejaVu Serif"/>
                <w:b/>
                <w:bCs/>
                <w:sz w:val="20"/>
                <w:szCs w:val="20"/>
              </w:rPr>
            </w:r>
            <w:r>
              <w:rPr>
                <w:rFonts w:ascii="DejaVu Serif" w:hAnsi="DejaVu Serif" w:cs="DejaVu Serif"/>
                <w:b/>
                <w:bCs/>
              </w:rPr>
            </w:r>
          </w:p>
        </w:tc>
      </w:tr>
      <w:tr>
        <w:trPr>
          <w:trHeight w:val="241"/>
        </w:trPr>
        <w:tc>
          <w:tcPr>
            <w:shd w:val="clear" w:color="ffffff" w:fill="ffffff"/>
            <w:tcBorders>
              <w:top w:val="single" w:color="c0c0c0" w:sz="4" w:space="0"/>
              <w:left w:val="single" w:color="c0c0c0" w:sz="4" w:space="0"/>
              <w:bottom w:val="single" w:color="000000" w:sz="4" w:space="0"/>
              <w:right w:val="single" w:color="c0c0c0" w:sz="4" w:space="0"/>
            </w:tcBorders>
            <w:tcW w:w="1558" w:type="dxa"/>
            <w:vAlign w:val="center"/>
            <w:textDirection w:val="lrTb"/>
            <w:noWrap w:val="false"/>
          </w:tcPr>
          <w:p>
            <w:pPr>
              <w:pBdr/>
              <w:spacing w:after="0" w:afterAutospacing="0" w:before="0" w:beforeAutospacing="0" w:line="283" w:lineRule="atLeast"/>
              <w:ind/>
              <w:jc w:val="center"/>
              <w:rPr>
                <w:rFonts w:hint="eastAsia" w:ascii="DejaVu Serif" w:hAnsi="DejaVu Serif" w:cs="DejaVu Serif"/>
                <w:sz w:val="22"/>
                <w:szCs w:val="22"/>
              </w:rPr>
            </w:pPr>
            <w:r>
              <w:rPr>
                <w:rFonts w:ascii="DejaVu Serif" w:hAnsi="DejaVu Serif" w:eastAsia="DejaVu Serif" w:cs="DejaVu Serif"/>
                <w:sz w:val="20"/>
                <w:szCs w:val="20"/>
                <w:lang w:val="en-US"/>
              </w:rPr>
              <w:t xml:space="preserve">Inner#61</w:t>
            </w:r>
            <w:r>
              <w:rPr>
                <w:rFonts w:hint="eastAsia" w:ascii="DejaVu Serif" w:hAnsi="DejaVu Serif" w:cs="DejaVu Serif"/>
                <w:sz w:val="20"/>
                <w:szCs w:val="20"/>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559" w:type="dxa"/>
            <w:vAlign w:val="center"/>
            <w:textDirection w:val="lrTb"/>
            <w:noWrap w:val="false"/>
          </w:tcPr>
          <w:p>
            <w:pPr>
              <w:pBdr/>
              <w:spacing w:after="0" w:afterAutospacing="0" w:before="0" w:beforeAutospacing="0" w:line="283" w:lineRule="atLeast"/>
              <w:ind/>
              <w:jc w:val="center"/>
              <w:rPr>
                <w:rFonts w:ascii="DejaVu Serif" w:hAnsi="DejaVu Serif" w:cs="DejaVu Serif"/>
                <w:bCs/>
                <w:i/>
                <w:u w:val="single"/>
              </w:rPr>
            </w:pPr>
            <w:r>
              <w:rPr>
                <w:rFonts w:ascii="DejaVu Serif" w:hAnsi="DejaVu Serif" w:eastAsia="DejaVu Serif" w:cs="DejaVu Serif"/>
                <w:i/>
                <w:iCs/>
                <w:sz w:val="20"/>
                <w:szCs w:val="20"/>
                <w:u w:val="single"/>
              </w:rPr>
              <w:t xml:space="preserve">0.18</w:t>
            </w:r>
            <w:r>
              <w:rPr>
                <w:rFonts w:ascii="DejaVu Serif" w:hAnsi="DejaVu Serif" w:cs="DejaVu Serif"/>
                <w:bCs/>
                <w:i/>
                <w:sz w:val="20"/>
                <w:szCs w:val="20"/>
                <w:u w:val="single"/>
              </w:rPr>
            </w:r>
            <w:r>
              <w:rPr>
                <w:rFonts w:ascii="DejaVu Serif" w:hAnsi="DejaVu Serif" w:cs="DejaVu Serif"/>
                <w:bCs/>
                <w:i/>
                <w:u w:val="single"/>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Bdr/>
              <w:spacing w:after="0" w:afterAutospacing="0" w:before="0" w:beforeAutospacing="0" w:line="283" w:lineRule="atLeast"/>
              <w:ind/>
              <w:jc w:val="center"/>
              <w:rPr>
                <w:rFonts w:ascii="DejaVu Serif" w:hAnsi="DejaVu Serif" w:cs="DejaVu Serif"/>
              </w:rPr>
            </w:pPr>
            <w:r>
              <w:rPr>
                <w:rFonts w:ascii="DejaVu Serif" w:hAnsi="DejaVu Serif" w:eastAsia="DejaVu Serif" w:cs="DejaVu Serif"/>
                <w:sz w:val="20"/>
                <w:szCs w:val="20"/>
              </w:rPr>
              <w:t xml:space="preserve">0.23</w:t>
            </w:r>
            <w:r>
              <w:rPr>
                <w:rFonts w:ascii="DejaVu Serif" w:hAnsi="DejaVu Serif" w:cs="DejaVu Serif"/>
                <w:sz w:val="20"/>
                <w:szCs w:val="20"/>
              </w:rPr>
            </w:r>
            <w:r>
              <w:rPr>
                <w:rFonts w:ascii="DejaVu Serif" w:hAnsi="DejaVu Serif" w:cs="DejaVu Serif"/>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Bdr/>
              <w:spacing w:after="0" w:afterAutospacing="0" w:before="0" w:beforeAutospacing="0" w:line="283" w:lineRule="atLeast"/>
              <w:ind/>
              <w:jc w:val="center"/>
              <w:rPr>
                <w:rFonts w:ascii="DejaVu Serif" w:hAnsi="DejaVu Serif" w:cs="DejaVu Serif"/>
                <w:b/>
                <w:bCs/>
              </w:rPr>
            </w:pPr>
            <w:r>
              <w:rPr>
                <w:rFonts w:ascii="DejaVu Serif" w:hAnsi="DejaVu Serif" w:eastAsia="DejaVu Serif" w:cs="DejaVu Serif"/>
                <w:b/>
                <w:bCs/>
                <w:sz w:val="20"/>
                <w:szCs w:val="20"/>
              </w:rPr>
              <w:t xml:space="preserve">0.37</w:t>
            </w:r>
            <w:r>
              <w:rPr>
                <w:rFonts w:ascii="DejaVu Serif" w:hAnsi="DejaVu Serif" w:cs="DejaVu Serif"/>
                <w:b/>
                <w:bCs/>
                <w:sz w:val="20"/>
                <w:szCs w:val="20"/>
              </w:rPr>
            </w:r>
            <w:r>
              <w:rPr>
                <w:rFonts w:ascii="DejaVu Serif" w:hAnsi="DejaVu Serif" w:cs="DejaVu Serif"/>
                <w:b/>
                <w:bCs/>
              </w:rPr>
            </w:r>
          </w:p>
        </w:tc>
        <w:tc>
          <w:tcPr>
            <w:shd w:val="clear" w:color="ffffff" w:fill="ffffff"/>
            <w:tcBorders>
              <w:top w:val="single" w:color="c0c0c0" w:sz="4" w:space="0"/>
              <w:left w:val="single" w:color="c0c0c0" w:sz="4" w:space="0"/>
              <w:bottom w:val="single" w:color="000000" w:sz="4" w:space="0"/>
              <w:right w:val="single" w:color="c0c0c0" w:sz="4" w:space="0"/>
            </w:tcBorders>
            <w:tcW w:w="1982" w:type="dxa"/>
            <w:vAlign w:val="center"/>
            <w:textDirection w:val="lrTb"/>
            <w:noWrap w:val="false"/>
          </w:tcPr>
          <w:p>
            <w:pPr>
              <w:pBdr/>
              <w:spacing w:after="0" w:afterAutospacing="0" w:before="0" w:beforeAutospacing="0" w:line="283" w:lineRule="atLeast"/>
              <w:ind/>
              <w:jc w:val="center"/>
              <w:rPr>
                <w:rFonts w:ascii="DejaVu Serif" w:hAnsi="DejaVu Serif" w:cs="DejaVu Serif"/>
              </w:rPr>
            </w:pPr>
            <w:r>
              <w:rPr>
                <w:rFonts w:ascii="DejaVu Serif" w:hAnsi="DejaVu Serif" w:eastAsia="DejaVu Serif" w:cs="DejaVu Serif"/>
                <w:sz w:val="20"/>
                <w:szCs w:val="20"/>
              </w:rPr>
              <w:t xml:space="preserve">0.24</w:t>
            </w:r>
            <w:r>
              <w:rPr>
                <w:rFonts w:ascii="DejaVu Serif" w:hAnsi="DejaVu Serif" w:cs="DejaVu Serif"/>
                <w:sz w:val="20"/>
                <w:szCs w:val="20"/>
              </w:rPr>
            </w:r>
            <w:r>
              <w:rPr>
                <w:rFonts w:ascii="DejaVu Serif" w:hAnsi="DejaVu Serif" w:cs="DejaVu Serif"/>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558" w:type="dxa"/>
            <w:textDirection w:val="lrTb"/>
            <w:noWrap w:val="false"/>
          </w:tcPr>
          <w:p>
            <w:pPr>
              <w:pBdr/>
              <w:spacing w:after="0" w:afterAutospacing="0" w:before="0" w:beforeAutospacing="0" w:line="283" w:lineRule="atLeast"/>
              <w:ind/>
              <w:jc w:val="center"/>
              <w:rPr>
                <w:rFonts w:hint="eastAsia" w:ascii="DejaVu Serif" w:hAnsi="DejaVu Serif" w:cs="DejaVu Serif"/>
                <w:sz w:val="22"/>
                <w:szCs w:val="22"/>
              </w:rPr>
            </w:pPr>
            <w:r>
              <w:rPr>
                <w:rFonts w:ascii="DejaVu Serif" w:hAnsi="DejaVu Serif" w:eastAsia="DejaVu Serif" w:cs="DejaVu Serif"/>
                <w:sz w:val="20"/>
                <w:szCs w:val="20"/>
                <w:lang w:val="en-US"/>
              </w:rPr>
              <w:t xml:space="preserve">Inner#62</w:t>
            </w:r>
            <w:r>
              <w:rPr>
                <w:rFonts w:hint="eastAsia" w:ascii="DejaVu Serif" w:hAnsi="DejaVu Serif" w:cs="DejaVu Serif"/>
                <w:sz w:val="20"/>
                <w:szCs w:val="20"/>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559" w:type="dxa"/>
            <w:textDirection w:val="lrTb"/>
            <w:noWrap w:val="false"/>
          </w:tcPr>
          <w:p>
            <w:pPr>
              <w:pBdr/>
              <w:spacing w:after="0" w:afterAutospacing="0" w:before="0" w:beforeAutospacing="0" w:line="283" w:lineRule="atLeast"/>
              <w:ind/>
              <w:jc w:val="center"/>
              <w:rPr>
                <w:rFonts w:ascii="DejaVu Serif" w:hAnsi="DejaVu Serif" w:cs="DejaVu Serif"/>
                <w:bCs/>
                <w:i/>
                <w:u w:val="single"/>
              </w:rPr>
            </w:pPr>
            <w:r>
              <w:rPr>
                <w:rFonts w:ascii="DejaVu Serif" w:hAnsi="DejaVu Serif" w:eastAsia="DejaVu Serif" w:cs="DejaVu Serif"/>
                <w:i/>
                <w:iCs/>
                <w:sz w:val="20"/>
                <w:szCs w:val="20"/>
                <w:u w:val="single"/>
              </w:rPr>
              <w:t xml:space="preserve">0.10</w:t>
            </w:r>
            <w:r>
              <w:rPr>
                <w:rFonts w:ascii="DejaVu Serif" w:hAnsi="DejaVu Serif" w:cs="DejaVu Serif"/>
                <w:bCs/>
                <w:i/>
                <w:sz w:val="20"/>
                <w:szCs w:val="20"/>
                <w:u w:val="single"/>
              </w:rPr>
            </w:r>
            <w:r>
              <w:rPr>
                <w:rFonts w:ascii="DejaVu Serif" w:hAnsi="DejaVu Serif" w:cs="DejaVu Serif"/>
                <w:bCs/>
                <w:i/>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0" w:afterAutospacing="0" w:before="0" w:beforeAutospacing="0" w:line="283" w:lineRule="atLeast"/>
              <w:ind/>
              <w:jc w:val="center"/>
              <w:rPr>
                <w:rFonts w:ascii="DejaVu Serif" w:hAnsi="DejaVu Serif" w:cs="DejaVu Serif"/>
              </w:rPr>
            </w:pPr>
            <w:r>
              <w:rPr>
                <w:rFonts w:ascii="DejaVu Serif" w:hAnsi="DejaVu Serif" w:eastAsia="DejaVu Serif" w:cs="DejaVu Serif"/>
                <w:sz w:val="20"/>
                <w:szCs w:val="20"/>
              </w:rPr>
              <w:t xml:space="preserve">0.15</w:t>
            </w:r>
            <w:r>
              <w:rPr>
                <w:rFonts w:ascii="DejaVu Serif" w:hAnsi="DejaVu Serif" w:cs="DejaVu Serif"/>
                <w:sz w:val="20"/>
                <w:szCs w:val="20"/>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0" w:afterAutospacing="0" w:before="0" w:beforeAutospacing="0" w:line="283" w:lineRule="atLeast"/>
              <w:ind/>
              <w:jc w:val="center"/>
              <w:rPr>
                <w:rFonts w:ascii="DejaVu Serif" w:hAnsi="DejaVu Serif" w:cs="DejaVu Serif"/>
              </w:rPr>
            </w:pPr>
            <w:r>
              <w:rPr>
                <w:rFonts w:ascii="DejaVu Serif" w:hAnsi="DejaVu Serif" w:eastAsia="DejaVu Serif" w:cs="DejaVu Serif"/>
                <w:sz w:val="20"/>
                <w:szCs w:val="20"/>
              </w:rPr>
              <w:t xml:space="preserve">0.14</w:t>
            </w:r>
            <w:r>
              <w:rPr>
                <w:rFonts w:ascii="DejaVu Serif" w:hAnsi="DejaVu Serif" w:cs="DejaVu Serif"/>
                <w:sz w:val="20"/>
                <w:szCs w:val="20"/>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1982" w:type="dxa"/>
            <w:vAlign w:val="center"/>
            <w:textDirection w:val="lrTb"/>
            <w:noWrap w:val="false"/>
          </w:tcPr>
          <w:p>
            <w:pPr>
              <w:pBdr/>
              <w:spacing w:after="0" w:afterAutospacing="0" w:before="0" w:beforeAutospacing="0" w:line="283" w:lineRule="atLeast"/>
              <w:ind/>
              <w:jc w:val="center"/>
              <w:rPr>
                <w:rFonts w:ascii="DejaVu Serif" w:hAnsi="DejaVu Serif" w:cs="DejaVu Serif"/>
                <w:b/>
                <w:bCs/>
              </w:rPr>
            </w:pPr>
            <w:r>
              <w:rPr>
                <w:rFonts w:ascii="DejaVu Serif" w:hAnsi="DejaVu Serif" w:eastAsia="DejaVu Serif" w:cs="DejaVu Serif"/>
                <w:b/>
                <w:bCs/>
                <w:sz w:val="20"/>
                <w:szCs w:val="20"/>
              </w:rPr>
              <w:t xml:space="preserve">0.27</w:t>
            </w:r>
            <w:r>
              <w:rPr>
                <w:rFonts w:ascii="DejaVu Serif" w:hAnsi="DejaVu Serif" w:cs="DejaVu Serif"/>
                <w:b/>
                <w:bCs/>
                <w:sz w:val="20"/>
                <w:szCs w:val="20"/>
              </w:rPr>
            </w:r>
            <w:r>
              <w:rPr>
                <w:rFonts w:ascii="DejaVu Serif" w:hAnsi="DejaVu Serif" w:cs="DejaVu Serif"/>
                <w:b/>
                <w:bC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558" w:type="dxa"/>
            <w:textDirection w:val="lrTb"/>
            <w:noWrap w:val="false"/>
          </w:tcPr>
          <w:p>
            <w:pPr>
              <w:pBdr/>
              <w:spacing w:after="0" w:afterAutospacing="0" w:before="0" w:beforeAutospacing="0" w:line="283" w:lineRule="atLeast"/>
              <w:ind/>
              <w:jc w:val="center"/>
              <w:rPr>
                <w:rFonts w:hint="eastAsia" w:ascii="DejaVu Serif" w:hAnsi="DejaVu Serif" w:cs="DejaVu Serif"/>
                <w:sz w:val="22"/>
                <w:szCs w:val="22"/>
              </w:rPr>
            </w:pPr>
            <w:r>
              <w:rPr>
                <w:rFonts w:ascii="DejaVu Serif" w:hAnsi="DejaVu Serif" w:eastAsia="DejaVu Serif" w:cs="DejaVu Serif"/>
                <w:sz w:val="20"/>
                <w:szCs w:val="20"/>
                <w:lang w:val="en-US"/>
              </w:rPr>
              <w:t xml:space="preserve">Outer#93</w:t>
            </w:r>
            <w:r>
              <w:rPr>
                <w:rFonts w:hint="eastAsia" w:ascii="DejaVu Serif" w:hAnsi="DejaVu Serif" w:cs="DejaVu Serif"/>
                <w:sz w:val="20"/>
                <w:szCs w:val="20"/>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559" w:type="dxa"/>
            <w:textDirection w:val="lrTb"/>
            <w:noWrap w:val="false"/>
          </w:tcPr>
          <w:p>
            <w:pPr>
              <w:pBdr/>
              <w:spacing w:after="0" w:afterAutospacing="0" w:before="0" w:beforeAutospacing="0" w:line="283" w:lineRule="atLeast"/>
              <w:ind/>
              <w:jc w:val="center"/>
              <w:rPr>
                <w:rFonts w:ascii="DejaVu Serif" w:hAnsi="DejaVu Serif" w:cs="DejaVu Serif"/>
                <w:bCs/>
                <w:i/>
                <w:u w:val="single"/>
              </w:rPr>
            </w:pPr>
            <w:r>
              <w:rPr>
                <w:rFonts w:ascii="DejaVu Serif" w:hAnsi="DejaVu Serif" w:eastAsia="DejaVu Serif" w:cs="DejaVu Serif"/>
                <w:i/>
                <w:iCs/>
                <w:sz w:val="20"/>
                <w:szCs w:val="20"/>
                <w:u w:val="single"/>
              </w:rPr>
              <w:t xml:space="preserve">0.08</w:t>
            </w:r>
            <w:r>
              <w:rPr>
                <w:rFonts w:ascii="DejaVu Serif" w:hAnsi="DejaVu Serif" w:cs="DejaVu Serif"/>
                <w:bCs/>
                <w:i/>
                <w:sz w:val="20"/>
                <w:szCs w:val="20"/>
                <w:u w:val="single"/>
              </w:rPr>
            </w:r>
            <w:r>
              <w:rPr>
                <w:rFonts w:ascii="DejaVu Serif" w:hAnsi="DejaVu Serif" w:cs="DejaVu Serif"/>
                <w:bCs/>
                <w:i/>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0" w:afterAutospacing="0" w:before="0" w:beforeAutospacing="0" w:line="283" w:lineRule="atLeast"/>
              <w:ind/>
              <w:jc w:val="center"/>
              <w:rPr>
                <w:rFonts w:ascii="DejaVu Serif" w:hAnsi="DejaVu Serif" w:cs="DejaVu Serif"/>
              </w:rPr>
            </w:pPr>
            <w:r>
              <w:rPr>
                <w:rFonts w:ascii="DejaVu Serif" w:hAnsi="DejaVu Serif" w:eastAsia="DejaVu Serif" w:cs="DejaVu Serif"/>
                <w:sz w:val="20"/>
                <w:szCs w:val="20"/>
              </w:rPr>
              <w:t xml:space="preserve">0.12</w:t>
            </w:r>
            <w:r>
              <w:rPr>
                <w:rFonts w:ascii="DejaVu Serif" w:hAnsi="DejaVu Serif" w:cs="DejaVu Serif"/>
                <w:sz w:val="20"/>
                <w:szCs w:val="20"/>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0" w:afterAutospacing="0" w:before="0" w:beforeAutospacing="0" w:line="283" w:lineRule="atLeast"/>
              <w:ind/>
              <w:jc w:val="center"/>
              <w:rPr>
                <w:rFonts w:ascii="DejaVu Serif" w:hAnsi="DejaVu Serif" w:cs="DejaVu Serif"/>
              </w:rPr>
            </w:pPr>
            <w:r>
              <w:rPr>
                <w:rFonts w:ascii="DejaVu Serif" w:hAnsi="DejaVu Serif" w:eastAsia="DejaVu Serif" w:cs="DejaVu Serif"/>
                <w:sz w:val="20"/>
                <w:szCs w:val="20"/>
              </w:rPr>
              <w:t xml:space="preserve">0.15</w:t>
            </w:r>
            <w:r>
              <w:rPr>
                <w:rFonts w:ascii="DejaVu Serif" w:hAnsi="DejaVu Serif" w:cs="DejaVu Serif"/>
                <w:sz w:val="20"/>
                <w:szCs w:val="20"/>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1982" w:type="dxa"/>
            <w:vAlign w:val="center"/>
            <w:textDirection w:val="lrTb"/>
            <w:noWrap w:val="false"/>
          </w:tcPr>
          <w:p>
            <w:pPr>
              <w:pBdr/>
              <w:spacing w:after="0" w:afterAutospacing="0" w:before="0" w:beforeAutospacing="0" w:line="283" w:lineRule="atLeast"/>
              <w:ind/>
              <w:jc w:val="center"/>
              <w:rPr>
                <w:rFonts w:ascii="DejaVu Serif" w:hAnsi="DejaVu Serif" w:cs="DejaVu Serif"/>
                <w:b/>
                <w:bCs/>
              </w:rPr>
            </w:pPr>
            <w:r>
              <w:rPr>
                <w:rFonts w:ascii="DejaVu Serif" w:hAnsi="DejaVu Serif" w:eastAsia="DejaVu Serif" w:cs="DejaVu Serif"/>
                <w:b/>
                <w:bCs/>
                <w:sz w:val="20"/>
                <w:szCs w:val="20"/>
              </w:rPr>
              <w:t xml:space="preserve">0.23</w:t>
            </w:r>
            <w:r>
              <w:rPr>
                <w:rFonts w:ascii="DejaVu Serif" w:hAnsi="DejaVu Serif" w:cs="DejaVu Serif"/>
                <w:b/>
                <w:bCs/>
                <w:sz w:val="20"/>
                <w:szCs w:val="20"/>
              </w:rPr>
            </w:r>
            <w:r>
              <w:rPr>
                <w:rFonts w:ascii="DejaVu Serif" w:hAnsi="DejaVu Serif" w:cs="DejaVu Serif"/>
                <w:b/>
                <w:bC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558" w:type="dxa"/>
            <w:textDirection w:val="lrTb"/>
            <w:noWrap w:val="false"/>
          </w:tcPr>
          <w:p>
            <w:pPr>
              <w:pBdr/>
              <w:spacing w:after="0" w:afterAutospacing="0" w:before="0" w:beforeAutospacing="0" w:line="283" w:lineRule="atLeast"/>
              <w:ind/>
              <w:jc w:val="center"/>
              <w:rPr>
                <w:rFonts w:hint="eastAsia" w:ascii="DejaVu Serif" w:hAnsi="DejaVu Serif" w:cs="DejaVu Serif"/>
                <w:sz w:val="22"/>
                <w:szCs w:val="22"/>
              </w:rPr>
            </w:pPr>
            <w:r>
              <w:rPr>
                <w:rFonts w:ascii="DejaVu Serif" w:hAnsi="DejaVu Serif" w:eastAsia="DejaVu Serif" w:cs="DejaVu Serif"/>
                <w:sz w:val="20"/>
                <w:szCs w:val="20"/>
                <w:lang w:val="en-US"/>
              </w:rPr>
              <w:t xml:space="preserve">Outer#97</w:t>
            </w:r>
            <w:r>
              <w:rPr>
                <w:rFonts w:hint="eastAsia" w:ascii="DejaVu Serif" w:hAnsi="DejaVu Serif" w:cs="DejaVu Serif"/>
                <w:sz w:val="20"/>
                <w:szCs w:val="20"/>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559" w:type="dxa"/>
            <w:textDirection w:val="lrTb"/>
            <w:noWrap w:val="false"/>
          </w:tcPr>
          <w:p>
            <w:pPr>
              <w:pBdr/>
              <w:spacing w:after="0" w:afterAutospacing="0" w:before="0" w:beforeAutospacing="0" w:line="283" w:lineRule="atLeast"/>
              <w:ind/>
              <w:jc w:val="center"/>
              <w:rPr>
                <w:rFonts w:ascii="DejaVu Serif" w:hAnsi="DejaVu Serif" w:cs="DejaVu Serif"/>
                <w:bCs/>
                <w:i/>
                <w:u w:val="single"/>
              </w:rPr>
            </w:pPr>
            <w:r>
              <w:rPr>
                <w:rFonts w:ascii="DejaVu Serif" w:hAnsi="DejaVu Serif" w:eastAsia="DejaVu Serif" w:cs="DejaVu Serif"/>
                <w:i/>
                <w:iCs/>
                <w:sz w:val="20"/>
                <w:szCs w:val="20"/>
                <w:u w:val="single"/>
              </w:rPr>
              <w:t xml:space="preserve">0.09</w:t>
            </w:r>
            <w:r>
              <w:rPr>
                <w:rFonts w:ascii="DejaVu Serif" w:hAnsi="DejaVu Serif" w:cs="DejaVu Serif"/>
                <w:bCs/>
                <w:i/>
                <w:sz w:val="20"/>
                <w:szCs w:val="20"/>
                <w:u w:val="single"/>
              </w:rPr>
            </w:r>
            <w:r>
              <w:rPr>
                <w:rFonts w:ascii="DejaVu Serif" w:hAnsi="DejaVu Serif" w:cs="DejaVu Serif"/>
                <w:bCs/>
                <w:i/>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0" w:afterAutospacing="0" w:before="0" w:beforeAutospacing="0" w:line="283" w:lineRule="atLeast"/>
              <w:ind/>
              <w:jc w:val="center"/>
              <w:rPr>
                <w:rFonts w:ascii="DejaVu Serif" w:hAnsi="DejaVu Serif" w:cs="DejaVu Serif"/>
              </w:rPr>
            </w:pPr>
            <w:r>
              <w:rPr>
                <w:rFonts w:ascii="DejaVu Serif" w:hAnsi="DejaVu Serif" w:eastAsia="DejaVu Serif" w:cs="DejaVu Serif"/>
                <w:sz w:val="20"/>
                <w:szCs w:val="20"/>
              </w:rPr>
              <w:t xml:space="preserve">0.11</w:t>
            </w:r>
            <w:r>
              <w:rPr>
                <w:rFonts w:ascii="DejaVu Serif" w:hAnsi="DejaVu Serif" w:cs="DejaVu Serif"/>
                <w:sz w:val="20"/>
                <w:szCs w:val="20"/>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0" w:afterAutospacing="0" w:before="0" w:beforeAutospacing="0" w:line="283" w:lineRule="atLeast"/>
              <w:ind/>
              <w:jc w:val="center"/>
              <w:rPr>
                <w:rFonts w:ascii="DejaVu Serif" w:hAnsi="DejaVu Serif" w:cs="DejaVu Serif"/>
              </w:rPr>
            </w:pPr>
            <w:r>
              <w:rPr>
                <w:rFonts w:ascii="DejaVu Serif" w:hAnsi="DejaVu Serif" w:eastAsia="DejaVu Serif" w:cs="DejaVu Serif"/>
                <w:sz w:val="20"/>
                <w:szCs w:val="20"/>
              </w:rPr>
              <w:t xml:space="preserve">0.14</w:t>
            </w:r>
            <w:r>
              <w:rPr>
                <w:rFonts w:ascii="DejaVu Serif" w:hAnsi="DejaVu Serif" w:cs="DejaVu Serif"/>
                <w:sz w:val="20"/>
                <w:szCs w:val="20"/>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1982" w:type="dxa"/>
            <w:vAlign w:val="center"/>
            <w:textDirection w:val="lrTb"/>
            <w:noWrap w:val="false"/>
          </w:tcPr>
          <w:p>
            <w:pPr>
              <w:pBdr/>
              <w:spacing w:after="0" w:afterAutospacing="0" w:before="0" w:beforeAutospacing="0" w:line="283" w:lineRule="atLeast"/>
              <w:ind/>
              <w:jc w:val="center"/>
              <w:rPr>
                <w:rFonts w:ascii="DejaVu Serif" w:hAnsi="DejaVu Serif" w:cs="DejaVu Serif"/>
                <w:b/>
                <w:bCs/>
              </w:rPr>
            </w:pPr>
            <w:r>
              <w:rPr>
                <w:rFonts w:ascii="DejaVu Serif" w:hAnsi="DejaVu Serif" w:eastAsia="DejaVu Serif" w:cs="DejaVu Serif"/>
                <w:b/>
                <w:bCs/>
                <w:sz w:val="20"/>
                <w:szCs w:val="20"/>
              </w:rPr>
              <w:t xml:space="preserve">0.19</w:t>
            </w:r>
            <w:r>
              <w:rPr>
                <w:rFonts w:ascii="DejaVu Serif" w:hAnsi="DejaVu Serif" w:cs="DejaVu Serif"/>
                <w:b/>
                <w:bCs/>
                <w:sz w:val="20"/>
                <w:szCs w:val="20"/>
              </w:rPr>
            </w:r>
            <w:r>
              <w:rPr>
                <w:rFonts w:ascii="DejaVu Serif" w:hAnsi="DejaVu Serif" w:cs="DejaVu Serif"/>
                <w:b/>
                <w:bC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558" w:type="dxa"/>
            <w:textDirection w:val="lrTb"/>
            <w:noWrap w:val="false"/>
          </w:tcPr>
          <w:p>
            <w:pPr>
              <w:pBdr/>
              <w:spacing w:after="0" w:afterAutospacing="0" w:before="0" w:beforeAutospacing="0" w:line="283" w:lineRule="atLeast"/>
              <w:ind/>
              <w:jc w:val="center"/>
              <w:rPr>
                <w:rFonts w:hint="eastAsia" w:ascii="DejaVu Serif" w:hAnsi="DejaVu Serif" w:cs="DejaVu Serif"/>
                <w:sz w:val="22"/>
                <w:szCs w:val="22"/>
              </w:rPr>
            </w:pPr>
            <w:r>
              <w:rPr>
                <w:rFonts w:ascii="DejaVu Serif" w:hAnsi="DejaVu Serif" w:eastAsia="DejaVu Serif" w:cs="DejaVu Serif"/>
                <w:sz w:val="20"/>
                <w:szCs w:val="20"/>
                <w:lang w:val="en-US"/>
              </w:rPr>
              <w:t xml:space="preserve">Outer#99</w:t>
            </w:r>
            <w:r>
              <w:rPr>
                <w:rFonts w:hint="eastAsia" w:ascii="DejaVu Serif" w:hAnsi="DejaVu Serif" w:cs="DejaVu Serif"/>
                <w:sz w:val="20"/>
                <w:szCs w:val="20"/>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559" w:type="dxa"/>
            <w:textDirection w:val="lrTb"/>
            <w:noWrap w:val="false"/>
          </w:tcPr>
          <w:p>
            <w:pPr>
              <w:pBdr/>
              <w:spacing w:after="0" w:afterAutospacing="0" w:before="0" w:beforeAutospacing="0" w:line="283" w:lineRule="atLeast"/>
              <w:ind/>
              <w:jc w:val="center"/>
              <w:rPr>
                <w:rFonts w:ascii="DejaVu Serif" w:hAnsi="DejaVu Serif" w:cs="DejaVu Serif"/>
                <w:bCs/>
                <w:i/>
                <w:u w:val="single"/>
              </w:rPr>
            </w:pPr>
            <w:r>
              <w:rPr>
                <w:rFonts w:ascii="DejaVu Serif" w:hAnsi="DejaVu Serif" w:eastAsia="DejaVu Serif" w:cs="DejaVu Serif"/>
                <w:i/>
                <w:iCs/>
                <w:sz w:val="20"/>
                <w:szCs w:val="20"/>
                <w:u w:val="single"/>
              </w:rPr>
              <w:t xml:space="preserve">0.07</w:t>
            </w:r>
            <w:r>
              <w:rPr>
                <w:rFonts w:ascii="DejaVu Serif" w:hAnsi="DejaVu Serif" w:cs="DejaVu Serif"/>
                <w:bCs/>
                <w:i/>
                <w:sz w:val="20"/>
                <w:szCs w:val="20"/>
                <w:u w:val="single"/>
              </w:rPr>
            </w:r>
            <w:r>
              <w:rPr>
                <w:rFonts w:ascii="DejaVu Serif" w:hAnsi="DejaVu Serif" w:cs="DejaVu Serif"/>
                <w:bCs/>
                <w:i/>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0" w:afterAutospacing="0" w:before="0" w:beforeAutospacing="0" w:line="283" w:lineRule="atLeast"/>
              <w:ind/>
              <w:jc w:val="center"/>
              <w:rPr>
                <w:rFonts w:ascii="DejaVu Serif" w:hAnsi="DejaVu Serif" w:cs="DejaVu Serif"/>
              </w:rPr>
            </w:pPr>
            <w:r>
              <w:rPr>
                <w:rFonts w:ascii="DejaVu Serif" w:hAnsi="DejaVu Serif" w:eastAsia="DejaVu Serif" w:cs="DejaVu Serif"/>
                <w:sz w:val="20"/>
                <w:szCs w:val="20"/>
              </w:rPr>
              <w:t xml:space="preserve">0.13</w:t>
            </w:r>
            <w:r>
              <w:rPr>
                <w:rFonts w:ascii="DejaVu Serif" w:hAnsi="DejaVu Serif" w:cs="DejaVu Serif"/>
                <w:sz w:val="20"/>
                <w:szCs w:val="20"/>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0" w:afterAutospacing="0" w:before="0" w:beforeAutospacing="0" w:line="283" w:lineRule="atLeast"/>
              <w:ind/>
              <w:jc w:val="center"/>
              <w:rPr>
                <w:rFonts w:ascii="DejaVu Serif" w:hAnsi="DejaVu Serif" w:cs="DejaVu Serif"/>
              </w:rPr>
            </w:pPr>
            <w:r>
              <w:rPr>
                <w:rFonts w:ascii="DejaVu Serif" w:hAnsi="DejaVu Serif" w:eastAsia="DejaVu Serif" w:cs="DejaVu Serif"/>
                <w:sz w:val="20"/>
                <w:szCs w:val="20"/>
              </w:rPr>
              <w:t xml:space="preserve">0.16</w:t>
            </w:r>
            <w:r>
              <w:rPr>
                <w:rFonts w:ascii="DejaVu Serif" w:hAnsi="DejaVu Serif" w:cs="DejaVu Serif"/>
                <w:sz w:val="20"/>
                <w:szCs w:val="20"/>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1982" w:type="dxa"/>
            <w:vAlign w:val="center"/>
            <w:textDirection w:val="lrTb"/>
            <w:noWrap w:val="false"/>
          </w:tcPr>
          <w:p>
            <w:pPr>
              <w:pBdr/>
              <w:spacing w:after="0" w:afterAutospacing="0" w:before="0" w:beforeAutospacing="0" w:line="283" w:lineRule="atLeast"/>
              <w:ind/>
              <w:jc w:val="center"/>
              <w:rPr>
                <w:rFonts w:ascii="DejaVu Serif" w:hAnsi="DejaVu Serif" w:cs="DejaVu Serif"/>
                <w:b/>
                <w:bCs/>
              </w:rPr>
            </w:pPr>
            <w:r>
              <w:rPr>
                <w:rFonts w:ascii="DejaVu Serif" w:hAnsi="DejaVu Serif" w:eastAsia="DejaVu Serif" w:cs="DejaVu Serif"/>
                <w:b/>
                <w:bCs/>
                <w:sz w:val="20"/>
                <w:szCs w:val="20"/>
              </w:rPr>
              <w:t xml:space="preserve">0.21</w:t>
            </w:r>
            <w:r>
              <w:rPr>
                <w:rFonts w:ascii="DejaVu Serif" w:hAnsi="DejaVu Serif" w:cs="DejaVu Serif"/>
                <w:b/>
                <w:bCs/>
                <w:sz w:val="20"/>
                <w:szCs w:val="20"/>
              </w:rPr>
            </w:r>
            <w:r>
              <w:rPr>
                <w:rFonts w:ascii="DejaVu Serif" w:hAnsi="DejaVu Serif" w:cs="DejaVu Serif"/>
                <w:b/>
                <w:bCs/>
              </w:rPr>
            </w:r>
          </w:p>
        </w:tc>
      </w:tr>
    </w:tbl>
    <w:p>
      <w:pPr>
        <w:pBdr/>
        <w:spacing w:after="0" w:afterAutospacing="0" w:before="0" w:beforeAutospacing="0" w:line="283" w:lineRule="atLeast"/>
        <w:ind/>
        <w:rPr>
          <w:rFonts w:hint="eastAsia" w:ascii="DejaVu Serif" w:hAnsi="DejaVu Serif" w:cs="DejaVu Serif"/>
        </w:rPr>
      </w:pPr>
      <w:r>
        <w:rPr>
          <w:rFonts w:hint="eastAsia" w:ascii="DejaVu Serif" w:hAnsi="DejaVu Serif" w:eastAsia="DejaVu Serif" w:cs="DejaVu Serif"/>
          <w:lang w:val="en-US"/>
        </w:rPr>
      </w:r>
      <w:r>
        <w:rPr>
          <w:rFonts w:hint="eastAsia" w:ascii="DejaVu Serif" w:hAnsi="DejaVu Serif" w:cs="DejaVu Serif"/>
        </w:rPr>
      </w:r>
      <w:r>
        <w:rPr>
          <w:rFonts w:hint="eastAsia" w:ascii="DejaVu Serif" w:hAnsi="DejaVu Serif" w:cs="DejaVu Serif"/>
        </w:rPr>
      </w:r>
    </w:p>
    <w:p>
      <w:pPr>
        <w:pBdr/>
        <w:spacing w:after="0" w:afterAutospacing="0" w:before="0" w:beforeAutospacing="0" w:line="283" w:lineRule="atLeast"/>
        <w:ind/>
        <w:rPr>
          <w:rFonts w:hint="eastAsia" w:ascii="DejaVu Serif" w:hAnsi="DejaVu Serif" w:cs="DejaVu Serif"/>
        </w:rPr>
      </w:pPr>
      <w:r>
        <w:rPr>
          <w:rFonts w:hint="eastAsia" w:ascii="DejaVu Serif" w:hAnsi="DejaVu Serif" w:eastAsia="DejaVu Serif" w:cs="DejaVu Serif"/>
          <w:lang w:val="en-US"/>
        </w:rPr>
      </w:r>
      <w:r>
        <w:rPr>
          <w:rFonts w:hint="eastAsia" w:ascii="DejaVu Serif" w:hAnsi="DejaVu Serif" w:cs="DejaVu Serif"/>
        </w:rPr>
      </w:r>
      <w:r>
        <w:rPr>
          <w:rFonts w:hint="eastAsia" w:ascii="DejaVu Serif" w:hAnsi="DejaVu Serif" w:cs="DejaVu Serif"/>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556"/>
        <w:gridCol w:w="1557"/>
        <w:gridCol w:w="1982"/>
        <w:gridCol w:w="1982"/>
        <w:gridCol w:w="1981"/>
      </w:tblGrid>
      <w:tr>
        <w:trPr>
          <w:trHeight w:val="389"/>
        </w:trPr>
        <w:tc>
          <w:tcPr>
            <w:gridSpan w:val="5"/>
            <w:shd w:val="clear" w:color="ffffff" w:fill="ffffff"/>
            <w:tcBorders>
              <w:top w:val="single" w:color="c0c0c0" w:sz="4" w:space="0"/>
              <w:left w:val="single" w:color="c0c0c0" w:sz="4" w:space="0"/>
              <w:bottom w:val="single" w:color="000000" w:sz="4" w:space="0"/>
              <w:right w:val="single" w:color="c0c0c0" w:sz="4" w:space="0"/>
            </w:tcBorders>
            <w:tcW w:w="9068" w:type="dxa"/>
            <w:vAlign w:val="center"/>
            <w:vMerge w:val="restart"/>
            <w:textDirection w:val="lrTb"/>
            <w:noWrap w:val="false"/>
          </w:tcPr>
          <w:p>
            <w:pPr>
              <w:pStyle w:val="1284"/>
              <w:pBdr/>
              <w:spacing w:after="0" w:afterAutospacing="0" w:before="0" w:beforeAutospacing="0" w:line="283" w:lineRule="atLeast"/>
              <w:ind/>
              <w:rPr>
                <w:rFonts w:ascii="DejaVu Serif" w:hAnsi="DejaVu Serif" w:cs="DejaVu Serif"/>
              </w:rPr>
            </w:pPr>
            <w:r>
              <w:rPr>
                <w:rFonts w:ascii="DejaVu Serif" w:hAnsi="DejaVu Serif" w:eastAsia="DejaVu Serif" w:cs="DejaVu Serif"/>
                <w:lang w:val="en-US"/>
              </w:rPr>
              <w:t xml:space="preserve">Tab 4.2-2. RMS </w:t>
            </w:r>
            <w:r>
              <w:rPr>
                <w:rFonts w:ascii="DejaVu Serif" w:hAnsi="DejaVu Serif" w:eastAsia="DejaVu Serif" w:cs="DejaVu Serif"/>
                <w:lang w:val="en-US"/>
              </w:rPr>
              <w:t xml:space="preserve">slopeX</w:t>
            </w:r>
            <w:r>
              <w:rPr>
                <w:rFonts w:ascii="DejaVu Serif" w:hAnsi="DejaVu Serif" w:eastAsia="DejaVu Serif" w:cs="DejaVu Serif"/>
                <w:lang w:val="en-US"/>
              </w:rPr>
              <w:t xml:space="preserve"> deviation (mrad) from the mean surface</w:t>
            </w:r>
            <w:r>
              <w:rPr>
                <w:rFonts w:ascii="DejaVu Serif" w:hAnsi="DejaVu Serif" w:cs="DejaVu Serif"/>
              </w:rPr>
            </w:r>
            <w:r>
              <w:rPr>
                <w:rFonts w:ascii="DejaVu Serif" w:hAnsi="DejaVu Serif" w:cs="DejaVu Serif"/>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558" w:type="dxa"/>
            <w:vAlign w:val="center"/>
            <w:vMerge w:val="restart"/>
            <w:textDirection w:val="lrTb"/>
            <w:noWrap w:val="false"/>
          </w:tcPr>
          <w:p>
            <w:pPr>
              <w:pBdr/>
              <w:spacing w:after="0" w:afterAutospacing="0" w:before="0" w:beforeAutospacing="0" w:line="283" w:lineRule="atLeast"/>
              <w:ind/>
              <w:jc w:val="center"/>
              <w:rPr>
                <w:rFonts w:hint="eastAsia" w:ascii="DejaVu Serif" w:hAnsi="DejaVu Serif" w:cs="DejaVu Serif"/>
                <w:sz w:val="22"/>
                <w:szCs w:val="22"/>
              </w:rPr>
            </w:pPr>
            <w:r>
              <w:rPr>
                <w:rFonts w:hint="eastAsia" w:ascii="DejaVu Serif" w:hAnsi="DejaVu Serif" w:eastAsia="DejaVu Serif" w:cs="DejaVu Serif"/>
                <w:sz w:val="22"/>
                <w:szCs w:val="22"/>
                <w:lang w:val="en-US"/>
              </w:rPr>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559" w:type="dxa"/>
            <w:vAlign w:val="center"/>
            <w:vMerge w:val="restart"/>
            <w:textDirection w:val="lrTb"/>
            <w:noWrap w:val="false"/>
          </w:tcPr>
          <w:p>
            <w:pPr>
              <w:pBdr/>
              <w:spacing w:after="0" w:afterAutospacing="0" w:before="0" w:beforeAutospacing="0" w:line="283" w:lineRule="atLeast"/>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ENEA</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vMerge w:val="restart"/>
            <w:textDirection w:val="lrTb"/>
            <w:noWrap w:val="false"/>
          </w:tcPr>
          <w:p>
            <w:pPr>
              <w:pBdr/>
              <w:spacing w:after="0" w:afterAutospacing="0" w:before="0" w:beforeAutospacing="0" w:line="283" w:lineRule="atLeast"/>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F-ISE</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vMerge w:val="restart"/>
            <w:textDirection w:val="lrTb"/>
            <w:noWrap w:val="false"/>
          </w:tcPr>
          <w:p>
            <w:pPr>
              <w:pBdr/>
              <w:spacing w:after="0" w:afterAutospacing="0" w:before="0" w:beforeAutospacing="0" w:line="283" w:lineRule="atLeast"/>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DLR</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982" w:type="dxa"/>
            <w:vAlign w:val="center"/>
            <w:textDirection w:val="lrTb"/>
            <w:noWrap w:val="false"/>
          </w:tcPr>
          <w:p>
            <w:pPr>
              <w:pBdr/>
              <w:spacing w:after="0" w:afterAutospacing="0" w:before="0" w:beforeAutospacing="0" w:line="283" w:lineRule="atLeast"/>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SANDIA</w:t>
            </w:r>
            <w:r>
              <w:rPr>
                <w:rFonts w:hint="eastAsia" w:ascii="DejaVu Serif" w:hAnsi="DejaVu Serif" w:cs="DejaVu Serif"/>
                <w:sz w:val="22"/>
                <w:szCs w:val="22"/>
              </w:rPr>
            </w:r>
            <w:r>
              <w:rPr>
                <w:rFonts w:hint="eastAsia" w:ascii="DejaVu Serif" w:hAnsi="DejaVu Serif" w:cs="DejaVu Serif"/>
                <w:sz w:val="22"/>
                <w:szCs w:val="22"/>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558" w:type="dxa"/>
            <w:vAlign w:val="center"/>
            <w:vMerge w:val="restart"/>
            <w:textDirection w:val="lrTb"/>
            <w:noWrap w:val="false"/>
          </w:tcPr>
          <w:p>
            <w:pPr>
              <w:pBdr/>
              <w:spacing w:after="0" w:afterAutospacing="0" w:before="0" w:beforeAutospacing="0" w:line="283" w:lineRule="atLeast"/>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Inner#60</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559" w:type="dxa"/>
            <w:vAlign w:val="center"/>
            <w:vMerge w:val="restart"/>
            <w:textDirection w:val="lrTb"/>
            <w:noWrap w:val="false"/>
          </w:tcPr>
          <w:p>
            <w:pPr>
              <w:pBdr/>
              <w:spacing w:after="0" w:afterAutospacing="0" w:line="283" w:lineRule="atLeast"/>
              <w:ind/>
              <w:jc w:val="center"/>
              <w:rPr>
                <w:rFonts w:ascii="DejaVu Serif" w:hAnsi="DejaVu Serif" w:cs="DejaVu Serif"/>
              </w:rPr>
            </w:pPr>
            <w:r>
              <w:rPr>
                <w:rFonts w:ascii="DejaVu Serif" w:hAnsi="DejaVu Serif" w:eastAsia="DejaVu Serif" w:cs="DejaVu Serif"/>
              </w:rPr>
              <w:t xml:space="preserve">0.54</w:t>
            </w:r>
            <w:r>
              <w:rPr>
                <w:rFonts w:ascii="DejaVu Serif" w:hAnsi="DejaVu Serif" w:cs="DejaVu Serif"/>
              </w:rPr>
            </w:r>
            <w:r>
              <w:rPr>
                <w:rFonts w:ascii="DejaVu Serif" w:hAnsi="DejaVu Serif" w:cs="DejaVu Serif"/>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vMerge w:val="restart"/>
            <w:textDirection w:val="lrTb"/>
            <w:noWrap w:val="false"/>
          </w:tcPr>
          <w:p>
            <w:pPr>
              <w:pBdr/>
              <w:spacing w:after="0" w:afterAutospacing="0" w:line="283" w:lineRule="atLeast"/>
              <w:ind/>
              <w:jc w:val="center"/>
              <w:rPr>
                <w:rFonts w:ascii="DejaVu Serif" w:hAnsi="DejaVu Serif" w:cs="DejaVu Serif"/>
              </w:rPr>
            </w:pPr>
            <w:r>
              <w:rPr>
                <w:rFonts w:ascii="DejaVu Serif" w:hAnsi="DejaVu Serif" w:eastAsia="DejaVu Serif" w:cs="DejaVu Serif"/>
              </w:rPr>
              <w:t xml:space="preserve">0.55</w:t>
            </w:r>
            <w:r>
              <w:rPr>
                <w:rFonts w:ascii="DejaVu Serif" w:hAnsi="DejaVu Serif" w:cs="DejaVu Serif"/>
              </w:rPr>
            </w:r>
            <w:r>
              <w:rPr>
                <w:rFonts w:ascii="DejaVu Serif" w:hAnsi="DejaVu Serif" w:cs="DejaVu Serif"/>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vMerge w:val="restart"/>
            <w:textDirection w:val="lrTb"/>
            <w:noWrap w:val="false"/>
          </w:tcPr>
          <w:p>
            <w:pPr>
              <w:pBdr/>
              <w:spacing w:after="0" w:afterAutospacing="0" w:line="283" w:lineRule="atLeast"/>
              <w:ind/>
              <w:jc w:val="center"/>
              <w:rPr>
                <w:rFonts w:ascii="DejaVu Serif" w:hAnsi="DejaVu Serif" w:cs="DejaVu Serif"/>
                <w:bCs/>
                <w:i/>
                <w:u w:val="single"/>
              </w:rPr>
            </w:pPr>
            <w:r>
              <w:rPr>
                <w:rFonts w:ascii="DejaVu Serif" w:hAnsi="DejaVu Serif" w:eastAsia="DejaVu Serif" w:cs="DejaVu Serif"/>
                <w:i/>
                <w:iCs/>
                <w:u w:val="single"/>
              </w:rPr>
              <w:t xml:space="preserve">0.35</w:t>
            </w:r>
            <w:r>
              <w:rPr>
                <w:rFonts w:ascii="DejaVu Serif" w:hAnsi="DejaVu Serif" w:cs="DejaVu Serif"/>
                <w:bCs/>
                <w:i/>
                <w:u w:val="single"/>
              </w:rPr>
            </w:r>
            <w:r>
              <w:rPr>
                <w:rFonts w:ascii="DejaVu Serif" w:hAnsi="DejaVu Serif" w:cs="DejaVu Serif"/>
                <w:bCs/>
                <w:i/>
                <w:u w:val="single"/>
              </w:rPr>
            </w:r>
          </w:p>
        </w:tc>
        <w:tc>
          <w:tcPr>
            <w:shd w:val="clear" w:color="ffffff" w:fill="ffffff"/>
            <w:tcBorders>
              <w:top w:val="single" w:color="c0c0c0" w:sz="4" w:space="0"/>
              <w:left w:val="single" w:color="c0c0c0" w:sz="4" w:space="0"/>
              <w:bottom w:val="single" w:color="000000" w:sz="4" w:space="0"/>
              <w:right w:val="single" w:color="c0c0c0" w:sz="4" w:space="0"/>
            </w:tcBorders>
            <w:tcW w:w="1982" w:type="dxa"/>
            <w:vAlign w:val="center"/>
            <w:textDirection w:val="lrTb"/>
            <w:noWrap w:val="false"/>
          </w:tcPr>
          <w:p>
            <w:pPr>
              <w:pBdr/>
              <w:spacing w:after="0" w:afterAutospacing="0" w:line="283" w:lineRule="atLeast"/>
              <w:ind/>
              <w:jc w:val="center"/>
              <w:rPr>
                <w:rFonts w:ascii="DejaVu Serif" w:hAnsi="DejaVu Serif" w:cs="DejaVu Serif"/>
                <w:b/>
                <w:bCs/>
              </w:rPr>
            </w:pPr>
            <w:r>
              <w:rPr>
                <w:rFonts w:ascii="DejaVu Serif" w:hAnsi="DejaVu Serif" w:eastAsia="DejaVu Serif" w:cs="DejaVu Serif"/>
                <w:b/>
                <w:bCs/>
              </w:rPr>
              <w:t xml:space="preserve">0.78</w:t>
            </w:r>
            <w:r>
              <w:rPr>
                <w:rFonts w:ascii="DejaVu Serif" w:hAnsi="DejaVu Serif" w:cs="DejaVu Serif"/>
                <w:b/>
                <w:bCs/>
              </w:rPr>
            </w:r>
            <w:r>
              <w:rPr>
                <w:rFonts w:ascii="DejaVu Serif" w:hAnsi="DejaVu Serif" w:cs="DejaVu Serif"/>
                <w:b/>
                <w:bCs/>
              </w:rPr>
            </w:r>
          </w:p>
        </w:tc>
      </w:tr>
      <w:tr>
        <w:trPr>
          <w:trHeight w:val="241"/>
        </w:trPr>
        <w:tc>
          <w:tcPr>
            <w:shd w:val="clear" w:color="ffffff" w:fill="ffffff"/>
            <w:tcBorders>
              <w:top w:val="single" w:color="c0c0c0" w:sz="4" w:space="0"/>
              <w:left w:val="single" w:color="c0c0c0" w:sz="4" w:space="0"/>
              <w:bottom w:val="single" w:color="000000" w:sz="4" w:space="0"/>
              <w:right w:val="single" w:color="c0c0c0" w:sz="4" w:space="0"/>
            </w:tcBorders>
            <w:tcW w:w="1558" w:type="dxa"/>
            <w:vAlign w:val="center"/>
            <w:textDirection w:val="lrTb"/>
            <w:noWrap w:val="false"/>
          </w:tcPr>
          <w:p>
            <w:pPr>
              <w:pBdr/>
              <w:spacing w:after="0" w:afterAutospacing="0" w:before="0" w:beforeAutospacing="0" w:line="283" w:lineRule="atLeast"/>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Inner#61</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559" w:type="dxa"/>
            <w:vAlign w:val="center"/>
            <w:textDirection w:val="lrTb"/>
            <w:noWrap w:val="false"/>
          </w:tcPr>
          <w:p>
            <w:pPr>
              <w:pBdr/>
              <w:spacing w:after="0" w:afterAutospacing="0" w:line="283" w:lineRule="atLeast"/>
              <w:ind/>
              <w:jc w:val="center"/>
              <w:rPr>
                <w:rFonts w:ascii="DejaVu Serif" w:hAnsi="DejaVu Serif" w:cs="DejaVu Serif"/>
              </w:rPr>
            </w:pPr>
            <w:r>
              <w:rPr>
                <w:rFonts w:ascii="DejaVu Serif" w:hAnsi="DejaVu Serif" w:eastAsia="DejaVu Serif" w:cs="DejaVu Serif"/>
              </w:rPr>
              <w:t xml:space="preserve">1.07</w:t>
            </w:r>
            <w:r>
              <w:rPr>
                <w:rFonts w:ascii="DejaVu Serif" w:hAnsi="DejaVu Serif" w:cs="DejaVu Serif"/>
              </w:rPr>
            </w:r>
            <w:r>
              <w:rPr>
                <w:rFonts w:ascii="DejaVu Serif" w:hAnsi="DejaVu Serif" w:cs="DejaVu Serif"/>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Bdr/>
              <w:spacing w:after="0" w:afterAutospacing="0" w:line="283" w:lineRule="atLeast"/>
              <w:ind/>
              <w:jc w:val="center"/>
              <w:rPr>
                <w:rFonts w:ascii="DejaVu Serif" w:hAnsi="DejaVu Serif" w:cs="DejaVu Serif"/>
                <w:bCs/>
                <w:i/>
                <w:u w:val="single"/>
              </w:rPr>
            </w:pPr>
            <w:r>
              <w:rPr>
                <w:rFonts w:ascii="DejaVu Serif" w:hAnsi="DejaVu Serif" w:eastAsia="DejaVu Serif" w:cs="DejaVu Serif"/>
                <w:i/>
                <w:iCs/>
                <w:u w:val="single"/>
              </w:rPr>
              <w:t xml:space="preserve">1.05</w:t>
            </w:r>
            <w:r>
              <w:rPr>
                <w:rFonts w:ascii="DejaVu Serif" w:hAnsi="DejaVu Serif" w:cs="DejaVu Serif"/>
                <w:bCs/>
                <w:i/>
                <w:u w:val="single"/>
              </w:rPr>
            </w:r>
            <w:r>
              <w:rPr>
                <w:rFonts w:ascii="DejaVu Serif" w:hAnsi="DejaVu Serif" w:cs="DejaVu Serif"/>
                <w:bCs/>
                <w:i/>
                <w:u w:val="single"/>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Bdr/>
              <w:spacing w:after="0" w:afterAutospacing="0" w:line="283" w:lineRule="atLeast"/>
              <w:ind/>
              <w:jc w:val="center"/>
              <w:rPr>
                <w:rFonts w:ascii="DejaVu Serif" w:hAnsi="DejaVu Serif" w:cs="DejaVu Serif"/>
                <w:b/>
                <w:bCs/>
              </w:rPr>
            </w:pPr>
            <w:r>
              <w:rPr>
                <w:rFonts w:ascii="DejaVu Serif" w:hAnsi="DejaVu Serif" w:eastAsia="DejaVu Serif" w:cs="DejaVu Serif"/>
                <w:b/>
                <w:bCs/>
              </w:rPr>
              <w:t xml:space="preserve">2.72</w:t>
            </w:r>
            <w:r>
              <w:rPr>
                <w:rFonts w:ascii="DejaVu Serif" w:hAnsi="DejaVu Serif" w:cs="DejaVu Serif"/>
                <w:b/>
                <w:bCs/>
              </w:rPr>
            </w:r>
            <w:r>
              <w:rPr>
                <w:rFonts w:ascii="DejaVu Serif" w:hAnsi="DejaVu Serif" w:cs="DejaVu Serif"/>
                <w:b/>
                <w:bCs/>
              </w:rPr>
            </w:r>
          </w:p>
        </w:tc>
        <w:tc>
          <w:tcPr>
            <w:shd w:val="clear" w:color="ffffff" w:fill="ffffff"/>
            <w:tcBorders>
              <w:top w:val="single" w:color="c0c0c0" w:sz="4" w:space="0"/>
              <w:left w:val="single" w:color="c0c0c0" w:sz="4" w:space="0"/>
              <w:bottom w:val="single" w:color="000000" w:sz="4" w:space="0"/>
              <w:right w:val="single" w:color="c0c0c0" w:sz="4" w:space="0"/>
            </w:tcBorders>
            <w:tcW w:w="1982" w:type="dxa"/>
            <w:vAlign w:val="center"/>
            <w:textDirection w:val="lrTb"/>
            <w:noWrap w:val="false"/>
          </w:tcPr>
          <w:p>
            <w:pPr>
              <w:pBdr/>
              <w:spacing w:after="0" w:afterAutospacing="0" w:line="283" w:lineRule="atLeast"/>
              <w:ind/>
              <w:jc w:val="center"/>
              <w:rPr>
                <w:rFonts w:ascii="DejaVu Serif" w:hAnsi="DejaVu Serif" w:cs="DejaVu Serif"/>
              </w:rPr>
            </w:pPr>
            <w:r>
              <w:rPr>
                <w:rFonts w:ascii="DejaVu Serif" w:hAnsi="DejaVu Serif" w:eastAsia="DejaVu Serif" w:cs="DejaVu Serif"/>
              </w:rPr>
              <w:t xml:space="preserve">1.18</w:t>
            </w:r>
            <w:r>
              <w:rPr>
                <w:rFonts w:ascii="DejaVu Serif" w:hAnsi="DejaVu Serif" w:cs="DejaVu Serif"/>
              </w:rPr>
            </w:r>
            <w:r>
              <w:rPr>
                <w:rFonts w:ascii="DejaVu Serif" w:hAnsi="DejaVu Serif" w:cs="DejaVu Serif"/>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558" w:type="dxa"/>
            <w:textDirection w:val="lrTb"/>
            <w:noWrap w:val="false"/>
          </w:tcPr>
          <w:p>
            <w:pPr>
              <w:pBdr/>
              <w:spacing w:after="0" w:afterAutospacing="0" w:before="0" w:beforeAutospacing="0" w:line="283" w:lineRule="atLeast"/>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Inner#62</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559" w:type="dxa"/>
            <w:textDirection w:val="lrTb"/>
            <w:noWrap w:val="false"/>
          </w:tcPr>
          <w:p>
            <w:pPr>
              <w:pBdr/>
              <w:spacing w:after="0" w:afterAutospacing="0" w:line="283" w:lineRule="atLeast"/>
              <w:ind/>
              <w:jc w:val="center"/>
              <w:rPr>
                <w:rFonts w:ascii="DejaVu Serif" w:hAnsi="DejaVu Serif" w:cs="DejaVu Serif"/>
              </w:rPr>
            </w:pPr>
            <w:r>
              <w:rPr>
                <w:rFonts w:ascii="DejaVu Serif" w:hAnsi="DejaVu Serif" w:eastAsia="DejaVu Serif" w:cs="DejaVu Serif"/>
              </w:rPr>
              <w:t xml:space="preserve">0.58</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0" w:afterAutospacing="0" w:line="283" w:lineRule="atLeast"/>
              <w:ind/>
              <w:jc w:val="center"/>
              <w:rPr>
                <w:rFonts w:ascii="DejaVu Serif" w:hAnsi="DejaVu Serif" w:cs="DejaVu Serif"/>
                <w:b/>
                <w:bCs/>
              </w:rPr>
            </w:pPr>
            <w:r>
              <w:rPr>
                <w:rFonts w:ascii="DejaVu Serif" w:hAnsi="DejaVu Serif" w:eastAsia="DejaVu Serif" w:cs="DejaVu Serif"/>
                <w:b/>
                <w:bCs/>
              </w:rPr>
              <w:t xml:space="preserve">0.97</w:t>
            </w:r>
            <w:r>
              <w:rPr>
                <w:rFonts w:ascii="DejaVu Serif" w:hAnsi="DejaVu Serif" w:cs="DejaVu Serif"/>
                <w:b/>
                <w:bCs/>
              </w:rPr>
            </w:r>
            <w:r>
              <w:rPr>
                <w:rFonts w:ascii="DejaVu Serif" w:hAnsi="DejaVu Serif" w:cs="DejaVu Serif"/>
                <w:b/>
                <w:bC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0" w:afterAutospacing="0" w:line="283" w:lineRule="atLeast"/>
              <w:ind/>
              <w:jc w:val="center"/>
              <w:rPr>
                <w:rFonts w:ascii="DejaVu Serif" w:hAnsi="DejaVu Serif" w:cs="DejaVu Serif"/>
                <w:bCs/>
                <w:i/>
                <w:u w:val="single"/>
              </w:rPr>
            </w:pPr>
            <w:r>
              <w:rPr>
                <w:rFonts w:ascii="DejaVu Serif" w:hAnsi="DejaVu Serif" w:eastAsia="DejaVu Serif" w:cs="DejaVu Serif"/>
                <w:i/>
                <w:iCs/>
                <w:u w:val="single"/>
              </w:rPr>
              <w:t xml:space="preserve">0.41</w:t>
            </w:r>
            <w:r>
              <w:rPr>
                <w:rFonts w:ascii="DejaVu Serif" w:hAnsi="DejaVu Serif" w:cs="DejaVu Serif"/>
                <w:bCs/>
                <w:i/>
                <w:u w:val="single"/>
              </w:rPr>
            </w:r>
            <w:r>
              <w:rPr>
                <w:rFonts w:ascii="DejaVu Serif" w:hAnsi="DejaVu Serif" w:cs="DejaVu Serif"/>
                <w:bCs/>
                <w:i/>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1982" w:type="dxa"/>
            <w:vAlign w:val="center"/>
            <w:textDirection w:val="lrTb"/>
            <w:noWrap w:val="false"/>
          </w:tcPr>
          <w:p>
            <w:pPr>
              <w:pBdr/>
              <w:spacing w:after="0" w:afterAutospacing="0" w:line="283" w:lineRule="atLeast"/>
              <w:ind/>
              <w:jc w:val="center"/>
              <w:rPr>
                <w:rFonts w:ascii="DejaVu Serif" w:hAnsi="DejaVu Serif" w:cs="DejaVu Serif"/>
              </w:rPr>
            </w:pPr>
            <w:r>
              <w:rPr>
                <w:rFonts w:ascii="DejaVu Serif" w:hAnsi="DejaVu Serif" w:eastAsia="DejaVu Serif" w:cs="DejaVu Serif"/>
              </w:rPr>
              <w:t xml:space="preserve">0.89</w:t>
            </w:r>
            <w:r>
              <w:rPr>
                <w:rFonts w:ascii="DejaVu Serif" w:hAnsi="DejaVu Serif" w:cs="DejaVu Serif"/>
              </w:rPr>
            </w:r>
            <w:r>
              <w:rPr>
                <w:rFonts w:ascii="DejaVu Serif" w:hAnsi="DejaVu Serif" w:cs="DejaVu Serif"/>
              </w:rPr>
            </w:r>
          </w:p>
        </w:tc>
      </w:tr>
      <w:tr>
        <w:trPr>
          <w:trHeight w:val="177"/>
        </w:trPr>
        <w:tc>
          <w:tcPr>
            <w:shd w:val="clear" w:color="ffffff" w:fill="ffffff"/>
            <w:tcBorders>
              <w:top w:val="single" w:color="000000" w:sz="4" w:space="0"/>
              <w:left w:val="single" w:color="c0c0c0" w:sz="4" w:space="0"/>
              <w:bottom w:val="single" w:color="000000" w:sz="4" w:space="0"/>
              <w:right w:val="single" w:color="c0c0c0" w:sz="4" w:space="0"/>
            </w:tcBorders>
            <w:tcW w:w="1558" w:type="dxa"/>
            <w:textDirection w:val="lrTb"/>
            <w:noWrap w:val="false"/>
          </w:tcPr>
          <w:p>
            <w:pPr>
              <w:pBdr/>
              <w:spacing w:after="0" w:afterAutospacing="0" w:before="0" w:beforeAutospacing="0" w:line="283" w:lineRule="atLeast"/>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Outer#93</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559" w:type="dxa"/>
            <w:textDirection w:val="lrTb"/>
            <w:noWrap w:val="false"/>
          </w:tcPr>
          <w:p>
            <w:pPr>
              <w:pBdr/>
              <w:spacing w:after="0" w:afterAutospacing="0" w:line="283" w:lineRule="atLeast"/>
              <w:ind/>
              <w:jc w:val="center"/>
              <w:rPr>
                <w:rFonts w:ascii="DejaVu Serif" w:hAnsi="DejaVu Serif" w:cs="DejaVu Serif"/>
                <w:bCs/>
                <w:i/>
                <w:u w:val="single"/>
              </w:rPr>
            </w:pPr>
            <w:r>
              <w:rPr>
                <w:rFonts w:ascii="DejaVu Serif" w:hAnsi="DejaVu Serif" w:eastAsia="DejaVu Serif" w:cs="DejaVu Serif"/>
                <w:i/>
                <w:iCs/>
                <w:u w:val="single"/>
              </w:rPr>
              <w:t xml:space="preserve">0.30</w:t>
            </w:r>
            <w:r>
              <w:rPr>
                <w:rFonts w:ascii="DejaVu Serif" w:hAnsi="DejaVu Serif" w:cs="DejaVu Serif"/>
                <w:bCs/>
                <w:i/>
                <w:u w:val="single"/>
              </w:rPr>
            </w:r>
            <w:r>
              <w:rPr>
                <w:rFonts w:ascii="DejaVu Serif" w:hAnsi="DejaVu Serif" w:cs="DejaVu Serif"/>
                <w:bCs/>
                <w:i/>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0" w:afterAutospacing="0" w:line="283" w:lineRule="atLeast"/>
              <w:ind/>
              <w:jc w:val="center"/>
              <w:rPr>
                <w:rFonts w:ascii="DejaVu Serif" w:hAnsi="DejaVu Serif" w:cs="DejaVu Serif"/>
              </w:rPr>
            </w:pPr>
            <w:r>
              <w:rPr>
                <w:rFonts w:ascii="DejaVu Serif" w:hAnsi="DejaVu Serif" w:eastAsia="DejaVu Serif" w:cs="DejaVu Serif"/>
              </w:rPr>
              <w:t xml:space="preserve">0.34</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0" w:afterAutospacing="0" w:line="283" w:lineRule="atLeast"/>
              <w:ind/>
              <w:jc w:val="center"/>
              <w:rPr>
                <w:rFonts w:ascii="DejaVu Serif" w:hAnsi="DejaVu Serif" w:cs="DejaVu Serif"/>
              </w:rPr>
            </w:pPr>
            <w:r>
              <w:rPr>
                <w:rFonts w:ascii="DejaVu Serif" w:hAnsi="DejaVu Serif" w:eastAsia="DejaVu Serif" w:cs="DejaVu Serif"/>
              </w:rPr>
              <w:t xml:space="preserve">0.38</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1982" w:type="dxa"/>
            <w:vAlign w:val="center"/>
            <w:textDirection w:val="lrTb"/>
            <w:noWrap w:val="false"/>
          </w:tcPr>
          <w:p>
            <w:pPr>
              <w:pBdr/>
              <w:spacing w:after="0" w:afterAutospacing="0" w:line="283" w:lineRule="atLeast"/>
              <w:ind/>
              <w:jc w:val="center"/>
              <w:rPr>
                <w:rFonts w:ascii="DejaVu Serif" w:hAnsi="DejaVu Serif" w:cs="DejaVu Serif"/>
                <w:b/>
                <w:bCs/>
              </w:rPr>
            </w:pPr>
            <w:r>
              <w:rPr>
                <w:rFonts w:ascii="DejaVu Serif" w:hAnsi="DejaVu Serif" w:eastAsia="DejaVu Serif" w:cs="DejaVu Serif"/>
                <w:b/>
                <w:bCs/>
              </w:rPr>
              <w:t xml:space="preserve">0.47</w:t>
            </w:r>
            <w:r>
              <w:rPr>
                <w:rFonts w:ascii="DejaVu Serif" w:hAnsi="DejaVu Serif" w:cs="DejaVu Serif"/>
                <w:b/>
                <w:bCs/>
              </w:rPr>
            </w:r>
            <w:r>
              <w:rPr>
                <w:rFonts w:ascii="DejaVu Serif" w:hAnsi="DejaVu Serif" w:cs="DejaVu Serif"/>
                <w:b/>
                <w:bC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558" w:type="dxa"/>
            <w:textDirection w:val="lrTb"/>
            <w:noWrap w:val="false"/>
          </w:tcPr>
          <w:p>
            <w:pPr>
              <w:pBdr/>
              <w:spacing w:after="0" w:afterAutospacing="0" w:before="0" w:beforeAutospacing="0" w:line="283" w:lineRule="atLeast"/>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Outer#97</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559" w:type="dxa"/>
            <w:textDirection w:val="lrTb"/>
            <w:noWrap w:val="false"/>
          </w:tcPr>
          <w:p>
            <w:pPr>
              <w:pBdr/>
              <w:spacing w:after="0" w:afterAutospacing="0" w:line="283" w:lineRule="atLeast"/>
              <w:ind/>
              <w:jc w:val="center"/>
              <w:rPr>
                <w:rFonts w:ascii="DejaVu Serif" w:hAnsi="DejaVu Serif" w:cs="DejaVu Serif"/>
              </w:rPr>
            </w:pPr>
            <w:r>
              <w:rPr>
                <w:rFonts w:ascii="DejaVu Serif" w:hAnsi="DejaVu Serif" w:eastAsia="DejaVu Serif" w:cs="DejaVu Serif"/>
              </w:rPr>
              <w:t xml:space="preserve">0.36</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0" w:afterAutospacing="0" w:line="283" w:lineRule="atLeast"/>
              <w:ind/>
              <w:jc w:val="center"/>
              <w:rPr>
                <w:rFonts w:ascii="DejaVu Serif" w:hAnsi="DejaVu Serif" w:cs="DejaVu Serif"/>
              </w:rPr>
            </w:pPr>
            <w:r>
              <w:rPr>
                <w:rFonts w:ascii="DejaVu Serif" w:hAnsi="DejaVu Serif" w:eastAsia="DejaVu Serif" w:cs="DejaVu Serif"/>
              </w:rPr>
              <w:t xml:space="preserve">0.32</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0" w:afterAutospacing="0" w:line="283" w:lineRule="atLeast"/>
              <w:ind/>
              <w:jc w:val="center"/>
              <w:rPr>
                <w:rFonts w:ascii="DejaVu Serif" w:hAnsi="DejaVu Serif" w:cs="DejaVu Serif"/>
                <w:bCs/>
                <w:i/>
                <w:u w:val="single"/>
              </w:rPr>
            </w:pPr>
            <w:r>
              <w:rPr>
                <w:rFonts w:ascii="DejaVu Serif" w:hAnsi="DejaVu Serif" w:eastAsia="DejaVu Serif" w:cs="DejaVu Serif"/>
                <w:i/>
                <w:iCs/>
                <w:u w:val="single"/>
              </w:rPr>
              <w:t xml:space="preserve">0.23</w:t>
            </w:r>
            <w:r>
              <w:rPr>
                <w:rFonts w:ascii="DejaVu Serif" w:hAnsi="DejaVu Serif" w:cs="DejaVu Serif"/>
                <w:bCs/>
                <w:i/>
                <w:u w:val="single"/>
              </w:rPr>
            </w:r>
            <w:r>
              <w:rPr>
                <w:rFonts w:ascii="DejaVu Serif" w:hAnsi="DejaVu Serif" w:cs="DejaVu Serif"/>
                <w:bCs/>
                <w:i/>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1982" w:type="dxa"/>
            <w:vAlign w:val="center"/>
            <w:textDirection w:val="lrTb"/>
            <w:noWrap w:val="false"/>
          </w:tcPr>
          <w:p>
            <w:pPr>
              <w:pBdr/>
              <w:spacing w:after="0" w:afterAutospacing="0" w:line="283" w:lineRule="atLeast"/>
              <w:ind/>
              <w:jc w:val="center"/>
              <w:rPr>
                <w:rFonts w:ascii="DejaVu Serif" w:hAnsi="DejaVu Serif" w:cs="DejaVu Serif"/>
                <w:b/>
                <w:bCs/>
              </w:rPr>
            </w:pPr>
            <w:r>
              <w:rPr>
                <w:rFonts w:ascii="DejaVu Serif" w:hAnsi="DejaVu Serif" w:eastAsia="DejaVu Serif" w:cs="DejaVu Serif"/>
                <w:b/>
                <w:bCs/>
              </w:rPr>
              <w:t xml:space="preserve">0.43</w:t>
            </w:r>
            <w:r>
              <w:rPr>
                <w:rFonts w:ascii="DejaVu Serif" w:hAnsi="DejaVu Serif" w:cs="DejaVu Serif"/>
                <w:b/>
                <w:bCs/>
              </w:rPr>
            </w:r>
            <w:r>
              <w:rPr>
                <w:rFonts w:ascii="DejaVu Serif" w:hAnsi="DejaVu Serif" w:cs="DejaVu Serif"/>
                <w:b/>
                <w:bC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558" w:type="dxa"/>
            <w:textDirection w:val="lrTb"/>
            <w:noWrap w:val="false"/>
          </w:tcPr>
          <w:p>
            <w:pPr>
              <w:pBdr/>
              <w:spacing w:after="0" w:afterAutospacing="0" w:before="0" w:beforeAutospacing="0" w:line="283" w:lineRule="atLeast"/>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Outer#99</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559" w:type="dxa"/>
            <w:textDirection w:val="lrTb"/>
            <w:noWrap w:val="false"/>
          </w:tcPr>
          <w:p>
            <w:pPr>
              <w:pBdr/>
              <w:spacing w:after="0" w:afterAutospacing="0" w:line="283" w:lineRule="atLeast"/>
              <w:ind/>
              <w:jc w:val="center"/>
              <w:rPr>
                <w:rFonts w:ascii="DejaVu Serif" w:hAnsi="DejaVu Serif" w:cs="DejaVu Serif"/>
              </w:rPr>
            </w:pPr>
            <w:r>
              <w:rPr>
                <w:rFonts w:ascii="DejaVu Serif" w:hAnsi="DejaVu Serif" w:eastAsia="DejaVu Serif" w:cs="DejaVu Serif"/>
              </w:rPr>
              <w:t xml:space="preserve">0.28</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0" w:afterAutospacing="0" w:line="283" w:lineRule="atLeast"/>
              <w:ind/>
              <w:jc w:val="center"/>
              <w:rPr>
                <w:rFonts w:ascii="DejaVu Serif" w:hAnsi="DejaVu Serif" w:cs="DejaVu Serif"/>
              </w:rPr>
            </w:pPr>
            <w:r>
              <w:rPr>
                <w:rFonts w:ascii="DejaVu Serif" w:hAnsi="DejaVu Serif" w:eastAsia="DejaVu Serif" w:cs="DejaVu Serif"/>
              </w:rPr>
              <w:t xml:space="preserve">0.29</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0" w:afterAutospacing="0" w:line="283" w:lineRule="atLeast"/>
              <w:ind/>
              <w:jc w:val="center"/>
              <w:rPr>
                <w:rFonts w:ascii="DejaVu Serif" w:hAnsi="DejaVu Serif" w:cs="DejaVu Serif"/>
                <w:bCs/>
                <w:i/>
                <w:u w:val="single"/>
              </w:rPr>
            </w:pPr>
            <w:r>
              <w:rPr>
                <w:rFonts w:ascii="DejaVu Serif" w:hAnsi="DejaVu Serif" w:eastAsia="DejaVu Serif" w:cs="DejaVu Serif"/>
                <w:i/>
                <w:iCs/>
                <w:u w:val="single"/>
              </w:rPr>
              <w:t xml:space="preserve">0.22</w:t>
            </w:r>
            <w:r>
              <w:rPr>
                <w:rFonts w:ascii="DejaVu Serif" w:hAnsi="DejaVu Serif" w:cs="DejaVu Serif"/>
                <w:bCs/>
                <w:i/>
                <w:u w:val="single"/>
              </w:rPr>
            </w:r>
            <w:r>
              <w:rPr>
                <w:rFonts w:ascii="DejaVu Serif" w:hAnsi="DejaVu Serif" w:cs="DejaVu Serif"/>
                <w:bCs/>
                <w:i/>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1982" w:type="dxa"/>
            <w:vAlign w:val="center"/>
            <w:textDirection w:val="lrTb"/>
            <w:noWrap w:val="false"/>
          </w:tcPr>
          <w:p>
            <w:pPr>
              <w:pBdr/>
              <w:spacing w:after="0" w:afterAutospacing="0" w:line="283" w:lineRule="atLeast"/>
              <w:ind/>
              <w:jc w:val="center"/>
              <w:rPr>
                <w:rFonts w:ascii="DejaVu Serif" w:hAnsi="DejaVu Serif" w:cs="DejaVu Serif"/>
                <w:b/>
                <w:bCs/>
              </w:rPr>
            </w:pPr>
            <w:r>
              <w:rPr>
                <w:rFonts w:ascii="DejaVu Serif" w:hAnsi="DejaVu Serif" w:eastAsia="DejaVu Serif" w:cs="DejaVu Serif"/>
                <w:b/>
                <w:bCs/>
              </w:rPr>
              <w:t xml:space="preserve">0.54</w:t>
            </w:r>
            <w:r>
              <w:rPr>
                <w:rFonts w:ascii="DejaVu Serif" w:hAnsi="DejaVu Serif" w:cs="DejaVu Serif"/>
                <w:b/>
                <w:bCs/>
              </w:rPr>
            </w:r>
            <w:r>
              <w:rPr>
                <w:rFonts w:ascii="DejaVu Serif" w:hAnsi="DejaVu Serif" w:cs="DejaVu Serif"/>
                <w:b/>
                <w:bCs/>
              </w:rPr>
            </w:r>
          </w:p>
        </w:tc>
      </w:tr>
    </w:tbl>
    <w:p>
      <w:pPr>
        <w:pBdr/>
        <w:spacing w:after="0" w:afterAutospacing="0" w:before="0" w:beforeAutospacing="0" w:line="17" w:lineRule="atLeast"/>
        <w:ind/>
        <w:rPr>
          <w:rFonts w:hint="eastAsia" w:ascii="DejaVu Serif" w:hAnsi="DejaVu Serif" w:cs="DejaVu Serif"/>
        </w:rPr>
      </w:pPr>
      <w:r>
        <w:rPr>
          <w:rFonts w:hint="eastAsia" w:ascii="DejaVu Serif" w:hAnsi="DejaVu Serif" w:eastAsia="DejaVu Serif" w:cs="DejaVu Serif"/>
          <w:lang w:val="en-US"/>
        </w:rPr>
      </w:r>
      <w:r>
        <w:rPr>
          <w:rFonts w:hint="eastAsia" w:ascii="DejaVu Serif" w:hAnsi="DejaVu Serif" w:cs="DejaVu Serif"/>
        </w:rPr>
      </w:r>
      <w:r>
        <w:rPr>
          <w:rFonts w:hint="eastAsia" w:ascii="DejaVu Serif" w:hAnsi="DejaVu Serif" w:cs="DejaVu Serif"/>
        </w:rPr>
      </w:r>
    </w:p>
    <w:p>
      <w:pPr>
        <w:pBdr/>
        <w:spacing w:after="0" w:afterAutospacing="0" w:before="0" w:beforeAutospacing="0" w:line="17" w:lineRule="atLeast"/>
        <w:ind/>
        <w:rPr>
          <w:rFonts w:hint="eastAsia" w:ascii="DejaVu Serif" w:hAnsi="DejaVu Serif" w:cs="DejaVu Serif"/>
        </w:rPr>
      </w:pPr>
      <w:r>
        <w:rPr>
          <w:rFonts w:hint="eastAsia" w:ascii="DejaVu Serif" w:hAnsi="DejaVu Serif" w:eastAsia="DejaVu Serif" w:cs="DejaVu Serif"/>
          <w:lang w:val="en-US"/>
        </w:rPr>
      </w:r>
      <w:r>
        <w:rPr>
          <w:rFonts w:hint="eastAsia" w:ascii="DejaVu Serif" w:hAnsi="DejaVu Serif" w:cs="DejaVu Serif"/>
        </w:rPr>
      </w:r>
      <w:r>
        <w:rPr>
          <w:rFonts w:hint="eastAsia" w:ascii="DejaVu Serif" w:hAnsi="DejaVu Serif" w:cs="DejaVu Serif"/>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556"/>
        <w:gridCol w:w="1557"/>
        <w:gridCol w:w="1982"/>
        <w:gridCol w:w="1982"/>
        <w:gridCol w:w="1981"/>
      </w:tblGrid>
      <w:tr>
        <w:trPr>
          <w:trHeight w:val="389"/>
        </w:trPr>
        <w:tc>
          <w:tcPr>
            <w:gridSpan w:val="5"/>
            <w:shd w:val="clear" w:color="ffffff" w:fill="ffffff"/>
            <w:tcBorders>
              <w:top w:val="single" w:color="c0c0c0" w:sz="4" w:space="0"/>
              <w:left w:val="single" w:color="c0c0c0" w:sz="4" w:space="0"/>
              <w:bottom w:val="single" w:color="000000" w:sz="4" w:space="0"/>
              <w:right w:val="single" w:color="c0c0c0" w:sz="4" w:space="0"/>
            </w:tcBorders>
            <w:tcW w:w="9068" w:type="dxa"/>
            <w:vAlign w:val="center"/>
            <w:vMerge w:val="restart"/>
            <w:textDirection w:val="lrTb"/>
            <w:noWrap w:val="false"/>
          </w:tcPr>
          <w:p>
            <w:pPr>
              <w:pStyle w:val="1284"/>
              <w:pBdr/>
              <w:spacing w:after="0" w:afterAutospacing="0" w:before="0" w:beforeAutospacing="0" w:line="17" w:lineRule="atLeast"/>
              <w:ind/>
              <w:rPr>
                <w:rFonts w:ascii="DejaVu Serif" w:hAnsi="DejaVu Serif" w:cs="DejaVu Serif"/>
              </w:rPr>
            </w:pPr>
            <w:r>
              <w:rPr>
                <w:rFonts w:ascii="DejaVu Serif" w:hAnsi="DejaVu Serif" w:eastAsia="DejaVu Serif" w:cs="DejaVu Serif"/>
                <w:lang w:val="en-US"/>
              </w:rPr>
              <w:t xml:space="preserve">Tab 4.2-3. RMS </w:t>
            </w:r>
            <w:r>
              <w:rPr>
                <w:rFonts w:ascii="DejaVu Serif" w:hAnsi="DejaVu Serif" w:eastAsia="DejaVu Serif" w:cs="DejaVu Serif"/>
                <w:lang w:val="en-US"/>
              </w:rPr>
              <w:t xml:space="preserve">slopeY</w:t>
            </w:r>
            <w:r>
              <w:rPr>
                <w:rFonts w:ascii="DejaVu Serif" w:hAnsi="DejaVu Serif" w:eastAsia="DejaVu Serif" w:cs="DejaVu Serif"/>
                <w:lang w:val="en-US"/>
              </w:rPr>
              <w:t xml:space="preserve"> deviation (mrad) from the mean surface</w:t>
            </w:r>
            <w:r>
              <w:rPr>
                <w:rFonts w:ascii="DejaVu Serif" w:hAnsi="DejaVu Serif" w:cs="DejaVu Serif"/>
              </w:rPr>
            </w:r>
            <w:r>
              <w:rPr>
                <w:rFonts w:ascii="DejaVu Serif" w:hAnsi="DejaVu Serif" w:cs="DejaVu Serif"/>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558" w:type="dxa"/>
            <w:vAlign w:val="center"/>
            <w:vMerge w:val="restart"/>
            <w:textDirection w:val="lrTb"/>
            <w:noWrap w:val="false"/>
          </w:tcPr>
          <w:p>
            <w:pPr>
              <w:pBdr/>
              <w:spacing w:after="0" w:afterAutospacing="0" w:before="0" w:beforeAutospacing="0" w:line="17" w:lineRule="atLeast"/>
              <w:ind/>
              <w:jc w:val="center"/>
              <w:rPr>
                <w:rFonts w:hint="eastAsia" w:ascii="DejaVu Serif" w:hAnsi="DejaVu Serif" w:cs="DejaVu Serif"/>
                <w:sz w:val="22"/>
                <w:szCs w:val="22"/>
              </w:rPr>
            </w:pPr>
            <w:r>
              <w:rPr>
                <w:rFonts w:hint="eastAsia" w:ascii="DejaVu Serif" w:hAnsi="DejaVu Serif" w:eastAsia="DejaVu Serif" w:cs="DejaVu Serif"/>
                <w:sz w:val="22"/>
                <w:szCs w:val="22"/>
                <w:lang w:val="en-US"/>
              </w:rPr>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559" w:type="dxa"/>
            <w:vAlign w:val="center"/>
            <w:vMerge w:val="restart"/>
            <w:textDirection w:val="lrTb"/>
            <w:noWrap w:val="false"/>
          </w:tcPr>
          <w:p>
            <w:pPr>
              <w:pBdr/>
              <w:spacing w:after="0" w:afterAutospacing="0" w:before="0" w:beforeAutospacing="0" w:line="17" w:lineRule="atLeast"/>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ENEA</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vMerge w:val="restart"/>
            <w:textDirection w:val="lrTb"/>
            <w:noWrap w:val="false"/>
          </w:tcPr>
          <w:p>
            <w:pPr>
              <w:pBdr/>
              <w:spacing w:after="0" w:afterAutospacing="0" w:before="0" w:beforeAutospacing="0" w:line="17" w:lineRule="atLeast"/>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F-ISE</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vMerge w:val="restart"/>
            <w:textDirection w:val="lrTb"/>
            <w:noWrap w:val="false"/>
          </w:tcPr>
          <w:p>
            <w:pPr>
              <w:pBdr/>
              <w:spacing w:after="0" w:afterAutospacing="0" w:before="0" w:beforeAutospacing="0" w:line="17" w:lineRule="atLeast"/>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DLR</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982" w:type="dxa"/>
            <w:vAlign w:val="center"/>
            <w:textDirection w:val="lrTb"/>
            <w:noWrap w:val="false"/>
          </w:tcPr>
          <w:p>
            <w:pPr>
              <w:pBdr/>
              <w:spacing w:after="0" w:afterAutospacing="0" w:before="0" w:beforeAutospacing="0" w:line="17" w:lineRule="atLeast"/>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SANDIA</w:t>
            </w:r>
            <w:r>
              <w:rPr>
                <w:rFonts w:hint="eastAsia" w:ascii="DejaVu Serif" w:hAnsi="DejaVu Serif" w:cs="DejaVu Serif"/>
                <w:sz w:val="22"/>
                <w:szCs w:val="22"/>
              </w:rPr>
            </w:r>
            <w:r>
              <w:rPr>
                <w:rFonts w:hint="eastAsia" w:ascii="DejaVu Serif" w:hAnsi="DejaVu Serif" w:cs="DejaVu Serif"/>
                <w:sz w:val="22"/>
                <w:szCs w:val="22"/>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558" w:type="dxa"/>
            <w:vAlign w:val="center"/>
            <w:vMerge w:val="restart"/>
            <w:textDirection w:val="lrTb"/>
            <w:noWrap w:val="false"/>
          </w:tcPr>
          <w:p>
            <w:pPr>
              <w:pBdr/>
              <w:spacing w:after="0" w:afterAutospacing="0" w:before="0" w:beforeAutospacing="0" w:line="17" w:lineRule="atLeast"/>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Inner#60</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559" w:type="dxa"/>
            <w:vAlign w:val="center"/>
            <w:vMerge w:val="restart"/>
            <w:textDirection w:val="lrTb"/>
            <w:noWrap w:val="false"/>
          </w:tcPr>
          <w:p>
            <w:pPr>
              <w:pBdr/>
              <w:spacing w:after="0" w:afterAutospacing="0" w:line="283" w:lineRule="atLeast"/>
              <w:ind/>
              <w:jc w:val="center"/>
              <w:rPr>
                <w:rFonts w:ascii="DejaVu Serif" w:hAnsi="DejaVu Serif" w:cs="DejaVu Serif"/>
                <w:bCs/>
                <w:i/>
                <w:u w:val="single"/>
              </w:rPr>
            </w:pPr>
            <w:r>
              <w:rPr>
                <w:rFonts w:ascii="DejaVu Serif" w:hAnsi="DejaVu Serif" w:eastAsia="DejaVu Serif" w:cs="DejaVu Serif"/>
                <w:i/>
                <w:iCs/>
                <w:u w:val="single"/>
              </w:rPr>
              <w:t xml:space="preserve">0.22</w:t>
            </w:r>
            <w:r>
              <w:rPr>
                <w:rFonts w:ascii="DejaVu Serif" w:hAnsi="DejaVu Serif" w:cs="DejaVu Serif"/>
                <w:bCs/>
                <w:i/>
                <w:u w:val="single"/>
              </w:rPr>
            </w:r>
            <w:r>
              <w:rPr>
                <w:rFonts w:ascii="DejaVu Serif" w:hAnsi="DejaVu Serif" w:cs="DejaVu Serif"/>
                <w:bCs/>
                <w:i/>
                <w:u w:val="single"/>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vMerge w:val="restart"/>
            <w:textDirection w:val="lrTb"/>
            <w:noWrap w:val="false"/>
          </w:tcPr>
          <w:p>
            <w:pPr>
              <w:pBdr/>
              <w:spacing w:after="0" w:afterAutospacing="0" w:line="283" w:lineRule="atLeast"/>
              <w:ind/>
              <w:jc w:val="center"/>
              <w:rPr>
                <w:rFonts w:ascii="DejaVu Serif" w:hAnsi="DejaVu Serif" w:cs="DejaVu Serif"/>
                <w:b/>
                <w:bCs/>
              </w:rPr>
            </w:pPr>
            <w:r>
              <w:rPr>
                <w:rFonts w:ascii="DejaVu Serif" w:hAnsi="DejaVu Serif" w:eastAsia="DejaVu Serif" w:cs="DejaVu Serif"/>
                <w:b/>
                <w:bCs/>
              </w:rPr>
              <w:t xml:space="preserve">0.66</w:t>
            </w:r>
            <w:r>
              <w:rPr>
                <w:rFonts w:ascii="DejaVu Serif" w:hAnsi="DejaVu Serif" w:cs="DejaVu Serif"/>
                <w:b/>
                <w:bCs/>
              </w:rPr>
            </w:r>
            <w:r>
              <w:rPr>
                <w:rFonts w:ascii="DejaVu Serif" w:hAnsi="DejaVu Serif" w:cs="DejaVu Serif"/>
                <w:b/>
                <w:bCs/>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vMerge w:val="restart"/>
            <w:textDirection w:val="lrTb"/>
            <w:noWrap w:val="false"/>
          </w:tcPr>
          <w:p>
            <w:pPr>
              <w:pBdr/>
              <w:spacing w:after="0" w:afterAutospacing="0" w:line="283" w:lineRule="atLeast"/>
              <w:ind/>
              <w:jc w:val="center"/>
              <w:rPr>
                <w:rFonts w:ascii="DejaVu Serif" w:hAnsi="DejaVu Serif" w:cs="DejaVu Serif"/>
              </w:rPr>
            </w:pPr>
            <w:r>
              <w:rPr>
                <w:rFonts w:ascii="DejaVu Serif" w:hAnsi="DejaVu Serif" w:eastAsia="DejaVu Serif" w:cs="DejaVu Serif"/>
              </w:rPr>
              <w:t xml:space="preserve">0.51</w:t>
            </w:r>
            <w:r>
              <w:rPr>
                <w:rFonts w:ascii="DejaVu Serif" w:hAnsi="DejaVu Serif" w:cs="DejaVu Serif"/>
              </w:rPr>
            </w:r>
            <w:r>
              <w:rPr>
                <w:rFonts w:ascii="DejaVu Serif" w:hAnsi="DejaVu Serif" w:cs="DejaVu Serif"/>
              </w:rPr>
            </w:r>
          </w:p>
        </w:tc>
        <w:tc>
          <w:tcPr>
            <w:shd w:val="clear" w:color="ffffff" w:fill="ffffff"/>
            <w:tcBorders>
              <w:top w:val="single" w:color="c0c0c0" w:sz="4" w:space="0"/>
              <w:left w:val="single" w:color="c0c0c0" w:sz="4" w:space="0"/>
              <w:bottom w:val="single" w:color="000000" w:sz="4" w:space="0"/>
              <w:right w:val="single" w:color="c0c0c0" w:sz="4" w:space="0"/>
            </w:tcBorders>
            <w:tcW w:w="1982" w:type="dxa"/>
            <w:vAlign w:val="center"/>
            <w:textDirection w:val="lrTb"/>
            <w:noWrap w:val="false"/>
          </w:tcPr>
          <w:p>
            <w:pPr>
              <w:pBdr/>
              <w:spacing w:after="0" w:afterAutospacing="0" w:line="283" w:lineRule="atLeast"/>
              <w:ind/>
              <w:jc w:val="center"/>
              <w:rPr>
                <w:rFonts w:ascii="DejaVu Serif" w:hAnsi="DejaVu Serif" w:cs="DejaVu Serif"/>
              </w:rPr>
            </w:pPr>
            <w:r>
              <w:rPr>
                <w:rFonts w:ascii="DejaVu Serif" w:hAnsi="DejaVu Serif" w:eastAsia="DejaVu Serif" w:cs="DejaVu Serif"/>
              </w:rPr>
              <w:t xml:space="preserve">0.32</w:t>
            </w:r>
            <w:r>
              <w:rPr>
                <w:rFonts w:ascii="DejaVu Serif" w:hAnsi="DejaVu Serif" w:cs="DejaVu Serif"/>
              </w:rPr>
            </w:r>
            <w:r>
              <w:rPr>
                <w:rFonts w:ascii="DejaVu Serif" w:hAnsi="DejaVu Serif" w:cs="DejaVu Serif"/>
              </w:rPr>
            </w:r>
          </w:p>
        </w:tc>
      </w:tr>
      <w:tr>
        <w:trPr>
          <w:trHeight w:val="241"/>
        </w:trPr>
        <w:tc>
          <w:tcPr>
            <w:shd w:val="clear" w:color="ffffff" w:fill="ffffff"/>
            <w:tcBorders>
              <w:top w:val="single" w:color="c0c0c0" w:sz="4" w:space="0"/>
              <w:left w:val="single" w:color="c0c0c0" w:sz="4" w:space="0"/>
              <w:bottom w:val="single" w:color="000000" w:sz="4" w:space="0"/>
              <w:right w:val="single" w:color="c0c0c0" w:sz="4" w:space="0"/>
            </w:tcBorders>
            <w:tcW w:w="1558" w:type="dxa"/>
            <w:vAlign w:val="center"/>
            <w:textDirection w:val="lrTb"/>
            <w:noWrap w:val="false"/>
          </w:tcPr>
          <w:p>
            <w:pPr>
              <w:pBdr/>
              <w:spacing w:after="0" w:afterAutospacing="0" w:before="0" w:beforeAutospacing="0" w:line="17" w:lineRule="atLeast"/>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Inner#61</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559" w:type="dxa"/>
            <w:vAlign w:val="center"/>
            <w:textDirection w:val="lrTb"/>
            <w:noWrap w:val="false"/>
          </w:tcPr>
          <w:p>
            <w:pPr>
              <w:pBdr/>
              <w:spacing w:after="0" w:afterAutospacing="0" w:line="283" w:lineRule="atLeast"/>
              <w:ind/>
              <w:jc w:val="center"/>
              <w:rPr>
                <w:rFonts w:ascii="DejaVu Serif" w:hAnsi="DejaVu Serif" w:cs="DejaVu Serif"/>
                <w:bCs/>
                <w:i/>
                <w:u w:val="single"/>
              </w:rPr>
            </w:pPr>
            <w:r>
              <w:rPr>
                <w:rFonts w:ascii="DejaVu Serif" w:hAnsi="DejaVu Serif" w:eastAsia="DejaVu Serif" w:cs="DejaVu Serif"/>
                <w:i/>
                <w:iCs/>
                <w:u w:val="single"/>
              </w:rPr>
              <w:t xml:space="preserve">0.19</w:t>
            </w:r>
            <w:r>
              <w:rPr>
                <w:rFonts w:ascii="DejaVu Serif" w:hAnsi="DejaVu Serif" w:cs="DejaVu Serif"/>
                <w:bCs/>
                <w:i/>
                <w:u w:val="single"/>
              </w:rPr>
            </w:r>
            <w:r>
              <w:rPr>
                <w:rFonts w:ascii="DejaVu Serif" w:hAnsi="DejaVu Serif" w:cs="DejaVu Serif"/>
                <w:bCs/>
                <w:i/>
                <w:u w:val="single"/>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Bdr/>
              <w:spacing w:after="0" w:afterAutospacing="0" w:line="283" w:lineRule="atLeast"/>
              <w:ind/>
              <w:jc w:val="center"/>
              <w:rPr>
                <w:rFonts w:ascii="DejaVu Serif" w:hAnsi="DejaVu Serif" w:cs="DejaVu Serif"/>
                <w:bCs/>
                <w:i/>
                <w:u w:val="single"/>
              </w:rPr>
            </w:pPr>
            <w:r>
              <w:rPr>
                <w:rFonts w:ascii="DejaVu Serif" w:hAnsi="DejaVu Serif" w:eastAsia="DejaVu Serif" w:cs="DejaVu Serif"/>
                <w:i/>
                <w:iCs/>
                <w:u w:val="single"/>
              </w:rPr>
              <w:t xml:space="preserve">0.19</w:t>
            </w:r>
            <w:r>
              <w:rPr>
                <w:rFonts w:ascii="DejaVu Serif" w:hAnsi="DejaVu Serif" w:cs="DejaVu Serif"/>
                <w:bCs/>
                <w:i/>
                <w:u w:val="single"/>
              </w:rPr>
            </w:r>
            <w:r>
              <w:rPr>
                <w:rFonts w:ascii="DejaVu Serif" w:hAnsi="DejaVu Serif" w:cs="DejaVu Serif"/>
                <w:bCs/>
                <w:i/>
                <w:u w:val="single"/>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Bdr/>
              <w:spacing w:after="0" w:afterAutospacing="0" w:line="283" w:lineRule="atLeast"/>
              <w:ind/>
              <w:jc w:val="center"/>
              <w:rPr>
                <w:rFonts w:ascii="DejaVu Serif" w:hAnsi="DejaVu Serif" w:cs="DejaVu Serif"/>
                <w:b/>
                <w:bCs/>
              </w:rPr>
            </w:pPr>
            <w:r>
              <w:rPr>
                <w:rFonts w:ascii="DejaVu Serif" w:hAnsi="DejaVu Serif" w:eastAsia="DejaVu Serif" w:cs="DejaVu Serif"/>
                <w:b/>
                <w:bCs/>
              </w:rPr>
              <w:t xml:space="preserve">0.51</w:t>
            </w:r>
            <w:r>
              <w:rPr>
                <w:rFonts w:ascii="DejaVu Serif" w:hAnsi="DejaVu Serif" w:cs="DejaVu Serif"/>
                <w:b/>
                <w:bCs/>
              </w:rPr>
            </w:r>
            <w:r>
              <w:rPr>
                <w:rFonts w:ascii="DejaVu Serif" w:hAnsi="DejaVu Serif" w:cs="DejaVu Serif"/>
                <w:b/>
                <w:bCs/>
              </w:rPr>
            </w:r>
          </w:p>
        </w:tc>
        <w:tc>
          <w:tcPr>
            <w:shd w:val="clear" w:color="ffffff" w:fill="ffffff"/>
            <w:tcBorders>
              <w:top w:val="single" w:color="c0c0c0" w:sz="4" w:space="0"/>
              <w:left w:val="single" w:color="c0c0c0" w:sz="4" w:space="0"/>
              <w:bottom w:val="single" w:color="000000" w:sz="4" w:space="0"/>
              <w:right w:val="single" w:color="c0c0c0" w:sz="4" w:space="0"/>
            </w:tcBorders>
            <w:tcW w:w="1982" w:type="dxa"/>
            <w:vAlign w:val="center"/>
            <w:textDirection w:val="lrTb"/>
            <w:noWrap w:val="false"/>
          </w:tcPr>
          <w:p>
            <w:pPr>
              <w:pBdr/>
              <w:spacing w:after="0" w:afterAutospacing="0" w:line="283" w:lineRule="atLeast"/>
              <w:ind/>
              <w:jc w:val="center"/>
              <w:rPr>
                <w:rFonts w:ascii="DejaVu Serif" w:hAnsi="DejaVu Serif" w:cs="DejaVu Serif"/>
              </w:rPr>
            </w:pPr>
            <w:r>
              <w:rPr>
                <w:rFonts w:ascii="DejaVu Serif" w:hAnsi="DejaVu Serif" w:eastAsia="DejaVu Serif" w:cs="DejaVu Serif"/>
              </w:rPr>
              <w:t xml:space="preserve">0.27</w:t>
            </w:r>
            <w:r>
              <w:rPr>
                <w:rFonts w:ascii="DejaVu Serif" w:hAnsi="DejaVu Serif" w:cs="DejaVu Serif"/>
              </w:rPr>
            </w:r>
            <w:r>
              <w:rPr>
                <w:rFonts w:ascii="DejaVu Serif" w:hAnsi="DejaVu Serif" w:cs="DejaVu Serif"/>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558" w:type="dxa"/>
            <w:textDirection w:val="lrTb"/>
            <w:noWrap w:val="false"/>
          </w:tcPr>
          <w:p>
            <w:pPr>
              <w:pBdr/>
              <w:spacing w:after="0" w:afterAutospacing="0" w:before="0" w:beforeAutospacing="0" w:line="17" w:lineRule="atLeast"/>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Inner#62</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559" w:type="dxa"/>
            <w:textDirection w:val="lrTb"/>
            <w:noWrap w:val="false"/>
          </w:tcPr>
          <w:p>
            <w:pPr>
              <w:pBdr/>
              <w:spacing w:after="0" w:afterAutospacing="0" w:line="283" w:lineRule="atLeast"/>
              <w:ind/>
              <w:jc w:val="center"/>
              <w:rPr>
                <w:rFonts w:ascii="DejaVu Serif" w:hAnsi="DejaVu Serif" w:cs="DejaVu Serif"/>
              </w:rPr>
            </w:pPr>
            <w:r>
              <w:rPr>
                <w:rFonts w:ascii="DejaVu Serif" w:hAnsi="DejaVu Serif" w:eastAsia="DejaVu Serif" w:cs="DejaVu Serif"/>
              </w:rPr>
              <w:t xml:space="preserve">0.27</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0" w:afterAutospacing="0" w:line="283" w:lineRule="atLeast"/>
              <w:ind/>
              <w:jc w:val="center"/>
              <w:rPr>
                <w:rFonts w:ascii="DejaVu Serif" w:hAnsi="DejaVu Serif" w:cs="DejaVu Serif"/>
                <w:b/>
                <w:bCs/>
              </w:rPr>
            </w:pPr>
            <w:r>
              <w:rPr>
                <w:rFonts w:ascii="DejaVu Serif" w:hAnsi="DejaVu Serif" w:eastAsia="DejaVu Serif" w:cs="DejaVu Serif"/>
                <w:b/>
                <w:bCs/>
              </w:rPr>
              <w:t xml:space="preserve">0.77</w:t>
            </w:r>
            <w:r>
              <w:rPr>
                <w:rFonts w:ascii="DejaVu Serif" w:hAnsi="DejaVu Serif" w:cs="DejaVu Serif"/>
                <w:b/>
                <w:bCs/>
              </w:rPr>
            </w:r>
            <w:r>
              <w:rPr>
                <w:rFonts w:ascii="DejaVu Serif" w:hAnsi="DejaVu Serif" w:cs="DejaVu Serif"/>
                <w:b/>
                <w:bC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0" w:afterAutospacing="0" w:line="283" w:lineRule="atLeast"/>
              <w:ind/>
              <w:jc w:val="center"/>
              <w:rPr>
                <w:rFonts w:ascii="DejaVu Serif" w:hAnsi="DejaVu Serif" w:cs="DejaVu Serif"/>
              </w:rPr>
            </w:pPr>
            <w:r>
              <w:rPr>
                <w:rFonts w:ascii="DejaVu Serif" w:hAnsi="DejaVu Serif" w:eastAsia="DejaVu Serif" w:cs="DejaVu Serif"/>
              </w:rPr>
              <w:t xml:space="preserve">0.54</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1982" w:type="dxa"/>
            <w:vAlign w:val="center"/>
            <w:textDirection w:val="lrTb"/>
            <w:noWrap w:val="false"/>
          </w:tcPr>
          <w:p>
            <w:pPr>
              <w:pBdr/>
              <w:spacing w:after="0" w:afterAutospacing="0" w:line="283" w:lineRule="atLeast"/>
              <w:ind/>
              <w:jc w:val="center"/>
              <w:rPr>
                <w:rFonts w:ascii="DejaVu Serif" w:hAnsi="DejaVu Serif" w:cs="DejaVu Serif"/>
                <w:bCs/>
                <w:i/>
                <w:u w:val="single"/>
              </w:rPr>
            </w:pPr>
            <w:r>
              <w:rPr>
                <w:rFonts w:ascii="DejaVu Serif" w:hAnsi="DejaVu Serif" w:eastAsia="DejaVu Serif" w:cs="DejaVu Serif"/>
                <w:i/>
                <w:iCs/>
                <w:u w:val="single"/>
              </w:rPr>
              <w:t xml:space="preserve">0.26</w:t>
            </w:r>
            <w:r>
              <w:rPr>
                <w:rFonts w:ascii="DejaVu Serif" w:hAnsi="DejaVu Serif" w:cs="DejaVu Serif"/>
                <w:bCs/>
                <w:i/>
                <w:u w:val="single"/>
              </w:rPr>
            </w:r>
            <w:r>
              <w:rPr>
                <w:rFonts w:ascii="DejaVu Serif" w:hAnsi="DejaVu Serif" w:cs="DejaVu Serif"/>
                <w:bCs/>
                <w:i/>
                <w:u w:val="single"/>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558" w:type="dxa"/>
            <w:textDirection w:val="lrTb"/>
            <w:noWrap w:val="false"/>
          </w:tcPr>
          <w:p>
            <w:pPr>
              <w:pBdr/>
              <w:spacing w:after="0" w:afterAutospacing="0" w:before="0" w:beforeAutospacing="0" w:line="17" w:lineRule="atLeast"/>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Outer#93</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559" w:type="dxa"/>
            <w:textDirection w:val="lrTb"/>
            <w:noWrap w:val="false"/>
          </w:tcPr>
          <w:p>
            <w:pPr>
              <w:pBdr/>
              <w:spacing w:after="0" w:afterAutospacing="0" w:line="283" w:lineRule="atLeast"/>
              <w:ind/>
              <w:jc w:val="center"/>
              <w:rPr>
                <w:rFonts w:ascii="DejaVu Serif" w:hAnsi="DejaVu Serif" w:cs="DejaVu Serif"/>
                <w:bCs/>
                <w:i/>
                <w:u w:val="single"/>
              </w:rPr>
            </w:pPr>
            <w:r>
              <w:rPr>
                <w:rFonts w:ascii="DejaVu Serif" w:hAnsi="DejaVu Serif" w:eastAsia="DejaVu Serif" w:cs="DejaVu Serif"/>
                <w:i/>
                <w:iCs/>
                <w:u w:val="single"/>
              </w:rPr>
              <w:t xml:space="preserve">0.19</w:t>
            </w:r>
            <w:r>
              <w:rPr>
                <w:rFonts w:ascii="DejaVu Serif" w:hAnsi="DejaVu Serif" w:cs="DejaVu Serif"/>
                <w:bCs/>
                <w:i/>
                <w:u w:val="single"/>
              </w:rPr>
            </w:r>
            <w:r>
              <w:rPr>
                <w:rFonts w:ascii="DejaVu Serif" w:hAnsi="DejaVu Serif" w:cs="DejaVu Serif"/>
                <w:bCs/>
                <w:i/>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0" w:afterAutospacing="0" w:line="283" w:lineRule="atLeast"/>
              <w:ind/>
              <w:jc w:val="center"/>
              <w:rPr>
                <w:rFonts w:ascii="DejaVu Serif" w:hAnsi="DejaVu Serif" w:cs="DejaVu Serif"/>
                <w:b/>
                <w:bCs/>
              </w:rPr>
            </w:pPr>
            <w:r>
              <w:rPr>
                <w:rFonts w:ascii="DejaVu Serif" w:hAnsi="DejaVu Serif" w:eastAsia="DejaVu Serif" w:cs="DejaVu Serif"/>
                <w:b/>
                <w:bCs/>
              </w:rPr>
              <w:t xml:space="preserve">0.40</w:t>
            </w:r>
            <w:r>
              <w:rPr>
                <w:rFonts w:ascii="DejaVu Serif" w:hAnsi="DejaVu Serif" w:cs="DejaVu Serif"/>
                <w:b/>
                <w:bCs/>
              </w:rPr>
            </w:r>
            <w:r>
              <w:rPr>
                <w:rFonts w:ascii="DejaVu Serif" w:hAnsi="DejaVu Serif" w:cs="DejaVu Serif"/>
                <w:b/>
                <w:bC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0" w:afterAutospacing="0" w:line="283" w:lineRule="atLeast"/>
              <w:ind/>
              <w:jc w:val="center"/>
              <w:rPr>
                <w:rFonts w:ascii="DejaVu Serif" w:hAnsi="DejaVu Serif" w:cs="DejaVu Serif"/>
              </w:rPr>
            </w:pPr>
            <w:r>
              <w:rPr>
                <w:rFonts w:ascii="DejaVu Serif" w:hAnsi="DejaVu Serif" w:eastAsia="DejaVu Serif" w:cs="DejaVu Serif"/>
              </w:rPr>
              <w:t xml:space="preserve">0.33</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1982" w:type="dxa"/>
            <w:vAlign w:val="center"/>
            <w:textDirection w:val="lrTb"/>
            <w:noWrap w:val="false"/>
          </w:tcPr>
          <w:p>
            <w:pPr>
              <w:pBdr/>
              <w:spacing w:after="0" w:afterAutospacing="0" w:line="283" w:lineRule="atLeast"/>
              <w:ind/>
              <w:jc w:val="center"/>
              <w:rPr>
                <w:rFonts w:ascii="DejaVu Serif" w:hAnsi="DejaVu Serif" w:cs="DejaVu Serif"/>
              </w:rPr>
            </w:pPr>
            <w:r>
              <w:rPr>
                <w:rFonts w:ascii="DejaVu Serif" w:hAnsi="DejaVu Serif" w:eastAsia="DejaVu Serif" w:cs="DejaVu Serif"/>
              </w:rPr>
              <w:t xml:space="preserve">0.35</w:t>
            </w:r>
            <w:r>
              <w:rPr>
                <w:rFonts w:ascii="DejaVu Serif" w:hAnsi="DejaVu Serif" w:cs="DejaVu Serif"/>
              </w:rPr>
            </w:r>
            <w:r>
              <w:rPr>
                <w:rFonts w:ascii="DejaVu Serif" w:hAnsi="DejaVu Serif" w:cs="DejaVu Serif"/>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558" w:type="dxa"/>
            <w:textDirection w:val="lrTb"/>
            <w:noWrap w:val="false"/>
          </w:tcPr>
          <w:p>
            <w:pPr>
              <w:pBdr/>
              <w:spacing w:after="0" w:afterAutospacing="0" w:before="0" w:beforeAutospacing="0" w:line="17" w:lineRule="atLeast"/>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Outer#97</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559" w:type="dxa"/>
            <w:textDirection w:val="lrTb"/>
            <w:noWrap w:val="false"/>
          </w:tcPr>
          <w:p>
            <w:pPr>
              <w:pBdr/>
              <w:spacing w:after="0" w:afterAutospacing="0" w:line="283" w:lineRule="atLeast"/>
              <w:ind/>
              <w:jc w:val="center"/>
              <w:rPr>
                <w:rFonts w:ascii="DejaVu Serif" w:hAnsi="DejaVu Serif" w:cs="DejaVu Serif"/>
                <w:bCs/>
                <w:i/>
                <w:u w:val="single"/>
              </w:rPr>
            </w:pPr>
            <w:r>
              <w:rPr>
                <w:rFonts w:ascii="DejaVu Serif" w:hAnsi="DejaVu Serif" w:eastAsia="DejaVu Serif" w:cs="DejaVu Serif"/>
                <w:i/>
                <w:iCs/>
                <w:u w:val="single"/>
              </w:rPr>
              <w:t xml:space="preserve">0.20</w:t>
            </w:r>
            <w:r>
              <w:rPr>
                <w:rFonts w:ascii="DejaVu Serif" w:hAnsi="DejaVu Serif" w:cs="DejaVu Serif"/>
                <w:bCs/>
                <w:i/>
                <w:u w:val="single"/>
              </w:rPr>
            </w:r>
            <w:r>
              <w:rPr>
                <w:rFonts w:ascii="DejaVu Serif" w:hAnsi="DejaVu Serif" w:cs="DejaVu Serif"/>
                <w:bCs/>
                <w:i/>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0" w:afterAutospacing="0" w:line="283" w:lineRule="atLeast"/>
              <w:ind/>
              <w:jc w:val="center"/>
              <w:rPr>
                <w:rFonts w:ascii="DejaVu Serif" w:hAnsi="DejaVu Serif" w:cs="DejaVu Serif"/>
                <w:b/>
                <w:bCs/>
              </w:rPr>
            </w:pPr>
            <w:r>
              <w:rPr>
                <w:rFonts w:ascii="DejaVu Serif" w:hAnsi="DejaVu Serif" w:eastAsia="DejaVu Serif" w:cs="DejaVu Serif"/>
                <w:b/>
                <w:bCs/>
              </w:rPr>
              <w:t xml:space="preserve">0.42</w:t>
            </w:r>
            <w:r>
              <w:rPr>
                <w:rFonts w:ascii="DejaVu Serif" w:hAnsi="DejaVu Serif" w:cs="DejaVu Serif"/>
                <w:b/>
                <w:bCs/>
              </w:rPr>
            </w:r>
            <w:r>
              <w:rPr>
                <w:rFonts w:ascii="DejaVu Serif" w:hAnsi="DejaVu Serif" w:cs="DejaVu Serif"/>
                <w:b/>
                <w:bC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0" w:afterAutospacing="0" w:line="283" w:lineRule="atLeast"/>
              <w:ind/>
              <w:jc w:val="center"/>
              <w:rPr>
                <w:rFonts w:ascii="DejaVu Serif" w:hAnsi="DejaVu Serif" w:cs="DejaVu Serif"/>
              </w:rPr>
            </w:pPr>
            <w:r>
              <w:rPr>
                <w:rFonts w:ascii="DejaVu Serif" w:hAnsi="DejaVu Serif" w:eastAsia="DejaVu Serif" w:cs="DejaVu Serif"/>
              </w:rPr>
              <w:t xml:space="preserve">0.32</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1982" w:type="dxa"/>
            <w:vAlign w:val="center"/>
            <w:textDirection w:val="lrTb"/>
            <w:noWrap w:val="false"/>
          </w:tcPr>
          <w:p>
            <w:pPr>
              <w:pBdr/>
              <w:spacing w:after="0" w:afterAutospacing="0" w:line="283" w:lineRule="atLeast"/>
              <w:ind/>
              <w:jc w:val="center"/>
              <w:rPr>
                <w:rFonts w:ascii="DejaVu Serif" w:hAnsi="DejaVu Serif" w:cs="DejaVu Serif"/>
              </w:rPr>
            </w:pPr>
            <w:r>
              <w:rPr>
                <w:rFonts w:ascii="DejaVu Serif" w:hAnsi="DejaVu Serif" w:eastAsia="DejaVu Serif" w:cs="DejaVu Serif"/>
              </w:rPr>
              <w:t xml:space="preserve">0.38</w:t>
            </w:r>
            <w:r>
              <w:rPr>
                <w:rFonts w:ascii="DejaVu Serif" w:hAnsi="DejaVu Serif" w:cs="DejaVu Serif"/>
              </w:rPr>
            </w:r>
            <w:r>
              <w:rPr>
                <w:rFonts w:ascii="DejaVu Serif" w:hAnsi="DejaVu Serif" w:cs="DejaVu Serif"/>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558" w:type="dxa"/>
            <w:textDirection w:val="lrTb"/>
            <w:noWrap w:val="false"/>
          </w:tcPr>
          <w:p>
            <w:pPr>
              <w:pBdr/>
              <w:spacing w:after="0" w:afterAutospacing="0" w:before="0" w:beforeAutospacing="0" w:line="17" w:lineRule="atLeast"/>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Outer#99</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559" w:type="dxa"/>
            <w:textDirection w:val="lrTb"/>
            <w:noWrap w:val="false"/>
          </w:tcPr>
          <w:p>
            <w:pPr>
              <w:pBdr/>
              <w:spacing w:after="0" w:afterAutospacing="0" w:line="283" w:lineRule="atLeast"/>
              <w:ind/>
              <w:jc w:val="center"/>
              <w:rPr>
                <w:rFonts w:ascii="DejaVu Serif" w:hAnsi="DejaVu Serif" w:cs="DejaVu Serif"/>
              </w:rPr>
            </w:pPr>
            <w:r>
              <w:rPr>
                <w:rFonts w:ascii="DejaVu Serif" w:hAnsi="DejaVu Serif" w:eastAsia="DejaVu Serif" w:cs="DejaVu Serif"/>
              </w:rPr>
              <w:t xml:space="preserve">0.27</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0" w:afterAutospacing="0" w:line="283" w:lineRule="atLeast"/>
              <w:ind/>
              <w:jc w:val="center"/>
              <w:rPr>
                <w:rFonts w:ascii="DejaVu Serif" w:hAnsi="DejaVu Serif" w:cs="DejaVu Serif"/>
                <w:b/>
                <w:bCs/>
              </w:rPr>
            </w:pPr>
            <w:r>
              <w:rPr>
                <w:rFonts w:ascii="DejaVu Serif" w:hAnsi="DejaVu Serif" w:eastAsia="DejaVu Serif" w:cs="DejaVu Serif"/>
                <w:b/>
                <w:bCs/>
              </w:rPr>
              <w:t xml:space="preserve">0.46</w:t>
            </w:r>
            <w:r>
              <w:rPr>
                <w:rFonts w:ascii="DejaVu Serif" w:hAnsi="DejaVu Serif" w:cs="DejaVu Serif"/>
                <w:b/>
                <w:bCs/>
              </w:rPr>
            </w:r>
            <w:r>
              <w:rPr>
                <w:rFonts w:ascii="DejaVu Serif" w:hAnsi="DejaVu Serif" w:cs="DejaVu Serif"/>
                <w:b/>
                <w:bC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0" w:afterAutospacing="0" w:line="283" w:lineRule="atLeast"/>
              <w:ind/>
              <w:jc w:val="center"/>
              <w:rPr>
                <w:rFonts w:ascii="DejaVu Serif" w:hAnsi="DejaVu Serif" w:cs="DejaVu Serif"/>
              </w:rPr>
            </w:pPr>
            <w:r>
              <w:rPr>
                <w:rFonts w:ascii="DejaVu Serif" w:hAnsi="DejaVu Serif" w:eastAsia="DejaVu Serif" w:cs="DejaVu Serif"/>
              </w:rPr>
              <w:t xml:space="preserve">0.38</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1982" w:type="dxa"/>
            <w:vAlign w:val="center"/>
            <w:textDirection w:val="lrTb"/>
            <w:noWrap w:val="false"/>
          </w:tcPr>
          <w:p>
            <w:pPr>
              <w:pBdr/>
              <w:spacing w:after="0" w:afterAutospacing="0" w:line="283" w:lineRule="atLeast"/>
              <w:ind/>
              <w:jc w:val="center"/>
              <w:rPr>
                <w:rFonts w:ascii="DejaVu Serif" w:hAnsi="DejaVu Serif" w:cs="DejaVu Serif"/>
                <w:bCs/>
                <w:i/>
                <w:u w:val="single"/>
              </w:rPr>
            </w:pPr>
            <w:r>
              <w:rPr>
                <w:rFonts w:ascii="DejaVu Serif" w:hAnsi="DejaVu Serif" w:eastAsia="DejaVu Serif" w:cs="DejaVu Serif"/>
                <w:i/>
                <w:iCs/>
                <w:u w:val="single"/>
              </w:rPr>
              <w:t xml:space="preserve">0.26</w:t>
            </w:r>
            <w:r>
              <w:rPr>
                <w:rFonts w:ascii="DejaVu Serif" w:hAnsi="DejaVu Serif" w:cs="DejaVu Serif"/>
                <w:bCs/>
                <w:i/>
                <w:u w:val="single"/>
              </w:rPr>
            </w:r>
            <w:r>
              <w:rPr>
                <w:rFonts w:ascii="DejaVu Serif" w:hAnsi="DejaVu Serif" w:cs="DejaVu Serif"/>
                <w:bCs/>
                <w:i/>
                <w:u w:val="single"/>
              </w:rPr>
            </w:r>
          </w:p>
        </w:tc>
      </w:tr>
    </w:tbl>
    <w:p>
      <w:pPr>
        <w:pBdr/>
        <w:spacing w:after="0" w:afterAutospacing="0" w:before="0" w:beforeAutospacing="0" w:line="17" w:lineRule="atLeast"/>
        <w:ind/>
        <w:rPr/>
      </w:pPr>
      <w:r/>
      <w:r/>
    </w:p>
    <w:p>
      <w:pPr>
        <w:pBdr/>
        <w:spacing w:line="360" w:lineRule="auto"/>
        <w:ind/>
        <w:rPr>
          <w:rFonts w:hint="eastAsia" w:ascii="DejaVu Serif" w:hAnsi="DejaVu Serif" w:cs="DejaVu Serif"/>
          <w:sz w:val="22"/>
          <w:szCs w:val="22"/>
          <w:lang w:val="en-US"/>
        </w:rPr>
      </w:pPr>
      <w:r>
        <w:rPr>
          <w:rFonts w:hint="eastAsia" w:ascii="DejaVu Serif" w:hAnsi="DejaVu Serif" w:cs="DejaVu Serif"/>
          <w:sz w:val="22"/>
          <w:szCs w:val="22"/>
          <w:lang w:val="en-US"/>
        </w:rPr>
      </w:r>
      <w:r>
        <w:rPr>
          <w:rFonts w:hint="eastAsia" w:ascii="DejaVu Serif" w:hAnsi="DejaVu Serif" w:cs="DejaVu Serif"/>
          <w:sz w:val="22"/>
          <w:szCs w:val="22"/>
          <w:lang w:val="en-US"/>
        </w:rPr>
      </w:r>
      <w:r>
        <w:rPr>
          <w:rFonts w:hint="eastAsia" w:ascii="DejaVu Serif" w:hAnsi="DejaVu Serif" w:cs="DejaVu Serif"/>
          <w:sz w:val="22"/>
          <w:szCs w:val="22"/>
          <w:lang w:val="en-US"/>
        </w:rPr>
      </w:r>
    </w:p>
    <w:p>
      <w:pPr>
        <w:pBdr/>
        <w:spacing w:line="360" w:lineRule="auto"/>
        <w:ind/>
        <w:jc w:val="both"/>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Except for specimen Inner#61, the RMS-deviation from the mean surface of z and slopes are less than 0.3 mm and 0.8 mrad, respectively, proving a quite good agreement among the participants.</w:t>
      </w:r>
      <w:r>
        <w:rPr>
          <w:rFonts w:hint="eastAsia" w:ascii="DejaVu Serif" w:hAnsi="DejaVu Serif" w:cs="DejaVu Serif"/>
          <w:sz w:val="22"/>
          <w:szCs w:val="22"/>
          <w:lang w:val="en-US"/>
        </w:rPr>
      </w:r>
      <w:r>
        <w:rPr>
          <w:rFonts w:hint="eastAsia" w:ascii="DejaVu Serif" w:hAnsi="DejaVu Serif" w:cs="DejaVu Serif"/>
          <w:sz w:val="22"/>
          <w:szCs w:val="22"/>
          <w:lang w:val="en-US"/>
        </w:rPr>
      </w:r>
    </w:p>
    <w:p>
      <w:pPr>
        <w:pBdr/>
        <w:spacing w:line="360" w:lineRule="auto"/>
        <w:ind/>
        <w:rPr>
          <w:rFonts w:hint="eastAsia" w:ascii="DejaVu Serif" w:hAnsi="DejaVu Serif" w:cs="DejaVu Serif"/>
          <w:sz w:val="22"/>
          <w:szCs w:val="22"/>
          <w:lang w:val="en-US"/>
        </w:rPr>
      </w:pPr>
      <w:r>
        <w:rPr>
          <w:rFonts w:hint="eastAsia" w:ascii="DejaVu Serif" w:hAnsi="DejaVu Serif" w:cs="DejaVu Serif"/>
          <w:sz w:val="22"/>
          <w:szCs w:val="22"/>
          <w:lang w:val="en-US"/>
        </w:rPr>
      </w:r>
      <w:r>
        <w:rPr>
          <w:rFonts w:hint="eastAsia" w:ascii="DejaVu Serif" w:hAnsi="DejaVu Serif" w:cs="DejaVu Serif"/>
          <w:sz w:val="22"/>
          <w:szCs w:val="22"/>
          <w:lang w:val="en-US"/>
        </w:rPr>
      </w:r>
      <w:r>
        <w:rPr>
          <w:rFonts w:hint="eastAsia" w:ascii="DejaVu Serif" w:hAnsi="DejaVu Serif" w:cs="DejaVu Serif"/>
          <w:sz w:val="22"/>
          <w:szCs w:val="22"/>
          <w:lang w:val="en-US"/>
        </w:rPr>
      </w:r>
    </w:p>
    <w:p>
      <w:pPr>
        <w:pBdr/>
        <w:spacing w:line="360" w:lineRule="auto"/>
        <w:ind/>
        <w:jc w:val="both"/>
        <w:rPr>
          <w:rFonts w:ascii="DejaVu Serif" w:hAnsi="DejaVu Serif" w:eastAsia="DejaVu Serif" w:cs="DejaVu Serif"/>
          <w:sz w:val="22"/>
          <w:szCs w:val="22"/>
          <w:vertAlign w:val="baseline"/>
        </w:rPr>
      </w:pPr>
      <w:r>
        <w:rPr>
          <w:rFonts w:ascii="DejaVu Serif" w:hAnsi="DejaVu Serif" w:eastAsia="DejaVu Serif" w:cs="DejaVu Serif"/>
          <w:sz w:val="22"/>
          <w:szCs w:val="22"/>
          <w:lang w:val="en-US"/>
        </w:rPr>
        <w:t xml:space="preserve">For the sake of brevity, a more exhaustive comparison is reported in the following for just two specimens, Inner#</w:t>
      </w:r>
      <w:r>
        <w:rPr>
          <w:rFonts w:ascii="DejaVu Serif" w:hAnsi="DejaVu Serif" w:eastAsia="DejaVu Serif" w:cs="DejaVu Serif"/>
          <w:sz w:val="22"/>
          <w:szCs w:val="22"/>
          <w:lang w:val="en-US"/>
        </w:rPr>
        <w:t xml:space="preserve">60</w:t>
      </w:r>
      <w:r>
        <w:rPr>
          <w:rFonts w:ascii="DejaVu Serif" w:hAnsi="DejaVu Serif" w:eastAsia="DejaVu Serif" w:cs="DejaVu Serif"/>
          <w:sz w:val="22"/>
          <w:szCs w:val="22"/>
          <w:lang w:val="en-US"/>
        </w:rPr>
        <w:t xml:space="preserve"> and Outer#99, showing for each participant the 2D contour-map of the difference and the graph of the two sections with the planes </w:t>
      </w:r>
      <w:r>
        <w:rPr>
          <w:rFonts w:ascii="DejaVu Serif" w:hAnsi="DejaVu Serif" w:eastAsia="DejaVu Serif" w:cs="DejaVu Serif"/>
          <w:sz w:val="22"/>
          <w:szCs w:val="22"/>
          <w:lang w:val="en-US"/>
        </w:rPr>
      </w:r>
      <m:oMath>
        <m:r>
          <w:rPr>
            <w:rFonts w:ascii="Cambria Math" w:hAnsi="Cambria Math" w:eastAsia="Cambria Math" w:cs="Cambria Math"/>
          </w:rPr>
          <m:rPr/>
          <m:t>y</m:t>
        </m:r>
        <m:r>
          <w:rPr>
            <w:rFonts w:ascii="Cambria Math" w:hAnsi="Cambria Math" w:eastAsia="Cambria Math" w:cs="Cambria Math"/>
          </w:rPr>
          <m:rPr/>
          <m:t>=cte</m:t>
        </m:r>
      </m:oMath>
      <w:r>
        <w:rPr>
          <w:rFonts w:ascii="DejaVu Serif" w:hAnsi="DejaVu Serif" w:eastAsia="DejaVu Serif" w:cs="DejaVu Serif"/>
          <w:sz w:val="22"/>
          <w:szCs w:val="22"/>
          <w:lang w:val="en-US"/>
        </w:rPr>
        <w:t xml:space="preserve"> crossing the pair of attaching points </w:t>
      </w:r>
      <w:r>
        <w:rPr>
          <w:rFonts w:ascii="DejaVu Serif" w:hAnsi="DejaVu Serif" w:eastAsia="DejaVu Serif" w:cs="DejaVu Serif"/>
          <w:sz w:val="22"/>
          <w:szCs w:val="22"/>
          <w:lang w:val="en-US"/>
        </w:rPr>
        <w:t xml:space="preserve">P</w:t>
      </w:r>
      <w:r>
        <w:rPr>
          <w:rFonts w:ascii="DejaVu Serif" w:hAnsi="DejaVu Serif" w:eastAsia="DejaVu Serif" w:cs="DejaVu Serif"/>
          <w:sz w:val="22"/>
          <w:szCs w:val="22"/>
          <w:vertAlign w:val="subscript"/>
          <w:lang w:val="en-US"/>
        </w:rPr>
        <w:t xml:space="preserve">1</w:t>
      </w:r>
      <w:r>
        <w:rPr>
          <w:rFonts w:ascii="DejaVu Serif" w:hAnsi="DejaVu Serif" w:eastAsia="DejaVu Serif" w:cs="DejaVu Serif"/>
          <w:sz w:val="22"/>
          <w:szCs w:val="22"/>
          <w:lang w:val="en-US"/>
        </w:rPr>
        <w:t xml:space="preserve">P</w:t>
      </w:r>
      <w:r>
        <w:rPr>
          <w:rFonts w:ascii="DejaVu Serif" w:hAnsi="DejaVu Serif" w:eastAsia="DejaVu Serif" w:cs="DejaVu Serif"/>
          <w:sz w:val="22"/>
          <w:szCs w:val="22"/>
          <w:vertAlign w:val="subscript"/>
          <w:lang w:val="en-US"/>
        </w:rPr>
        <w:t xml:space="preserve">3</w:t>
      </w:r>
      <w:r>
        <w:rPr>
          <w:rFonts w:ascii="DejaVu Serif" w:hAnsi="DejaVu Serif" w:eastAsia="DejaVu Serif" w:cs="DejaVu Serif"/>
          <w:sz w:val="22"/>
          <w:szCs w:val="22"/>
          <w:lang w:val="en-US"/>
        </w:rPr>
        <w:t xml:space="preserve"> and P</w:t>
      </w:r>
      <w:r>
        <w:rPr>
          <w:rFonts w:ascii="DejaVu Serif" w:hAnsi="DejaVu Serif" w:eastAsia="DejaVu Serif" w:cs="DejaVu Serif"/>
          <w:sz w:val="22"/>
          <w:szCs w:val="22"/>
          <w:vertAlign w:val="subscript"/>
          <w:lang w:val="en-US"/>
        </w:rPr>
        <w:t xml:space="preserve">2</w:t>
      </w:r>
      <w:r>
        <w:rPr>
          <w:rFonts w:ascii="DejaVu Serif" w:hAnsi="DejaVu Serif" w:eastAsia="DejaVu Serif" w:cs="DejaVu Serif"/>
          <w:sz w:val="22"/>
          <w:szCs w:val="22"/>
          <w:lang w:val="en-US"/>
        </w:rPr>
        <w:t xml:space="preserve">P</w:t>
      </w:r>
      <w:r>
        <w:rPr>
          <w:rFonts w:ascii="DejaVu Serif" w:hAnsi="DejaVu Serif" w:eastAsia="DejaVu Serif" w:cs="DejaVu Serif"/>
          <w:sz w:val="22"/>
          <w:szCs w:val="22"/>
          <w:vertAlign w:val="subscript"/>
          <w:lang w:val="en-US"/>
        </w:rPr>
        <w:t xml:space="preserve">4</w:t>
      </w:r>
      <w:r>
        <w:rPr>
          <w:rFonts w:ascii="DejaVu Serif" w:hAnsi="DejaVu Serif" w:eastAsia="DejaVu Serif" w:cs="DejaVu Serif"/>
          <w:sz w:val="22"/>
          <w:szCs w:val="22"/>
          <w:vertAlign w:val="baseline"/>
          <w:lang w:val="en-US"/>
        </w:rPr>
        <w:t xml:space="preserve">, respectively</w:t>
      </w:r>
      <w:r>
        <w:rPr>
          <w:rFonts w:ascii="DejaVu Serif" w:hAnsi="DejaVu Serif" w:eastAsia="DejaVu Serif" w:cs="DejaVu Serif"/>
          <w:sz w:val="22"/>
          <w:szCs w:val="22"/>
          <w:vertAlign w:val="subscript"/>
          <w:lang w:val="en-US"/>
        </w:rPr>
        <w:t xml:space="preserve"> </w:t>
      </w:r>
      <w:r>
        <w:rPr>
          <w:rFonts w:ascii="DejaVu Serif" w:hAnsi="DejaVu Serif" w:eastAsia="DejaVu Serif" w:cs="DejaVu Serif"/>
          <w:sz w:val="22"/>
          <w:szCs w:val="22"/>
          <w:vertAlign w:val="baseline"/>
          <w:lang w:val="en-US"/>
        </w:rPr>
        <w:t xml:space="preserve">drawn in red and green.</w:t>
      </w:r>
      <w:r>
        <w:rPr>
          <w:rFonts w:ascii="DejaVu Serif" w:hAnsi="DejaVu Serif" w:eastAsia="DejaVu Serif" w:cs="DejaVu Serif"/>
          <w:sz w:val="22"/>
          <w:szCs w:val="22"/>
          <w:vertAlign w:val="baseline"/>
        </w:rPr>
      </w:r>
      <w:r>
        <w:rPr>
          <w:rFonts w:ascii="DejaVu Serif" w:hAnsi="DejaVu Serif" w:eastAsia="DejaVu Serif" w:cs="DejaVu Serif"/>
          <w:sz w:val="22"/>
          <w:szCs w:val="22"/>
          <w:vertAlign w:val="baseline"/>
        </w:rPr>
      </w:r>
    </w:p>
    <w:p>
      <w:pPr>
        <w:pBdr/>
        <w:spacing w:line="360" w:lineRule="auto"/>
        <w:ind/>
        <w:rPr>
          <w:rFonts w:ascii="DejaVu Serif" w:hAnsi="DejaVu Serif" w:eastAsia="DejaVu Serif" w:cs="DejaVu Serif"/>
          <w:sz w:val="22"/>
          <w:szCs w:val="22"/>
          <w:lang w:val="en-US"/>
        </w:rPr>
      </w:pPr>
      <w:r>
        <w:rPr>
          <w:rFonts w:ascii="DejaVu Serif" w:hAnsi="DejaVu Serif" w:eastAsia="DejaVu Serif" w:cs="DejaVu Serif"/>
          <w:sz w:val="22"/>
          <w:szCs w:val="22"/>
          <w:lang w:val="en-US"/>
        </w:rPr>
      </w:r>
      <w:r>
        <w:rPr>
          <w:rFonts w:ascii="DejaVu Serif" w:hAnsi="DejaVu Serif" w:eastAsia="DejaVu Serif" w:cs="DejaVu Serif"/>
          <w:sz w:val="22"/>
          <w:szCs w:val="22"/>
          <w:lang w:val="en-US"/>
        </w:rPr>
      </w:r>
      <w:r>
        <w:rPr>
          <w:rFonts w:ascii="DejaVu Serif" w:hAnsi="DejaVu Serif" w:eastAsia="DejaVu Serif" w:cs="DejaVu Serif"/>
          <w:sz w:val="22"/>
          <w:szCs w:val="22"/>
          <w:lang w:val="en-US"/>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415"/>
        <w:gridCol w:w="1841"/>
        <w:gridCol w:w="1982"/>
        <w:gridCol w:w="3820"/>
      </w:tblGrid>
      <w:tr>
        <w:trPr>
          <w:trHeight w:val="389"/>
        </w:trPr>
        <w:tc>
          <w:tcPr>
            <w:gridSpan w:val="4"/>
            <w:shd w:val="clear" w:color="ffffff" w:fill="ffffff"/>
            <w:tcBorders>
              <w:top w:val="single" w:color="c0c0c0" w:sz="4" w:space="0"/>
              <w:left w:val="single" w:color="c0c0c0" w:sz="4" w:space="0"/>
              <w:bottom w:val="single" w:color="000000" w:sz="4" w:space="0"/>
              <w:right w:val="single" w:color="c0c0c0" w:sz="4" w:space="0"/>
            </w:tcBorders>
            <w:tcW w:w="9068" w:type="dxa"/>
            <w:vAlign w:val="center"/>
            <w:vMerge w:val="restart"/>
            <w:textDirection w:val="lrTb"/>
            <w:noWrap w:val="false"/>
          </w:tcPr>
          <w:p>
            <w:pPr>
              <w:pStyle w:val="1284"/>
              <w:pBdr/>
              <w:spacing/>
              <w:ind/>
              <w:rPr>
                <w:rFonts w:ascii="DejaVu Serif" w:hAnsi="DejaVu Serif" w:cs="DejaVu Serif"/>
                <w:lang w:val="en-US"/>
              </w:rPr>
            </w:pPr>
            <w:r>
              <w:rPr>
                <w:rFonts w:ascii="DejaVu Serif" w:hAnsi="DejaVu Serif" w:eastAsia="DejaVu Serif" w:cs="DejaVu Serif"/>
                <w:lang w:val="en-US"/>
              </w:rPr>
              <w:t xml:space="preserve">Tab 4.2-4. Inner#60 – z deviation from the mean surface</w:t>
            </w:r>
            <w:r>
              <w:rPr>
                <w:rFonts w:ascii="DejaVu Serif" w:hAnsi="DejaVu Serif" w:cs="DejaVu Serif"/>
                <w:lang w:val="en-US"/>
              </w:rPr>
            </w:r>
            <w:r>
              <w:rPr>
                <w:rFonts w:ascii="DejaVu Serif" w:hAnsi="DejaVu Serif" w:cs="DejaVu Serif"/>
                <w:lang w:val="en-US"/>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843"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Mean</w:t>
            </w:r>
            <w:r>
              <w:rPr>
                <w:rFonts w:ascii="DejaVu Serif" w:hAnsi="DejaVu Serif" w:cs="DejaVu Serif"/>
                <w:lang w:val="en-US"/>
              </w:rPr>
            </w:r>
            <w:r>
              <w:rPr>
                <w:rFonts w:ascii="DejaVu Serif" w:hAnsi="DejaVu Serif" w:cs="DejaVu Serif"/>
                <w:lang w:val="en-US"/>
              </w:rPr>
            </w:r>
          </w:p>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(mm)</w:t>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Style w:val="1284"/>
              <w:pBdr/>
              <w:spacing/>
              <w:ind w:left="0"/>
              <w:jc w:val="center"/>
              <w:rPr>
                <w:rFonts w:ascii="DejaVu Serif" w:hAnsi="DejaVu Serif" w:cs="DejaVu Serif"/>
                <w:lang w:val="en-US"/>
              </w:rPr>
            </w:pPr>
            <w:r>
              <w:rPr>
                <w:rFonts w:ascii="DejaVu Serif" w:hAnsi="DejaVu Serif" w:eastAsia="DejaVu Serif" w:cs="DejaVu Serif"/>
                <w:lang w:val="en-US"/>
              </w:rPr>
              <w:t xml:space="preserve">RMS</w:t>
            </w:r>
            <w:r>
              <w:rPr>
                <w:rFonts w:ascii="DejaVu Serif" w:hAnsi="DejaVu Serif" w:cs="DejaVu Serif"/>
                <w:lang w:val="en-US"/>
              </w:rPr>
            </w:r>
            <w:r>
              <w:rPr>
                <w:rFonts w:ascii="DejaVu Serif" w:hAnsi="DejaVu Serif" w:cs="DejaVu Serif"/>
                <w:lang w:val="en-US"/>
              </w:rPr>
            </w:r>
          </w:p>
          <w:p>
            <w:pPr>
              <w:pStyle w:val="1284"/>
              <w:pBdr/>
              <w:spacing/>
              <w:ind w:left="0"/>
              <w:jc w:val="center"/>
              <w:rPr>
                <w:rFonts w:ascii="DejaVu Serif" w:hAnsi="DejaVu Serif" w:cs="DejaVu Serif"/>
                <w:lang w:val="en-US"/>
              </w:rPr>
            </w:pPr>
            <w:r>
              <w:rPr>
                <w:rFonts w:ascii="DejaVu Serif" w:hAnsi="DejaVu Serif" w:eastAsia="DejaVu Serif" w:cs="DejaVu Serif"/>
                <w:lang w:val="en-US"/>
              </w:rPr>
              <w:t xml:space="preserve">(mm)</w:t>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Peak-Valley</w:t>
            </w:r>
            <w:r>
              <w:rPr>
                <w:rFonts w:ascii="DejaVu Serif" w:hAnsi="DejaVu Serif" w:cs="DejaVu Serif"/>
                <w:lang w:val="en-US"/>
              </w:rPr>
            </w:r>
            <w:r>
              <w:rPr>
                <w:rFonts w:ascii="DejaVu Serif" w:hAnsi="DejaVu Serif" w:cs="DejaVu Serif"/>
                <w:lang w:val="en-US"/>
              </w:rPr>
            </w:r>
          </w:p>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(mm)</w:t>
            </w:r>
            <w:r>
              <w:rPr>
                <w:rFonts w:ascii="DejaVu Serif" w:hAnsi="DejaVu Serif" w:cs="DejaVu Serif"/>
                <w:lang w:val="en-US"/>
              </w:rPr>
            </w:r>
            <w:r>
              <w:rPr>
                <w:rFonts w:ascii="DejaVu Serif" w:hAnsi="DejaVu Serif" w:cs="DejaVu Serif"/>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ENEA</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-0.04</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i/>
                <w:iCs/>
                <w:sz w:val="22"/>
                <w:szCs w:val="22"/>
                <w:u w:val="single"/>
                <w:lang w:val="en-US"/>
              </w:rPr>
            </w:pPr>
            <w:r>
              <w:rPr>
                <w:rFonts w:ascii="DejaVu Serif" w:hAnsi="DejaVu Serif" w:eastAsia="DejaVu Serif" w:cs="DejaVu Serif"/>
                <w:i/>
                <w:iCs/>
                <w:sz w:val="22"/>
                <w:szCs w:val="22"/>
                <w:u w:val="single"/>
                <w:lang w:val="en-US"/>
              </w:rPr>
              <w:t xml:space="preserve">0.11</w:t>
            </w:r>
            <w:r>
              <w:rPr>
                <w:rFonts w:hint="eastAsia" w:ascii="DejaVu Serif" w:hAnsi="DejaVu Serif" w:cs="DejaVu Serif"/>
                <w:i/>
                <w:iCs/>
                <w:sz w:val="22"/>
                <w:szCs w:val="22"/>
                <w:u w:val="single"/>
                <w:lang w:val="en-US"/>
              </w:rPr>
            </w:r>
            <w:r>
              <w:rPr>
                <w:rFonts w:hint="eastAsia" w:ascii="DejaVu Serif" w:hAnsi="DejaVu Serif" w:cs="DejaVu Serif"/>
                <w:i/>
                <w:iCs/>
                <w:sz w:val="22"/>
                <w:szCs w:val="22"/>
                <w:u w:val="single"/>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i/>
                <w:iCs/>
                <w:sz w:val="22"/>
                <w:szCs w:val="22"/>
                <w:u w:val="single"/>
              </w:rPr>
            </w:pPr>
            <w:r>
              <w:rPr>
                <w:rFonts w:ascii="DejaVu Serif" w:hAnsi="DejaVu Serif" w:eastAsia="DejaVu Serif" w:cs="DejaVu Serif"/>
                <w:i/>
                <w:iCs/>
                <w:sz w:val="22"/>
                <w:szCs w:val="22"/>
                <w:u w:val="single"/>
                <w:lang w:val="en-US"/>
              </w:rPr>
              <w:t xml:space="preserve">0.67</w:t>
            </w:r>
            <w:r>
              <w:rPr>
                <w:rFonts w:hint="eastAsia" w:ascii="DejaVu Serif" w:hAnsi="DejaVu Serif" w:cs="DejaVu Serif"/>
                <w:i/>
                <w:iCs/>
                <w:sz w:val="22"/>
                <w:szCs w:val="22"/>
                <w:u w:val="single"/>
              </w:rPr>
            </w:r>
            <w:r>
              <w:rPr>
                <w:rFonts w:hint="eastAsia" w:ascii="DejaVu Serif" w:hAnsi="DejaVu Serif" w:cs="DejaVu Serif"/>
                <w:i/>
                <w:iCs/>
                <w:sz w:val="22"/>
                <w:szCs w:val="22"/>
                <w:u w:val="single"/>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F-ISE</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0.02</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0.16</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0.88</w:t>
            </w:r>
            <w:r>
              <w:rPr>
                <w:rFonts w:hint="eastAsia" w:ascii="DejaVu Serif" w:hAnsi="DejaVu Serif" w:cs="DejaVu Serif"/>
                <w:sz w:val="22"/>
                <w:szCs w:val="22"/>
                <w:lang w:val="en-US"/>
              </w:rPr>
            </w:r>
            <w:r>
              <w:rPr>
                <w:rFonts w:hint="eastAsia" w:ascii="DejaVu Serif" w:hAnsi="DejaVu Serif" w:cs="DejaVu Serif"/>
                <w:sz w:val="22"/>
                <w:szCs w:val="22"/>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0"/>
              <w:rPr>
                <w:rFonts w:hint="eastAsia" w:ascii="DejaVu Serif" w:hAnsi="DejaVu Serif" w:cs="DejaVu Serif"/>
                <w:sz w:val="22"/>
                <w:lang w:val="en-US"/>
              </w:rPr>
            </w:pPr>
            <w:r>
              <w:rPr>
                <w:rFonts w:ascii="DejaVu Serif" w:hAnsi="DejaVu Serif" w:eastAsia="DejaVu Serif" w:cs="DejaVu Serif"/>
                <w:sz w:val="22"/>
                <w:lang w:val="en-US"/>
              </w:rPr>
              <w:t xml:space="preserve"> DLR</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-0.08</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0.16</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i w:val="0"/>
                <w:iCs w:val="0"/>
                <w:sz w:val="22"/>
                <w:szCs w:val="22"/>
                <w:u w:val="none"/>
              </w:rPr>
            </w:pPr>
            <w:r>
              <w:rPr>
                <w:rFonts w:ascii="DejaVu Serif" w:hAnsi="DejaVu Serif" w:eastAsia="DejaVu Serif" w:cs="DejaVu Serif"/>
                <w:i w:val="0"/>
                <w:iCs w:val="0"/>
                <w:sz w:val="22"/>
                <w:szCs w:val="22"/>
                <w:u w:val="none"/>
                <w:lang w:val="en-US"/>
              </w:rPr>
              <w:t xml:space="preserve">0.81</w:t>
            </w:r>
            <w:r>
              <w:rPr>
                <w:rFonts w:hint="eastAsia" w:ascii="DejaVu Serif" w:hAnsi="DejaVu Serif" w:cs="DejaVu Serif"/>
                <w:i w:val="0"/>
                <w:iCs w:val="0"/>
                <w:sz w:val="22"/>
                <w:szCs w:val="22"/>
                <w:u w:val="none"/>
              </w:rPr>
            </w:r>
            <w:r>
              <w:rPr>
                <w:rFonts w:hint="eastAsia" w:ascii="DejaVu Serif" w:hAnsi="DejaVu Serif" w:cs="DejaVu Serif"/>
                <w:i w:val="0"/>
                <w:iCs w:val="0"/>
                <w:sz w:val="22"/>
                <w:szCs w:val="22"/>
                <w:u w:val="none"/>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SANDIA</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0.10</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b/>
                <w:bCs/>
                <w:sz w:val="22"/>
                <w:szCs w:val="22"/>
                <w:lang w:val="en-US"/>
              </w:rPr>
            </w:pPr>
            <w:r>
              <w:rPr>
                <w:rFonts w:ascii="DejaVu Serif" w:hAnsi="DejaVu Serif" w:eastAsia="DejaVu Serif" w:cs="DejaVu Serif"/>
                <w:b/>
                <w:bCs/>
                <w:sz w:val="22"/>
                <w:szCs w:val="22"/>
                <w:lang w:val="en-US"/>
              </w:rPr>
              <w:t xml:space="preserve">0.27</w:t>
            </w:r>
            <w:r>
              <w:rPr>
                <w:rFonts w:hint="eastAsia" w:ascii="DejaVu Serif" w:hAnsi="DejaVu Serif" w:cs="DejaVu Serif"/>
                <w:b/>
                <w:bCs/>
                <w:sz w:val="22"/>
                <w:szCs w:val="22"/>
                <w:lang w:val="en-US"/>
              </w:rPr>
            </w:r>
            <w:r>
              <w:rPr>
                <w:rFonts w:hint="eastAsia" w:ascii="DejaVu Serif" w:hAnsi="DejaVu Serif" w:cs="DejaVu Serif"/>
                <w:b/>
                <w:bCs/>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b/>
                <w:bCs/>
                <w:sz w:val="22"/>
                <w:szCs w:val="22"/>
                <w:lang w:val="en-US"/>
              </w:rPr>
            </w:pPr>
            <w:r>
              <w:rPr>
                <w:rFonts w:ascii="DejaVu Serif" w:hAnsi="DejaVu Serif" w:eastAsia="DejaVu Serif" w:cs="DejaVu Serif"/>
                <w:b/>
                <w:bCs/>
                <w:sz w:val="22"/>
                <w:szCs w:val="22"/>
                <w:lang w:val="en-US"/>
              </w:rPr>
              <w:t xml:space="preserve">1.69</w:t>
            </w:r>
            <w:r>
              <w:rPr>
                <w:rFonts w:hint="eastAsia" w:ascii="DejaVu Serif" w:hAnsi="DejaVu Serif" w:cs="DejaVu Serif"/>
                <w:b/>
                <w:bCs/>
                <w:sz w:val="22"/>
                <w:szCs w:val="22"/>
                <w:lang w:val="en-US"/>
              </w:rPr>
            </w:r>
            <w:r>
              <w:rPr>
                <w:rFonts w:hint="eastAsia" w:ascii="DejaVu Serif" w:hAnsi="DejaVu Serif" w:cs="DejaVu Serif"/>
                <w:b/>
                <w:bCs/>
                <w:sz w:val="22"/>
                <w:szCs w:val="22"/>
                <w:lang w:val="en-US"/>
              </w:rPr>
            </w:r>
          </w:p>
        </w:tc>
      </w:tr>
    </w:tbl>
    <w:p>
      <w:pPr>
        <w:pStyle w:val="1240"/>
        <w:pBdr/>
        <w:spacing w:line="240" w:lineRule="auto"/>
        <w:ind/>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tbl>
      <w:tblPr>
        <w:tblW w:w="0" w:type="auto"/>
        <w:tblBorders/>
        <w:tblLook w:val="04A0" w:firstRow="1" w:lastRow="0" w:firstColumn="1" w:lastColumn="0" w:noHBand="0" w:noVBand="1"/>
      </w:tblPr>
      <w:tblGrid>
        <w:gridCol w:w="9068"/>
      </w:tblGrid>
      <w:tr>
        <w:trPr/>
        <w:tc>
          <w:tcPr>
            <w:shd w:val="clear" w:color="ffffff" w:fill="ffffff"/>
            <w:tcBorders/>
            <w:tcW w:w="9068" w:type="dxa"/>
            <w:vAlign w:val="center"/>
            <w:textDirection w:val="lrTb"/>
            <w:noWrap w:val="false"/>
          </w:tcPr>
          <w:p>
            <w:pPr>
              <w:pStyle w:val="1240"/>
              <w:pBdr/>
              <w:spacing/>
              <w:ind/>
              <w:jc w:val="center"/>
              <w:rPr>
                <w:rFonts w:ascii="DejaVu Serif" w:hAnsi="DejaVu Serif" w:cs="DejaVu Serif"/>
                <w:lang w:val="en-US"/>
              </w:rPr>
            </w:pPr>
            <w:r>
              <w:rPr>
                <w:rFonts w:ascii="DejaVu Serif" w:hAnsi="DejaVu Serif" w:eastAsia="DejaVu Serif" w:cs="DejaVu Serif"/>
                <w:lang w:val="en-US"/>
              </w:rPr>
            </w:r>
            <w:r>
              <mc:AlternateContent>
                <mc:Choice Requires="wpg">
                  <w:drawing>
                    <wp:inline xmlns:wp="http://schemas.openxmlformats.org/drawingml/2006/wordprocessingDrawing" distT="0" distB="0" distL="0" distR="0">
                      <wp:extent cx="5670890" cy="2576848"/>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97371" name=""/>
                              <pic:cNvPicPr>
                                <a:picLocks noChangeAspect="1"/>
                              </pic:cNvPicPr>
                              <pic:nvPr/>
                            </pic:nvPicPr>
                            <pic:blipFill>
                              <a:blip r:embed="rId46"/>
                              <a:stretch/>
                            </pic:blipFill>
                            <pic:spPr bwMode="auto">
                              <a:xfrm flipH="0" flipV="0">
                                <a:off x="0" y="0"/>
                                <a:ext cx="5670889" cy="257684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width:446.53pt;height:202.90pt;mso-wrap-distance-left:0.00pt;mso-wrap-distance-top:0.00pt;mso-wrap-distance-right:0.00pt;mso-wrap-distance-bottom:0.00pt;z-index:1;" stroked="false">
                      <v:imagedata r:id="rId46" o:title=""/>
                      <o:lock v:ext="edit" rotation="t"/>
                    </v:shape>
                  </w:pict>
                </mc:Fallback>
              </mc:AlternateContent>
            </w:r>
            <w:r>
              <w:rPr>
                <w:rFonts w:ascii="DejaVu Serif" w:hAnsi="DejaVu Serif" w:cs="DejaVu Serif"/>
                <w:lang w:val="en-US"/>
              </w:rPr>
            </w:r>
            <w:r>
              <w:rPr>
                <w:rFonts w:ascii="DejaVu Serif" w:hAnsi="DejaVu Serif" w:cs="DejaVu Serif"/>
                <w:lang w:val="en-US"/>
              </w:rPr>
            </w:r>
          </w:p>
        </w:tc>
      </w:tr>
      <w:tr>
        <w:trPr/>
        <w:tc>
          <w:tcPr>
            <w:shd w:val="clear" w:color="ffffff" w:fill="ffffff"/>
            <w:tcBorders/>
            <w:tcW w:w="9068" w:type="dxa"/>
            <w:textDirection w:val="lrTb"/>
            <w:noWrap w:val="false"/>
          </w:tcPr>
          <w:p>
            <w:pPr>
              <w:pBdr>
                <w:top w:val="none" w:color="000000" w:sz="4" w:space="0"/>
                <w:left w:val="none" w:color="000000" w:sz="4" w:space="0"/>
                <w:bottom w:val="none" w:color="000000" w:sz="4" w:space="0"/>
                <w:right w:val="none" w:color="000000" w:sz="4" w:space="0"/>
              </w:pBdr>
              <w:spacing w:line="276" w:lineRule="atLeast"/>
              <w:ind/>
              <w:jc w:val="both"/>
              <w:rPr>
                <w:rFonts w:hint="eastAsia" w:ascii="DejaVu Serif" w:hAnsi="DejaVu Serif" w:cs="DejaVu Serif"/>
                <w:b/>
                <w:color w:val="000000"/>
                <w:lang w:val="en-US"/>
              </w:rPr>
            </w:pPr>
            <w:r>
              <w:rPr>
                <w:rFonts w:ascii="DejaVu Serif" w:hAnsi="DejaVu Serif" w:eastAsia="DejaVu Serif" w:cs="DejaVu Serif"/>
                <w:b/>
                <w:bCs/>
                <w:sz w:val="22"/>
                <w:szCs w:val="22"/>
                <w:lang w:val="en-US"/>
              </w:rPr>
              <w:t xml:space="preserve">Figure 4.2-2.</w:t>
            </w:r>
            <w:r>
              <w:rPr>
                <w:rFonts w:ascii="DejaVu Serif" w:hAnsi="DejaVu Serif" w:eastAsia="DejaVu Serif" w:cs="DejaVu Serif"/>
                <w:sz w:val="22"/>
                <w:szCs w:val="22"/>
                <w:lang w:val="en-US"/>
              </w:rPr>
              <w:t xml:space="preserve"> </w:t>
            </w:r>
            <w:r>
              <w:rPr>
                <w:rFonts w:ascii="DejaVu Serif" w:hAnsi="DejaVu Serif" w:eastAsia="DejaVu Serif" w:cs="DejaVu Serif"/>
                <w:b/>
                <w:bCs/>
                <w:color w:val="000000"/>
                <w:sz w:val="22"/>
                <w:szCs w:val="22"/>
                <w:lang w:val="en-US"/>
              </w:rPr>
              <w:t xml:space="preserve">2D-contour maps and plots of the section P1-P3 and P2-P4 of z deviation from the mean values for Inner#60.</w:t>
            </w:r>
            <w:r>
              <w:rPr>
                <w:rFonts w:hint="eastAsia" w:ascii="DejaVu Serif" w:hAnsi="DejaVu Serif" w:cs="DejaVu Serif"/>
                <w:b/>
                <w:color w:val="000000"/>
                <w:lang w:val="en-US"/>
              </w:rPr>
            </w:r>
            <w:r>
              <w:rPr>
                <w:rFonts w:hint="eastAsia" w:ascii="DejaVu Serif" w:hAnsi="DejaVu Serif" w:cs="DejaVu Serif"/>
                <w:b/>
                <w:color w:val="000000"/>
                <w:lang w:val="en-US"/>
              </w:rPr>
            </w:r>
          </w:p>
        </w:tc>
      </w:tr>
    </w:tbl>
    <w:p>
      <w:pPr>
        <w:pBdr/>
        <w:spacing/>
        <w:ind/>
        <w:rPr>
          <w:rFonts w:hint="eastAsia" w:ascii="DejaVu Serif" w:hAnsi="DejaVu Serif" w:cs="DejaVu Serif"/>
          <w:lang w:val="en-US"/>
        </w:rPr>
      </w:pPr>
      <w:r>
        <w:rPr>
          <w:rFonts w:ascii="DejaVu Serif" w:hAnsi="DejaVu Serif" w:eastAsia="DejaVu Serif" w:cs="DejaVu Serif"/>
          <w:lang w:val="en-US"/>
        </w:rPr>
        <w:br w:type="page" w:clear="all"/>
      </w:r>
      <w:r>
        <w:rPr>
          <w:rFonts w:hint="eastAsia" w:ascii="DejaVu Serif" w:hAnsi="DejaVu Serif" w:cs="DejaVu Serif"/>
          <w:lang w:val="en-US"/>
        </w:rPr>
      </w:r>
      <w:r>
        <w:rPr>
          <w:rFonts w:hint="eastAsia" w:ascii="DejaVu Serif" w:hAnsi="DejaVu Serif" w:cs="DejaVu Serif"/>
          <w:lang w:val="en-US"/>
        </w:rPr>
      </w:r>
    </w:p>
    <w:p>
      <w:pPr>
        <w:pStyle w:val="1240"/>
        <w:pBdr/>
        <w:spacing w:line="240" w:lineRule="auto"/>
        <w:ind/>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415"/>
        <w:gridCol w:w="1841"/>
        <w:gridCol w:w="1982"/>
        <w:gridCol w:w="3820"/>
      </w:tblGrid>
      <w:tr>
        <w:trPr>
          <w:trHeight w:val="389"/>
        </w:trPr>
        <w:tc>
          <w:tcPr>
            <w:gridSpan w:val="4"/>
            <w:shd w:val="clear" w:color="ffffff" w:fill="ffffff"/>
            <w:tcBorders>
              <w:top w:val="single" w:color="c0c0c0" w:sz="4" w:space="0"/>
              <w:left w:val="single" w:color="c0c0c0" w:sz="4" w:space="0"/>
              <w:bottom w:val="single" w:color="000000" w:sz="4" w:space="0"/>
              <w:right w:val="single" w:color="c0c0c0" w:sz="4" w:space="0"/>
            </w:tcBorders>
            <w:tcW w:w="9068" w:type="dxa"/>
            <w:vAlign w:val="center"/>
            <w:vMerge w:val="restart"/>
            <w:textDirection w:val="lrTb"/>
            <w:noWrap w:val="false"/>
          </w:tcPr>
          <w:p>
            <w:pPr>
              <w:pStyle w:val="1284"/>
              <w:pBdr/>
              <w:spacing/>
              <w:ind/>
              <w:rPr>
                <w:rFonts w:ascii="DejaVu Serif" w:hAnsi="DejaVu Serif" w:cs="DejaVu Serif"/>
                <w:lang w:val="en-US"/>
              </w:rPr>
            </w:pPr>
            <w:r>
              <w:rPr>
                <w:rFonts w:ascii="DejaVu Serif" w:hAnsi="DejaVu Serif" w:eastAsia="DejaVu Serif" w:cs="DejaVu Serif"/>
                <w:lang w:val="en-US"/>
              </w:rPr>
              <w:t xml:space="preserve">Tab 4.2-5. Inner#60 – </w:t>
            </w:r>
            <w:r>
              <w:rPr>
                <w:rFonts w:ascii="DejaVu Serif" w:hAnsi="DejaVu Serif" w:eastAsia="DejaVu Serif" w:cs="DejaVu Serif"/>
                <w:lang w:val="en-US"/>
              </w:rPr>
              <w:t xml:space="preserve">slopeX</w:t>
            </w:r>
            <w:r>
              <w:rPr>
                <w:rFonts w:ascii="DejaVu Serif" w:hAnsi="DejaVu Serif" w:eastAsia="DejaVu Serif" w:cs="DejaVu Serif"/>
                <w:lang w:val="en-US"/>
              </w:rPr>
              <w:t xml:space="preserve"> deviation from the mean surface</w:t>
            </w:r>
            <w:r>
              <w:rPr>
                <w:rFonts w:ascii="DejaVu Serif" w:hAnsi="DejaVu Serif" w:cs="DejaVu Serif"/>
                <w:lang w:val="en-US"/>
              </w:rPr>
            </w:r>
            <w:r>
              <w:rPr>
                <w:rFonts w:ascii="DejaVu Serif" w:hAnsi="DejaVu Serif" w:cs="DejaVu Serif"/>
                <w:lang w:val="en-US"/>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843"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Mean</w:t>
            </w:r>
            <w:r>
              <w:rPr>
                <w:rFonts w:ascii="DejaVu Serif" w:hAnsi="DejaVu Serif" w:cs="DejaVu Serif"/>
                <w:lang w:val="en-US"/>
              </w:rPr>
            </w:r>
            <w:r>
              <w:rPr>
                <w:rFonts w:ascii="DejaVu Serif" w:hAnsi="DejaVu Serif" w:cs="DejaVu Serif"/>
                <w:lang w:val="en-US"/>
              </w:rPr>
            </w:r>
          </w:p>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(mrad)</w:t>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Style w:val="1284"/>
              <w:pBdr/>
              <w:spacing/>
              <w:ind w:left="0"/>
              <w:jc w:val="center"/>
              <w:rPr>
                <w:rFonts w:ascii="DejaVu Serif" w:hAnsi="DejaVu Serif" w:cs="DejaVu Serif"/>
                <w:lang w:val="en-US"/>
              </w:rPr>
            </w:pPr>
            <w:r>
              <w:rPr>
                <w:rFonts w:ascii="DejaVu Serif" w:hAnsi="DejaVu Serif" w:eastAsia="DejaVu Serif" w:cs="DejaVu Serif"/>
                <w:lang w:val="en-US"/>
              </w:rPr>
              <w:t xml:space="preserve">RMS</w:t>
            </w:r>
            <w:r>
              <w:rPr>
                <w:rFonts w:ascii="DejaVu Serif" w:hAnsi="DejaVu Serif" w:cs="DejaVu Serif"/>
                <w:lang w:val="en-US"/>
              </w:rPr>
            </w:r>
            <w:r>
              <w:rPr>
                <w:rFonts w:ascii="DejaVu Serif" w:hAnsi="DejaVu Serif" w:cs="DejaVu Serif"/>
                <w:lang w:val="en-US"/>
              </w:rPr>
            </w:r>
          </w:p>
          <w:p>
            <w:pPr>
              <w:pStyle w:val="1284"/>
              <w:pBdr/>
              <w:spacing/>
              <w:ind w:left="0"/>
              <w:jc w:val="center"/>
              <w:rPr>
                <w:rFonts w:ascii="DejaVu Serif" w:hAnsi="DejaVu Serif" w:cs="DejaVu Serif"/>
                <w:lang w:val="en-US"/>
              </w:rPr>
            </w:pPr>
            <w:r>
              <w:rPr>
                <w:rFonts w:ascii="DejaVu Serif" w:hAnsi="DejaVu Serif" w:eastAsia="DejaVu Serif" w:cs="DejaVu Serif"/>
                <w:lang w:val="en-US"/>
              </w:rPr>
              <w:t xml:space="preserve">(mrad)</w:t>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Peak-Valley</w:t>
            </w:r>
            <w:r>
              <w:rPr>
                <w:rFonts w:ascii="DejaVu Serif" w:hAnsi="DejaVu Serif" w:cs="DejaVu Serif"/>
                <w:lang w:val="en-US"/>
              </w:rPr>
            </w:r>
            <w:r>
              <w:rPr>
                <w:rFonts w:ascii="DejaVu Serif" w:hAnsi="DejaVu Serif" w:cs="DejaVu Serif"/>
                <w:lang w:val="en-US"/>
              </w:rPr>
            </w:r>
          </w:p>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(mrad)</w:t>
            </w:r>
            <w:r>
              <w:rPr>
                <w:rFonts w:ascii="DejaVu Serif" w:hAnsi="DejaVu Serif" w:cs="DejaVu Serif"/>
                <w:lang w:val="en-US"/>
              </w:rPr>
            </w:r>
            <w:r>
              <w:rPr>
                <w:rFonts w:ascii="DejaVu Serif" w:hAnsi="DejaVu Serif" w:cs="DejaVu Serif"/>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ENEA</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lang w:val="en-US"/>
              </w:rPr>
            </w:pPr>
            <w:r>
              <w:rPr>
                <w:rFonts w:ascii="DejaVu Serif" w:hAnsi="DejaVu Serif" w:eastAsia="DejaVu Serif" w:cs="DejaVu Serif"/>
                <w:lang w:val="en-US"/>
              </w:rPr>
              <w:t xml:space="preserve">0.15</w:t>
            </w:r>
            <w:r>
              <w:rPr>
                <w:rFonts w:hint="eastAsia" w:ascii="DejaVu Serif" w:hAnsi="DejaVu Serif" w:cs="DejaVu Serif"/>
                <w:lang w:val="en-US"/>
              </w:rPr>
            </w:r>
            <w:r>
              <w:rPr>
                <w:rFonts w:hint="eastAsia" w:ascii="DejaVu Serif" w:hAnsi="DejaVu Serif" w:cs="DejaVu Serif"/>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lang w:val="en-US"/>
              </w:rPr>
            </w:pPr>
            <w:r>
              <w:rPr>
                <w:rFonts w:ascii="DejaVu Serif" w:hAnsi="DejaVu Serif" w:eastAsia="DejaVu Serif" w:cs="DejaVu Serif"/>
                <w:lang w:val="en-US"/>
              </w:rPr>
              <w:t xml:space="preserve">0.54</w:t>
            </w:r>
            <w:r>
              <w:rPr>
                <w:rFonts w:hint="eastAsia" w:ascii="DejaVu Serif" w:hAnsi="DejaVu Serif" w:cs="DejaVu Serif"/>
                <w:lang w:val="en-US"/>
              </w:rPr>
            </w:r>
            <w:r>
              <w:rPr>
                <w:rFonts w:hint="eastAsia" w:ascii="DejaVu Serif" w:hAnsi="DejaVu Serif" w:cs="DejaVu Serif"/>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lang w:val="en-US"/>
              </w:rPr>
            </w:pPr>
            <w:r>
              <w:rPr>
                <w:rFonts w:ascii="DejaVu Serif" w:hAnsi="DejaVu Serif" w:eastAsia="DejaVu Serif" w:cs="DejaVu Serif"/>
                <w:lang w:val="en-US"/>
              </w:rPr>
              <w:t xml:space="preserve">4.45</w:t>
            </w:r>
            <w:r>
              <w:rPr>
                <w:rFonts w:hint="eastAsia" w:ascii="DejaVu Serif" w:hAnsi="DejaVu Serif" w:cs="DejaVu Serif"/>
                <w:lang w:val="en-US"/>
              </w:rPr>
            </w:r>
            <w:r>
              <w:rPr>
                <w:rFonts w:hint="eastAsia" w:ascii="DejaVu Serif" w:hAnsi="DejaVu Serif" w:cs="DejaVu Serif"/>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F-ISE</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lang w:val="en-US"/>
              </w:rPr>
            </w:pPr>
            <w:r>
              <w:rPr>
                <w:rFonts w:ascii="DejaVu Serif" w:hAnsi="DejaVu Serif" w:eastAsia="DejaVu Serif" w:cs="DejaVu Serif"/>
                <w:lang w:val="en-US"/>
              </w:rPr>
              <w:t xml:space="preserve">0.21</w:t>
            </w:r>
            <w:r>
              <w:rPr>
                <w:rFonts w:hint="eastAsia" w:ascii="DejaVu Serif" w:hAnsi="DejaVu Serif" w:cs="DejaVu Serif"/>
                <w:lang w:val="en-US"/>
              </w:rPr>
            </w:r>
            <w:r>
              <w:rPr>
                <w:rFonts w:hint="eastAsia" w:ascii="DejaVu Serif" w:hAnsi="DejaVu Serif" w:cs="DejaVu Serif"/>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lang w:val="en-US"/>
              </w:rPr>
            </w:pPr>
            <w:r>
              <w:rPr>
                <w:rFonts w:ascii="DejaVu Serif" w:hAnsi="DejaVu Serif" w:eastAsia="DejaVu Serif" w:cs="DejaVu Serif"/>
                <w:lang w:val="en-US"/>
              </w:rPr>
              <w:t xml:space="preserve">0.55</w:t>
            </w:r>
            <w:r>
              <w:rPr>
                <w:rFonts w:hint="eastAsia" w:ascii="DejaVu Serif" w:hAnsi="DejaVu Serif" w:cs="DejaVu Serif"/>
                <w:lang w:val="en-US"/>
              </w:rPr>
            </w:r>
            <w:r>
              <w:rPr>
                <w:rFonts w:hint="eastAsia" w:ascii="DejaVu Serif" w:hAnsi="DejaVu Serif" w:cs="DejaVu Serif"/>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lang w:val="en-US"/>
              </w:rPr>
            </w:pPr>
            <w:r>
              <w:rPr>
                <w:rFonts w:ascii="DejaVu Serif" w:hAnsi="DejaVu Serif" w:eastAsia="DejaVu Serif" w:cs="DejaVu Serif"/>
                <w:lang w:val="en-US"/>
              </w:rPr>
              <w:t xml:space="preserve">5.28</w:t>
            </w:r>
            <w:r>
              <w:rPr>
                <w:rFonts w:hint="eastAsia" w:ascii="DejaVu Serif" w:hAnsi="DejaVu Serif" w:cs="DejaVu Serif"/>
                <w:lang w:val="en-US"/>
              </w:rPr>
            </w:r>
            <w:r>
              <w:rPr>
                <w:rFonts w:hint="eastAsia" w:ascii="DejaVu Serif" w:hAnsi="DejaVu Serif" w:cs="DejaVu Serif"/>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DLR</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lang w:val="en-US"/>
              </w:rPr>
            </w:pPr>
            <w:r>
              <w:rPr>
                <w:rFonts w:ascii="DejaVu Serif" w:hAnsi="DejaVu Serif" w:eastAsia="DejaVu Serif" w:cs="DejaVu Serif"/>
                <w:lang w:val="en-US"/>
              </w:rPr>
              <w:t xml:space="preserve">0.24</w:t>
            </w:r>
            <w:r>
              <w:rPr>
                <w:rFonts w:hint="eastAsia" w:ascii="DejaVu Serif" w:hAnsi="DejaVu Serif" w:cs="DejaVu Serif"/>
                <w:lang w:val="en-US"/>
              </w:rPr>
            </w:r>
            <w:r>
              <w:rPr>
                <w:rFonts w:hint="eastAsia" w:ascii="DejaVu Serif" w:hAnsi="DejaVu Serif" w:cs="DejaVu Serif"/>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bCs/>
                <w:i/>
                <w:u w:val="single"/>
                <w:lang w:val="en-US"/>
              </w:rPr>
            </w:pPr>
            <w:r>
              <w:rPr>
                <w:rFonts w:ascii="DejaVu Serif" w:hAnsi="DejaVu Serif" w:eastAsia="DejaVu Serif" w:cs="DejaVu Serif"/>
                <w:i/>
                <w:iCs/>
                <w:u w:val="single"/>
                <w:lang w:val="en-US"/>
              </w:rPr>
              <w:t xml:space="preserve">0.35</w:t>
            </w:r>
            <w:r>
              <w:rPr>
                <w:rFonts w:hint="eastAsia" w:ascii="DejaVu Serif" w:hAnsi="DejaVu Serif" w:cs="DejaVu Serif"/>
                <w:bCs/>
                <w:i/>
                <w:u w:val="single"/>
                <w:lang w:val="en-US"/>
              </w:rPr>
            </w:r>
            <w:r>
              <w:rPr>
                <w:rFonts w:hint="eastAsia" w:ascii="DejaVu Serif" w:hAnsi="DejaVu Serif" w:cs="DejaVu Serif"/>
                <w:bCs/>
                <w:i/>
                <w:u w:val="single"/>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bCs/>
                <w:i/>
                <w:u w:val="single"/>
                <w:lang w:val="en-US"/>
              </w:rPr>
            </w:pPr>
            <w:r>
              <w:rPr>
                <w:rFonts w:ascii="DejaVu Serif" w:hAnsi="DejaVu Serif" w:eastAsia="DejaVu Serif" w:cs="DejaVu Serif"/>
                <w:i/>
                <w:iCs/>
                <w:u w:val="single"/>
                <w:lang w:val="en-US"/>
              </w:rPr>
              <w:t xml:space="preserve">1.68</w:t>
            </w:r>
            <w:r>
              <w:rPr>
                <w:rFonts w:hint="eastAsia" w:ascii="DejaVu Serif" w:hAnsi="DejaVu Serif" w:cs="DejaVu Serif"/>
                <w:bCs/>
                <w:i/>
                <w:u w:val="single"/>
                <w:lang w:val="en-US"/>
              </w:rPr>
            </w:r>
            <w:r>
              <w:rPr>
                <w:rFonts w:hint="eastAsia" w:ascii="DejaVu Serif" w:hAnsi="DejaVu Serif" w:cs="DejaVu Serif"/>
                <w:bCs/>
                <w:i/>
                <w:u w:val="single"/>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SANDIA</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lang w:val="en-US"/>
              </w:rPr>
            </w:pPr>
            <w:r>
              <w:rPr>
                <w:rFonts w:ascii="DejaVu Serif" w:hAnsi="DejaVu Serif" w:eastAsia="DejaVu Serif" w:cs="DejaVu Serif"/>
                <w:lang w:val="en-US"/>
              </w:rPr>
              <w:t xml:space="preserve">-0.60</w:t>
            </w:r>
            <w:r>
              <w:rPr>
                <w:rFonts w:hint="eastAsia" w:ascii="DejaVu Serif" w:hAnsi="DejaVu Serif" w:cs="DejaVu Serif"/>
                <w:lang w:val="en-US"/>
              </w:rPr>
            </w:r>
            <w:r>
              <w:rPr>
                <w:rFonts w:hint="eastAsia" w:ascii="DejaVu Serif" w:hAnsi="DejaVu Serif" w:cs="DejaVu Serif"/>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b/>
                <w:bCs/>
                <w:lang w:val="en-US"/>
              </w:rPr>
            </w:pPr>
            <w:r>
              <w:rPr>
                <w:rFonts w:ascii="DejaVu Serif" w:hAnsi="DejaVu Serif" w:eastAsia="DejaVu Serif" w:cs="DejaVu Serif"/>
                <w:b/>
                <w:bCs/>
                <w:lang w:val="en-US"/>
              </w:rPr>
              <w:t xml:space="preserve">0.78</w:t>
            </w:r>
            <w:r>
              <w:rPr>
                <w:rFonts w:hint="eastAsia" w:ascii="DejaVu Serif" w:hAnsi="DejaVu Serif" w:cs="DejaVu Serif"/>
                <w:b/>
                <w:bCs/>
                <w:lang w:val="en-US"/>
              </w:rPr>
            </w:r>
            <w:r>
              <w:rPr>
                <w:rFonts w:hint="eastAsia" w:ascii="DejaVu Serif" w:hAnsi="DejaVu Serif" w:cs="DejaVu Serif"/>
                <w:b/>
                <w:bCs/>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b/>
                <w:bCs/>
                <w:lang w:val="en-US"/>
              </w:rPr>
            </w:pPr>
            <w:r>
              <w:rPr>
                <w:rFonts w:ascii="DejaVu Serif" w:hAnsi="DejaVu Serif" w:eastAsia="DejaVu Serif" w:cs="DejaVu Serif"/>
                <w:b/>
                <w:bCs/>
                <w:lang w:val="en-US"/>
              </w:rPr>
              <w:t xml:space="preserve">4.53</w:t>
            </w:r>
            <w:r>
              <w:rPr>
                <w:rFonts w:hint="eastAsia" w:ascii="DejaVu Serif" w:hAnsi="DejaVu Serif" w:cs="DejaVu Serif"/>
                <w:b/>
                <w:bCs/>
                <w:lang w:val="en-US"/>
              </w:rPr>
            </w:r>
            <w:r>
              <w:rPr>
                <w:rFonts w:hint="eastAsia" w:ascii="DejaVu Serif" w:hAnsi="DejaVu Serif" w:cs="DejaVu Serif"/>
                <w:b/>
                <w:bCs/>
                <w:lang w:val="en-US"/>
              </w:rPr>
            </w:r>
          </w:p>
        </w:tc>
      </w:tr>
    </w:tbl>
    <w:p>
      <w:pPr>
        <w:pStyle w:val="1240"/>
        <w:pBdr/>
        <w:spacing w:line="240" w:lineRule="auto"/>
        <w:ind/>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tbl>
      <w:tblPr>
        <w:tblW w:w="0" w:type="auto"/>
        <w:tblBorders/>
        <w:tblLook w:val="04A0" w:firstRow="1" w:lastRow="0" w:firstColumn="1" w:lastColumn="0" w:noHBand="0" w:noVBand="1"/>
      </w:tblPr>
      <w:tblGrid>
        <w:gridCol w:w="9068"/>
      </w:tblGrid>
      <w:tr>
        <w:trPr/>
        <w:tc>
          <w:tcPr>
            <w:shd w:val="clear" w:color="ffffff" w:fill="ffffff"/>
            <w:tcBorders/>
            <w:tcW w:w="9068" w:type="dxa"/>
            <w:vAlign w:val="center"/>
            <w:textDirection w:val="lrTb"/>
            <w:noWrap w:val="false"/>
          </w:tcPr>
          <w:p>
            <w:pPr>
              <w:pStyle w:val="1240"/>
              <w:pBdr/>
              <w:spacing/>
              <w:ind/>
              <w:jc w:val="center"/>
              <w:rPr>
                <w:rFonts w:ascii="DejaVu Serif" w:hAnsi="DejaVu Serif" w:cs="DejaVu Serif"/>
                <w:lang w:val="en-US"/>
              </w:rPr>
            </w:pPr>
            <w:r>
              <w:rPr>
                <w:lang w:val="en-US"/>
              </w:rPr>
            </w:r>
            <w:r>
              <mc:AlternateContent>
                <mc:Choice Requires="wpg">
                  <w:drawing>
                    <wp:inline xmlns:wp="http://schemas.openxmlformats.org/drawingml/2006/wordprocessingDrawing" distT="0" distB="0" distL="0" distR="0">
                      <wp:extent cx="5661365" cy="2520539"/>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08961" name=""/>
                              <pic:cNvPicPr>
                                <a:picLocks noChangeAspect="1"/>
                              </pic:cNvPicPr>
                              <pic:nvPr/>
                            </pic:nvPicPr>
                            <pic:blipFill>
                              <a:blip r:embed="rId47"/>
                              <a:stretch/>
                            </pic:blipFill>
                            <pic:spPr bwMode="auto">
                              <a:xfrm flipH="0" flipV="0">
                                <a:off x="0" y="0"/>
                                <a:ext cx="5661364" cy="252053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445.78pt;height:198.47pt;mso-wrap-distance-left:0.00pt;mso-wrap-distance-top:0.00pt;mso-wrap-distance-right:0.00pt;mso-wrap-distance-bottom:0.00pt;z-index:1;" stroked="false">
                      <v:imagedata r:id="rId47" o:title=""/>
                      <o:lock v:ext="edit" rotation="t"/>
                    </v:shape>
                  </w:pict>
                </mc:Fallback>
              </mc:AlternateContent>
            </w:r>
            <w:r>
              <w:rPr>
                <w:rFonts w:ascii="DejaVu Serif" w:hAnsi="DejaVu Serif" w:cs="DejaVu Serif"/>
                <w:lang w:val="en-US"/>
              </w:rPr>
            </w:r>
            <w:r>
              <w:rPr>
                <w:rFonts w:ascii="DejaVu Serif" w:hAnsi="DejaVu Serif" w:cs="DejaVu Serif"/>
                <w:lang w:val="en-US"/>
              </w:rPr>
            </w:r>
          </w:p>
        </w:tc>
      </w:tr>
      <w:tr>
        <w:trPr/>
        <w:tc>
          <w:tcPr>
            <w:shd w:val="clear" w:color="ffffff" w:fill="ffffff"/>
            <w:tcBorders/>
            <w:tcW w:w="9068" w:type="dxa"/>
            <w:textDirection w:val="lrTb"/>
            <w:noWrap w:val="false"/>
          </w:tcPr>
          <w:p>
            <w:pPr>
              <w:pBdr>
                <w:top w:val="none" w:color="000000" w:sz="4" w:space="0"/>
                <w:left w:val="none" w:color="000000" w:sz="4" w:space="0"/>
                <w:bottom w:val="none" w:color="000000" w:sz="4" w:space="0"/>
                <w:right w:val="none" w:color="000000" w:sz="4" w:space="0"/>
              </w:pBdr>
              <w:spacing w:line="276" w:lineRule="atLeast"/>
              <w:ind/>
              <w:jc w:val="both"/>
              <w:rPr>
                <w:rFonts w:hint="eastAsia" w:ascii="DejaVu Serif" w:hAnsi="DejaVu Serif" w:cs="DejaVu Serif"/>
                <w:b/>
                <w:color w:val="000000"/>
                <w:lang w:val="en-US"/>
              </w:rPr>
            </w:pPr>
            <w:r>
              <w:rPr>
                <w:rFonts w:ascii="DejaVu Serif" w:hAnsi="DejaVu Serif" w:eastAsia="DejaVu Serif" w:cs="DejaVu Serif"/>
                <w:b/>
                <w:bCs/>
                <w:sz w:val="22"/>
                <w:szCs w:val="22"/>
                <w:lang w:val="en-US"/>
              </w:rPr>
              <w:t xml:space="preserve">Figure 4.2-3.</w:t>
            </w:r>
            <w:r>
              <w:rPr>
                <w:rFonts w:ascii="DejaVu Serif" w:hAnsi="DejaVu Serif" w:eastAsia="DejaVu Serif" w:cs="DejaVu Serif"/>
                <w:sz w:val="22"/>
                <w:szCs w:val="22"/>
                <w:lang w:val="en-US"/>
              </w:rPr>
              <w:t xml:space="preserve"> </w:t>
            </w:r>
            <w:r>
              <w:rPr>
                <w:rFonts w:ascii="DejaVu Serif" w:hAnsi="DejaVu Serif" w:eastAsia="DejaVu Serif" w:cs="DejaVu Serif"/>
                <w:b/>
                <w:bCs/>
                <w:color w:val="000000"/>
                <w:sz w:val="22"/>
                <w:szCs w:val="22"/>
                <w:lang w:val="en-US"/>
              </w:rPr>
              <w:t xml:space="preserve">2D-contour maps and plots of the section P1-P3 and P2-P4 of </w:t>
            </w:r>
            <w:r>
              <w:rPr>
                <w:rFonts w:ascii="DejaVu Serif" w:hAnsi="DejaVu Serif" w:eastAsia="DejaVu Serif" w:cs="DejaVu Serif"/>
                <w:b/>
                <w:bCs/>
                <w:color w:val="000000"/>
                <w:sz w:val="22"/>
                <w:szCs w:val="22"/>
                <w:lang w:val="en-US"/>
              </w:rPr>
              <w:t xml:space="preserve">slopeX</w:t>
            </w:r>
            <w:r>
              <w:rPr>
                <w:rFonts w:ascii="DejaVu Serif" w:hAnsi="DejaVu Serif" w:eastAsia="DejaVu Serif" w:cs="DejaVu Serif"/>
                <w:b/>
                <w:bCs/>
                <w:color w:val="000000"/>
                <w:sz w:val="22"/>
                <w:szCs w:val="22"/>
                <w:lang w:val="en-US"/>
              </w:rPr>
              <w:t xml:space="preserve"> deviation from the mean values for Inner#60.</w:t>
            </w:r>
            <w:r>
              <w:rPr>
                <w:rFonts w:hint="eastAsia" w:ascii="DejaVu Serif" w:hAnsi="DejaVu Serif" w:cs="DejaVu Serif"/>
                <w:b/>
                <w:color w:val="000000"/>
                <w:lang w:val="en-US"/>
              </w:rPr>
            </w:r>
            <w:r>
              <w:rPr>
                <w:rFonts w:hint="eastAsia" w:ascii="DejaVu Serif" w:hAnsi="DejaVu Serif" w:cs="DejaVu Serif"/>
                <w:b/>
                <w:color w:val="000000"/>
                <w:lang w:val="en-US"/>
              </w:rPr>
            </w:r>
          </w:p>
        </w:tc>
      </w:tr>
    </w:tbl>
    <w:p>
      <w:pPr>
        <w:pBdr/>
        <w:spacing/>
        <w:ind/>
        <w:rPr>
          <w:rFonts w:hint="eastAsia" w:ascii="DejaVu Serif" w:hAnsi="DejaVu Serif" w:cs="DejaVu Serif"/>
          <w:lang w:val="en-US"/>
        </w:rPr>
      </w:pPr>
      <w:r>
        <w:rPr>
          <w:rFonts w:ascii="DejaVu Serif" w:hAnsi="DejaVu Serif" w:eastAsia="DejaVu Serif" w:cs="DejaVu Serif"/>
          <w:lang w:val="en-US"/>
        </w:rPr>
        <w:br w:type="page" w:clear="all"/>
      </w:r>
      <w:r>
        <w:rPr>
          <w:rFonts w:hint="eastAsia" w:ascii="DejaVu Serif" w:hAnsi="DejaVu Serif" w:cs="DejaVu Serif"/>
          <w:lang w:val="en-US"/>
        </w:rPr>
      </w:r>
      <w:r>
        <w:rPr>
          <w:rFonts w:hint="eastAsia" w:ascii="DejaVu Serif" w:hAnsi="DejaVu Serif" w:cs="DejaVu Serif"/>
          <w:lang w:val="en-US"/>
        </w:rPr>
      </w:r>
    </w:p>
    <w:p>
      <w:pPr>
        <w:pStyle w:val="1240"/>
        <w:pBdr/>
        <w:spacing w:line="240" w:lineRule="auto"/>
        <w:ind/>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415"/>
        <w:gridCol w:w="1841"/>
        <w:gridCol w:w="1982"/>
        <w:gridCol w:w="3820"/>
      </w:tblGrid>
      <w:tr>
        <w:trPr>
          <w:trHeight w:val="389"/>
        </w:trPr>
        <w:tc>
          <w:tcPr>
            <w:gridSpan w:val="4"/>
            <w:shd w:val="clear" w:color="ffffff" w:fill="ffffff"/>
            <w:tcBorders>
              <w:top w:val="single" w:color="c0c0c0" w:sz="4" w:space="0"/>
              <w:left w:val="single" w:color="c0c0c0" w:sz="4" w:space="0"/>
              <w:bottom w:val="single" w:color="000000" w:sz="4" w:space="0"/>
              <w:right w:val="single" w:color="c0c0c0" w:sz="4" w:space="0"/>
            </w:tcBorders>
            <w:tcW w:w="9068" w:type="dxa"/>
            <w:vAlign w:val="center"/>
            <w:vMerge w:val="restart"/>
            <w:textDirection w:val="lrTb"/>
            <w:noWrap w:val="false"/>
          </w:tcPr>
          <w:p>
            <w:pPr>
              <w:pStyle w:val="1284"/>
              <w:pBdr/>
              <w:spacing/>
              <w:ind/>
              <w:rPr>
                <w:rFonts w:ascii="DejaVu Serif" w:hAnsi="DejaVu Serif" w:cs="DejaVu Serif"/>
                <w:lang w:val="en-US"/>
              </w:rPr>
            </w:pPr>
            <w:r>
              <w:rPr>
                <w:rFonts w:ascii="DejaVu Serif" w:hAnsi="DejaVu Serif" w:eastAsia="DejaVu Serif" w:cs="DejaVu Serif"/>
                <w:lang w:val="en-US"/>
              </w:rPr>
              <w:t xml:space="preserve">Tab 4.2-6. Inner#60 – </w:t>
            </w:r>
            <w:r>
              <w:rPr>
                <w:rFonts w:ascii="DejaVu Serif" w:hAnsi="DejaVu Serif" w:eastAsia="DejaVu Serif" w:cs="DejaVu Serif"/>
                <w:lang w:val="en-US"/>
              </w:rPr>
              <w:t xml:space="preserve">slopeY</w:t>
            </w:r>
            <w:r>
              <w:rPr>
                <w:rFonts w:ascii="DejaVu Serif" w:hAnsi="DejaVu Serif" w:eastAsia="DejaVu Serif" w:cs="DejaVu Serif"/>
                <w:lang w:val="en-US"/>
              </w:rPr>
              <w:t xml:space="preserve"> deviation from the mean surface</w:t>
            </w:r>
            <w:r>
              <w:rPr>
                <w:rFonts w:ascii="DejaVu Serif" w:hAnsi="DejaVu Serif" w:cs="DejaVu Serif"/>
                <w:lang w:val="en-US"/>
              </w:rPr>
            </w:r>
            <w:r>
              <w:rPr>
                <w:rFonts w:ascii="DejaVu Serif" w:hAnsi="DejaVu Serif" w:cs="DejaVu Serif"/>
                <w:lang w:val="en-US"/>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843"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Mean</w:t>
            </w:r>
            <w:r>
              <w:rPr>
                <w:rFonts w:ascii="DejaVu Serif" w:hAnsi="DejaVu Serif" w:cs="DejaVu Serif"/>
                <w:lang w:val="en-US"/>
              </w:rPr>
            </w:r>
            <w:r>
              <w:rPr>
                <w:rFonts w:ascii="DejaVu Serif" w:hAnsi="DejaVu Serif" w:cs="DejaVu Serif"/>
                <w:lang w:val="en-US"/>
              </w:rPr>
            </w:r>
          </w:p>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(mrad)</w:t>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Style w:val="1284"/>
              <w:pBdr/>
              <w:spacing/>
              <w:ind w:left="0"/>
              <w:jc w:val="center"/>
              <w:rPr>
                <w:rFonts w:ascii="DejaVu Serif" w:hAnsi="DejaVu Serif" w:cs="DejaVu Serif"/>
                <w:lang w:val="en-US"/>
              </w:rPr>
            </w:pPr>
            <w:r>
              <w:rPr>
                <w:rFonts w:ascii="DejaVu Serif" w:hAnsi="DejaVu Serif" w:eastAsia="DejaVu Serif" w:cs="DejaVu Serif"/>
                <w:lang w:val="en-US"/>
              </w:rPr>
              <w:t xml:space="preserve">RMS</w:t>
            </w:r>
            <w:r>
              <w:rPr>
                <w:rFonts w:ascii="DejaVu Serif" w:hAnsi="DejaVu Serif" w:cs="DejaVu Serif"/>
                <w:lang w:val="en-US"/>
              </w:rPr>
            </w:r>
            <w:r>
              <w:rPr>
                <w:rFonts w:ascii="DejaVu Serif" w:hAnsi="DejaVu Serif" w:cs="DejaVu Serif"/>
                <w:lang w:val="en-US"/>
              </w:rPr>
            </w:r>
          </w:p>
          <w:p>
            <w:pPr>
              <w:pStyle w:val="1284"/>
              <w:pBdr/>
              <w:spacing/>
              <w:ind w:left="0"/>
              <w:jc w:val="center"/>
              <w:rPr>
                <w:rFonts w:ascii="DejaVu Serif" w:hAnsi="DejaVu Serif" w:cs="DejaVu Serif"/>
                <w:lang w:val="en-US"/>
              </w:rPr>
            </w:pPr>
            <w:r>
              <w:rPr>
                <w:rFonts w:ascii="DejaVu Serif" w:hAnsi="DejaVu Serif" w:eastAsia="DejaVu Serif" w:cs="DejaVu Serif"/>
                <w:lang w:val="en-US"/>
              </w:rPr>
              <w:t xml:space="preserve">(mrad)</w:t>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3824"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Peak-Valley</w:t>
            </w:r>
            <w:r>
              <w:rPr>
                <w:rFonts w:ascii="DejaVu Serif" w:hAnsi="DejaVu Serif" w:cs="DejaVu Serif"/>
                <w:lang w:val="en-US"/>
              </w:rPr>
            </w:r>
            <w:r>
              <w:rPr>
                <w:rFonts w:ascii="DejaVu Serif" w:hAnsi="DejaVu Serif" w:cs="DejaVu Serif"/>
                <w:lang w:val="en-US"/>
              </w:rPr>
            </w:r>
          </w:p>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(mrad)</w:t>
            </w:r>
            <w:r>
              <w:rPr>
                <w:rFonts w:ascii="DejaVu Serif" w:hAnsi="DejaVu Serif" w:cs="DejaVu Serif"/>
                <w:lang w:val="en-US"/>
              </w:rPr>
            </w:r>
            <w:r>
              <w:rPr>
                <w:rFonts w:ascii="DejaVu Serif" w:hAnsi="DejaVu Serif" w:cs="DejaVu Serif"/>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ENEA</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0.10</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i/>
                <w:iCs/>
                <w:sz w:val="22"/>
                <w:szCs w:val="22"/>
                <w:u w:val="single"/>
                <w:lang w:val="en-US"/>
              </w:rPr>
            </w:pPr>
            <w:r>
              <w:rPr>
                <w:rFonts w:ascii="DejaVu Serif" w:hAnsi="DejaVu Serif" w:eastAsia="DejaVu Serif" w:cs="DejaVu Serif"/>
                <w:i/>
                <w:iCs/>
                <w:sz w:val="22"/>
                <w:szCs w:val="22"/>
                <w:u w:val="single"/>
                <w:lang w:val="en-US"/>
              </w:rPr>
              <w:t xml:space="preserve">0.22</w:t>
            </w:r>
            <w:r>
              <w:rPr>
                <w:rFonts w:hint="eastAsia" w:ascii="DejaVu Serif" w:hAnsi="DejaVu Serif" w:cs="DejaVu Serif"/>
                <w:i/>
                <w:iCs/>
                <w:sz w:val="22"/>
                <w:szCs w:val="22"/>
                <w:u w:val="single"/>
                <w:lang w:val="en-US"/>
              </w:rPr>
            </w:r>
            <w:r>
              <w:rPr>
                <w:rFonts w:hint="eastAsia" w:ascii="DejaVu Serif" w:hAnsi="DejaVu Serif" w:cs="DejaVu Serif"/>
                <w:i/>
                <w:iCs/>
                <w:sz w:val="22"/>
                <w:szCs w:val="22"/>
                <w:u w:val="single"/>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3824" w:type="dxa"/>
            <w:vAlign w:val="center"/>
            <w:textDirection w:val="lrTb"/>
            <w:noWrap w:val="false"/>
          </w:tcPr>
          <w:p>
            <w:pPr>
              <w:pBdr/>
              <w:spacing/>
              <w:ind/>
              <w:jc w:val="center"/>
              <w:rPr>
                <w:rFonts w:hint="eastAsia" w:ascii="DejaVu Serif" w:hAnsi="DejaVu Serif" w:cs="DejaVu Serif"/>
                <w:i/>
                <w:iCs/>
                <w:sz w:val="22"/>
                <w:szCs w:val="22"/>
                <w:u w:val="single"/>
                <w:lang w:val="en-US"/>
              </w:rPr>
            </w:pPr>
            <w:r>
              <w:rPr>
                <w:rFonts w:ascii="DejaVu Serif" w:hAnsi="DejaVu Serif" w:eastAsia="DejaVu Serif" w:cs="DejaVu Serif"/>
                <w:i/>
                <w:iCs/>
                <w:sz w:val="22"/>
                <w:szCs w:val="22"/>
                <w:u w:val="single"/>
                <w:lang w:val="en-US"/>
              </w:rPr>
              <w:t xml:space="preserve">2.07</w:t>
            </w:r>
            <w:r>
              <w:rPr>
                <w:rFonts w:hint="eastAsia" w:ascii="DejaVu Serif" w:hAnsi="DejaVu Serif" w:cs="DejaVu Serif"/>
                <w:i/>
                <w:iCs/>
                <w:sz w:val="22"/>
                <w:szCs w:val="22"/>
                <w:u w:val="single"/>
                <w:lang w:val="en-US"/>
              </w:rPr>
            </w:r>
            <w:r>
              <w:rPr>
                <w:rFonts w:hint="eastAsia" w:ascii="DejaVu Serif" w:hAnsi="DejaVu Serif" w:cs="DejaVu Serif"/>
                <w:i/>
                <w:iCs/>
                <w:sz w:val="22"/>
                <w:szCs w:val="22"/>
                <w:u w:val="single"/>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F-ISE</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0.08</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b/>
                <w:bCs/>
                <w:sz w:val="22"/>
                <w:szCs w:val="22"/>
                <w:lang w:val="en-US"/>
              </w:rPr>
            </w:pPr>
            <w:r>
              <w:rPr>
                <w:rFonts w:ascii="DejaVu Serif" w:hAnsi="DejaVu Serif" w:eastAsia="DejaVu Serif" w:cs="DejaVu Serif"/>
                <w:b/>
                <w:bCs/>
                <w:sz w:val="22"/>
                <w:szCs w:val="22"/>
                <w:lang w:val="en-US"/>
              </w:rPr>
              <w:t xml:space="preserve">0.66</w:t>
            </w:r>
            <w:r>
              <w:rPr>
                <w:rFonts w:hint="eastAsia" w:ascii="DejaVu Serif" w:hAnsi="DejaVu Serif" w:cs="DejaVu Serif"/>
                <w:b/>
                <w:bCs/>
                <w:sz w:val="22"/>
                <w:szCs w:val="22"/>
                <w:lang w:val="en-US"/>
              </w:rPr>
            </w:r>
            <w:r>
              <w:rPr>
                <w:rFonts w:hint="eastAsia" w:ascii="DejaVu Serif" w:hAnsi="DejaVu Serif" w:cs="DejaVu Serif"/>
                <w:b/>
                <w:bCs/>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3824" w:type="dxa"/>
            <w:vAlign w:val="center"/>
            <w:textDirection w:val="lrTb"/>
            <w:noWrap w:val="false"/>
          </w:tcPr>
          <w:p>
            <w:pPr>
              <w:pBdr/>
              <w:spacing/>
              <w:ind/>
              <w:jc w:val="center"/>
              <w:rPr>
                <w:rFonts w:hint="eastAsia" w:ascii="DejaVu Serif" w:hAnsi="DejaVu Serif" w:cs="DejaVu Serif"/>
                <w:b/>
                <w:bCs/>
                <w:sz w:val="22"/>
                <w:szCs w:val="22"/>
                <w:lang w:val="en-US"/>
              </w:rPr>
            </w:pPr>
            <w:r>
              <w:rPr>
                <w:rFonts w:ascii="DejaVu Serif" w:hAnsi="DejaVu Serif" w:eastAsia="DejaVu Serif" w:cs="DejaVu Serif"/>
                <w:b/>
                <w:bCs/>
                <w:sz w:val="22"/>
                <w:szCs w:val="22"/>
                <w:lang w:val="en-US"/>
              </w:rPr>
              <w:t xml:space="preserve">4.02</w:t>
            </w:r>
            <w:r>
              <w:rPr>
                <w:rFonts w:hint="eastAsia" w:ascii="DejaVu Serif" w:hAnsi="DejaVu Serif" w:cs="DejaVu Serif"/>
                <w:b/>
                <w:bCs/>
                <w:sz w:val="22"/>
                <w:szCs w:val="22"/>
                <w:lang w:val="en-US"/>
              </w:rPr>
            </w:r>
            <w:r>
              <w:rPr>
                <w:rFonts w:hint="eastAsia" w:ascii="DejaVu Serif" w:hAnsi="DejaVu Serif" w:cs="DejaVu Serif"/>
                <w:b/>
                <w:bCs/>
                <w:sz w:val="22"/>
                <w:szCs w:val="22"/>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DLR</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0.01</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0.51</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3824" w:type="dxa"/>
            <w:vAlign w:val="center"/>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3.32</w:t>
            </w:r>
            <w:r>
              <w:rPr>
                <w:rFonts w:hint="eastAsia" w:ascii="DejaVu Serif" w:hAnsi="DejaVu Serif" w:cs="DejaVu Serif"/>
                <w:sz w:val="22"/>
                <w:szCs w:val="22"/>
                <w:lang w:val="en-US"/>
              </w:rPr>
            </w:r>
            <w:r>
              <w:rPr>
                <w:rFonts w:hint="eastAsia" w:ascii="DejaVu Serif" w:hAnsi="DejaVu Serif" w:cs="DejaVu Serif"/>
                <w:sz w:val="22"/>
                <w:szCs w:val="22"/>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SANDIA</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-0.19</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0.32</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3824" w:type="dxa"/>
            <w:vAlign w:val="center"/>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2.32</w:t>
            </w:r>
            <w:r>
              <w:rPr>
                <w:rFonts w:hint="eastAsia" w:ascii="DejaVu Serif" w:hAnsi="DejaVu Serif" w:cs="DejaVu Serif"/>
                <w:sz w:val="22"/>
                <w:szCs w:val="22"/>
                <w:lang w:val="en-US"/>
              </w:rPr>
            </w:r>
            <w:r>
              <w:rPr>
                <w:rFonts w:hint="eastAsia" w:ascii="DejaVu Serif" w:hAnsi="DejaVu Serif" w:cs="DejaVu Serif"/>
                <w:sz w:val="22"/>
                <w:szCs w:val="22"/>
                <w:lang w:val="en-US"/>
              </w:rPr>
            </w:r>
          </w:p>
        </w:tc>
      </w:tr>
    </w:tbl>
    <w:p>
      <w:pPr>
        <w:pStyle w:val="1240"/>
        <w:pBdr/>
        <w:spacing w:line="240" w:lineRule="auto"/>
        <w:ind/>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tbl>
      <w:tblPr>
        <w:tblW w:w="0" w:type="auto"/>
        <w:tblBorders/>
        <w:tblLook w:val="04A0" w:firstRow="1" w:lastRow="0" w:firstColumn="1" w:lastColumn="0" w:noHBand="0" w:noVBand="1"/>
      </w:tblPr>
      <w:tblGrid>
        <w:gridCol w:w="9068"/>
      </w:tblGrid>
      <w:tr>
        <w:trPr/>
        <w:tc>
          <w:tcPr>
            <w:shd w:val="clear" w:color="ffffff" w:fill="ffffff"/>
            <w:tcBorders/>
            <w:tcW w:w="9068" w:type="dxa"/>
            <w:vAlign w:val="center"/>
            <w:textDirection w:val="lrTb"/>
            <w:noWrap w:val="false"/>
          </w:tcPr>
          <w:p>
            <w:pPr>
              <w:pStyle w:val="1240"/>
              <w:pBdr/>
              <w:spacing/>
              <w:ind/>
              <w:jc w:val="center"/>
              <w:rPr>
                <w:rFonts w:ascii="DejaVu Serif" w:hAnsi="DejaVu Serif" w:cs="DejaVu Serif"/>
                <w:lang w:val="en-US"/>
              </w:rPr>
            </w:pPr>
            <w:r>
              <w:rPr>
                <w:lang w:val="en-US"/>
              </w:rPr>
            </w:r>
            <w:r>
              <mc:AlternateContent>
                <mc:Choice Requires="wpg">
                  <w:drawing>
                    <wp:inline xmlns:wp="http://schemas.openxmlformats.org/drawingml/2006/wordprocessingDrawing" distT="0" distB="0" distL="0" distR="0">
                      <wp:extent cx="5604215" cy="2550271"/>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61324" name=""/>
                              <pic:cNvPicPr>
                                <a:picLocks noChangeAspect="1"/>
                              </pic:cNvPicPr>
                              <pic:nvPr/>
                            </pic:nvPicPr>
                            <pic:blipFill>
                              <a:blip r:embed="rId48"/>
                              <a:stretch/>
                            </pic:blipFill>
                            <pic:spPr bwMode="auto">
                              <a:xfrm flipH="0" flipV="0">
                                <a:off x="0" y="0"/>
                                <a:ext cx="5604214" cy="255027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441.28pt;height:200.81pt;mso-wrap-distance-left:0.00pt;mso-wrap-distance-top:0.00pt;mso-wrap-distance-right:0.00pt;mso-wrap-distance-bottom:0.00pt;z-index:1;" stroked="false">
                      <v:imagedata r:id="rId48" o:title=""/>
                      <o:lock v:ext="edit" rotation="t"/>
                    </v:shape>
                  </w:pict>
                </mc:Fallback>
              </mc:AlternateContent>
            </w:r>
            <w:r>
              <w:rPr>
                <w:rFonts w:ascii="DejaVu Serif" w:hAnsi="DejaVu Serif" w:cs="DejaVu Serif"/>
                <w:lang w:val="en-US"/>
              </w:rPr>
            </w:r>
            <w:r>
              <w:rPr>
                <w:rFonts w:ascii="DejaVu Serif" w:hAnsi="DejaVu Serif" w:cs="DejaVu Serif"/>
                <w:lang w:val="en-US"/>
              </w:rPr>
            </w:r>
          </w:p>
        </w:tc>
      </w:tr>
      <w:tr>
        <w:trPr/>
        <w:tc>
          <w:tcPr>
            <w:shd w:val="clear" w:color="ffffff" w:fill="ffffff"/>
            <w:tcBorders/>
            <w:tcW w:w="9068" w:type="dxa"/>
            <w:textDirection w:val="lrTb"/>
            <w:noWrap w:val="false"/>
          </w:tcPr>
          <w:p>
            <w:pPr>
              <w:pBdr>
                <w:top w:val="none" w:color="000000" w:sz="4" w:space="0"/>
                <w:left w:val="none" w:color="000000" w:sz="4" w:space="0"/>
                <w:bottom w:val="none" w:color="000000" w:sz="4" w:space="0"/>
                <w:right w:val="none" w:color="000000" w:sz="4" w:space="0"/>
              </w:pBdr>
              <w:spacing w:line="276" w:lineRule="atLeast"/>
              <w:ind/>
              <w:jc w:val="both"/>
              <w:rPr>
                <w:rFonts w:hint="eastAsia" w:ascii="DejaVu Serif" w:hAnsi="DejaVu Serif" w:cs="DejaVu Serif"/>
                <w:b/>
                <w:color w:val="000000"/>
                <w:lang w:val="en-US"/>
              </w:rPr>
            </w:pPr>
            <w:r>
              <w:rPr>
                <w:rFonts w:ascii="DejaVu Serif" w:hAnsi="DejaVu Serif" w:eastAsia="DejaVu Serif" w:cs="DejaVu Serif"/>
                <w:b/>
                <w:bCs/>
                <w:sz w:val="22"/>
                <w:szCs w:val="22"/>
                <w:lang w:val="en-US"/>
              </w:rPr>
              <w:t xml:space="preserve">Figure 4.2-4.</w:t>
            </w:r>
            <w:r>
              <w:rPr>
                <w:rFonts w:ascii="DejaVu Serif" w:hAnsi="DejaVu Serif" w:eastAsia="DejaVu Serif" w:cs="DejaVu Serif"/>
                <w:sz w:val="22"/>
                <w:szCs w:val="22"/>
                <w:lang w:val="en-US"/>
              </w:rPr>
              <w:t xml:space="preserve"> </w:t>
            </w:r>
            <w:r>
              <w:rPr>
                <w:rFonts w:ascii="DejaVu Serif" w:hAnsi="DejaVu Serif" w:eastAsia="DejaVu Serif" w:cs="DejaVu Serif"/>
                <w:b/>
                <w:bCs/>
                <w:color w:val="000000"/>
                <w:sz w:val="22"/>
                <w:szCs w:val="22"/>
                <w:lang w:val="en-US"/>
              </w:rPr>
              <w:t xml:space="preserve">2D-contour maps and plots of the section P1-P3 and P2-P4 of </w:t>
            </w:r>
            <w:r>
              <w:rPr>
                <w:rFonts w:ascii="DejaVu Serif" w:hAnsi="DejaVu Serif" w:eastAsia="DejaVu Serif" w:cs="DejaVu Serif"/>
                <w:b/>
                <w:bCs/>
                <w:color w:val="000000"/>
                <w:sz w:val="22"/>
                <w:szCs w:val="22"/>
                <w:lang w:val="en-US"/>
              </w:rPr>
              <w:t xml:space="preserve">slopeY</w:t>
            </w:r>
            <w:r>
              <w:rPr>
                <w:rFonts w:ascii="DejaVu Serif" w:hAnsi="DejaVu Serif" w:eastAsia="DejaVu Serif" w:cs="DejaVu Serif"/>
                <w:b/>
                <w:bCs/>
                <w:color w:val="000000"/>
                <w:sz w:val="22"/>
                <w:szCs w:val="22"/>
                <w:lang w:val="en-US"/>
              </w:rPr>
              <w:t xml:space="preserve"> deviation from the mean values for Inner#60.</w:t>
            </w:r>
            <w:r>
              <w:rPr>
                <w:rFonts w:hint="eastAsia" w:ascii="DejaVu Serif" w:hAnsi="DejaVu Serif" w:cs="DejaVu Serif"/>
                <w:b/>
                <w:color w:val="000000"/>
                <w:lang w:val="en-US"/>
              </w:rPr>
            </w:r>
            <w:r>
              <w:rPr>
                <w:rFonts w:hint="eastAsia" w:ascii="DejaVu Serif" w:hAnsi="DejaVu Serif" w:cs="DejaVu Serif"/>
                <w:b/>
                <w:color w:val="000000"/>
                <w:lang w:val="en-US"/>
              </w:rPr>
            </w:r>
          </w:p>
        </w:tc>
      </w:tr>
    </w:tbl>
    <w:p>
      <w:pPr>
        <w:pBdr/>
        <w:spacing/>
        <w:ind/>
        <w:rPr>
          <w:rFonts w:hint="eastAsia" w:ascii="DejaVu Serif" w:hAnsi="DejaVu Serif" w:cs="DejaVu Serif"/>
          <w:lang w:val="en-US"/>
        </w:rPr>
      </w:pPr>
      <w:r>
        <w:rPr>
          <w:rFonts w:ascii="DejaVu Serif" w:hAnsi="DejaVu Serif" w:eastAsia="DejaVu Serif" w:cs="DejaVu Serif"/>
          <w:lang w:val="en-US"/>
        </w:rPr>
        <w:br w:type="page" w:clear="all"/>
      </w:r>
      <w:r>
        <w:rPr>
          <w:rFonts w:hint="eastAsia" w:ascii="DejaVu Serif" w:hAnsi="DejaVu Serif" w:cs="DejaVu Serif"/>
          <w:lang w:val="en-US"/>
        </w:rPr>
      </w:r>
      <w:r>
        <w:rPr>
          <w:rFonts w:hint="eastAsia" w:ascii="DejaVu Serif" w:hAnsi="DejaVu Serif" w:cs="DejaVu Serif"/>
          <w:lang w:val="en-US"/>
        </w:rPr>
      </w:r>
    </w:p>
    <w:p>
      <w:pPr>
        <w:pBdr/>
        <w:spacing w:line="360" w:lineRule="auto"/>
        <w:ind/>
        <w:rPr>
          <w:rFonts w:hint="eastAsia" w:ascii="DejaVu Serif" w:hAnsi="DejaVu Serif" w:cs="DejaVu Serif"/>
          <w:sz w:val="22"/>
          <w:szCs w:val="22"/>
          <w:lang w:val="en-US"/>
        </w:rPr>
      </w:pPr>
      <w:r>
        <w:rPr>
          <w:rFonts w:hint="eastAsia" w:ascii="DejaVu Serif" w:hAnsi="DejaVu Serif" w:cs="DejaVu Serif"/>
          <w:sz w:val="22"/>
          <w:szCs w:val="22"/>
          <w:lang w:val="en-US"/>
        </w:rPr>
      </w:r>
      <w:r>
        <w:rPr>
          <w:rFonts w:hint="eastAsia" w:ascii="DejaVu Serif" w:hAnsi="DejaVu Serif" w:cs="DejaVu Serif"/>
          <w:sz w:val="22"/>
          <w:szCs w:val="22"/>
          <w:lang w:val="en-US"/>
        </w:rPr>
      </w:r>
      <w:r>
        <w:rPr>
          <w:rFonts w:hint="eastAsia" w:ascii="DejaVu Serif" w:hAnsi="DejaVu Serif" w:cs="DejaVu Serif"/>
          <w:sz w:val="22"/>
          <w:szCs w:val="22"/>
          <w:lang w:val="en-US"/>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415"/>
        <w:gridCol w:w="1841"/>
        <w:gridCol w:w="1982"/>
        <w:gridCol w:w="3820"/>
      </w:tblGrid>
      <w:tr>
        <w:trPr>
          <w:trHeight w:val="389"/>
        </w:trPr>
        <w:tc>
          <w:tcPr>
            <w:gridSpan w:val="4"/>
            <w:shd w:val="clear" w:color="ffffff" w:fill="ffffff"/>
            <w:tcBorders>
              <w:top w:val="single" w:color="c0c0c0" w:sz="4" w:space="0"/>
              <w:left w:val="single" w:color="c0c0c0" w:sz="4" w:space="0"/>
              <w:bottom w:val="single" w:color="000000" w:sz="4" w:space="0"/>
              <w:right w:val="single" w:color="c0c0c0" w:sz="4" w:space="0"/>
            </w:tcBorders>
            <w:tcW w:w="9068" w:type="dxa"/>
            <w:vAlign w:val="center"/>
            <w:vMerge w:val="restart"/>
            <w:textDirection w:val="lrTb"/>
            <w:noWrap w:val="false"/>
          </w:tcPr>
          <w:p>
            <w:pPr>
              <w:pStyle w:val="1284"/>
              <w:pBdr/>
              <w:spacing/>
              <w:ind/>
              <w:rPr>
                <w:rFonts w:ascii="DejaVu Serif" w:hAnsi="DejaVu Serif" w:cs="DejaVu Serif"/>
                <w:lang w:val="en-US"/>
              </w:rPr>
            </w:pPr>
            <w:r>
              <w:rPr>
                <w:rFonts w:ascii="DejaVu Serif" w:hAnsi="DejaVu Serif" w:eastAsia="DejaVu Serif" w:cs="DejaVu Serif"/>
                <w:lang w:val="en-US"/>
              </w:rPr>
              <w:t xml:space="preserve">Tab 4.2-7. Outer#99 – z deviation from the mean surface</w:t>
            </w:r>
            <w:r>
              <w:rPr>
                <w:rFonts w:ascii="DejaVu Serif" w:hAnsi="DejaVu Serif" w:cs="DejaVu Serif"/>
                <w:lang w:val="en-US"/>
              </w:rPr>
            </w:r>
            <w:r>
              <w:rPr>
                <w:rFonts w:ascii="DejaVu Serif" w:hAnsi="DejaVu Serif" w:cs="DejaVu Serif"/>
                <w:lang w:val="en-US"/>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843"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Mean</w:t>
            </w:r>
            <w:r>
              <w:rPr>
                <w:rFonts w:ascii="DejaVu Serif" w:hAnsi="DejaVu Serif" w:cs="DejaVu Serif"/>
                <w:lang w:val="en-US"/>
              </w:rPr>
            </w:r>
            <w:r>
              <w:rPr>
                <w:rFonts w:ascii="DejaVu Serif" w:hAnsi="DejaVu Serif" w:cs="DejaVu Serif"/>
                <w:lang w:val="en-US"/>
              </w:rPr>
            </w:r>
          </w:p>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(mm)</w:t>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Style w:val="1284"/>
              <w:pBdr/>
              <w:spacing/>
              <w:ind w:left="0"/>
              <w:jc w:val="center"/>
              <w:rPr>
                <w:rFonts w:ascii="DejaVu Serif" w:hAnsi="DejaVu Serif" w:cs="DejaVu Serif"/>
                <w:lang w:val="en-US"/>
              </w:rPr>
            </w:pPr>
            <w:r>
              <w:rPr>
                <w:rFonts w:ascii="DejaVu Serif" w:hAnsi="DejaVu Serif" w:eastAsia="DejaVu Serif" w:cs="DejaVu Serif"/>
                <w:lang w:val="en-US"/>
              </w:rPr>
              <w:t xml:space="preserve">RMS</w:t>
            </w:r>
            <w:r>
              <w:rPr>
                <w:rFonts w:ascii="DejaVu Serif" w:hAnsi="DejaVu Serif" w:cs="DejaVu Serif"/>
                <w:lang w:val="en-US"/>
              </w:rPr>
            </w:r>
            <w:r>
              <w:rPr>
                <w:rFonts w:ascii="DejaVu Serif" w:hAnsi="DejaVu Serif" w:cs="DejaVu Serif"/>
                <w:lang w:val="en-US"/>
              </w:rPr>
            </w:r>
          </w:p>
          <w:p>
            <w:pPr>
              <w:pStyle w:val="1284"/>
              <w:pBdr/>
              <w:spacing/>
              <w:ind w:left="0"/>
              <w:jc w:val="center"/>
              <w:rPr>
                <w:rFonts w:ascii="DejaVu Serif" w:hAnsi="DejaVu Serif" w:cs="DejaVu Serif"/>
                <w:lang w:val="en-US"/>
              </w:rPr>
            </w:pPr>
            <w:r>
              <w:rPr>
                <w:rFonts w:ascii="DejaVu Serif" w:hAnsi="DejaVu Serif" w:eastAsia="DejaVu Serif" w:cs="DejaVu Serif"/>
                <w:lang w:val="en-US"/>
              </w:rPr>
              <w:t xml:space="preserve">(mm)</w:t>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Peak-Valley</w:t>
            </w:r>
            <w:r>
              <w:rPr>
                <w:rFonts w:ascii="DejaVu Serif" w:hAnsi="DejaVu Serif" w:cs="DejaVu Serif"/>
                <w:lang w:val="en-US"/>
              </w:rPr>
            </w:r>
            <w:r>
              <w:rPr>
                <w:rFonts w:ascii="DejaVu Serif" w:hAnsi="DejaVu Serif" w:cs="DejaVu Serif"/>
                <w:lang w:val="en-US"/>
              </w:rPr>
            </w:r>
          </w:p>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(mm)</w:t>
            </w:r>
            <w:r>
              <w:rPr>
                <w:rFonts w:ascii="DejaVu Serif" w:hAnsi="DejaVu Serif" w:cs="DejaVu Serif"/>
                <w:lang w:val="en-US"/>
              </w:rPr>
            </w:r>
            <w:r>
              <w:rPr>
                <w:rFonts w:ascii="DejaVu Serif" w:hAnsi="DejaVu Serif" w:cs="DejaVu Serif"/>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ENEA</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0.02</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i/>
                <w:iCs/>
                <w:sz w:val="22"/>
                <w:szCs w:val="22"/>
                <w:u w:val="single"/>
                <w:lang w:val="en-US"/>
              </w:rPr>
            </w:pPr>
            <w:r>
              <w:rPr>
                <w:rFonts w:ascii="DejaVu Serif" w:hAnsi="DejaVu Serif" w:eastAsia="DejaVu Serif" w:cs="DejaVu Serif"/>
                <w:i/>
                <w:iCs/>
                <w:sz w:val="22"/>
                <w:szCs w:val="22"/>
                <w:u w:val="single"/>
                <w:lang w:val="en-US"/>
              </w:rPr>
              <w:t xml:space="preserve">0.07</w:t>
            </w:r>
            <w:r>
              <w:rPr>
                <w:rFonts w:hint="eastAsia" w:ascii="DejaVu Serif" w:hAnsi="DejaVu Serif" w:cs="DejaVu Serif"/>
                <w:i/>
                <w:iCs/>
                <w:sz w:val="22"/>
                <w:szCs w:val="22"/>
                <w:u w:val="single"/>
                <w:lang w:val="en-US"/>
              </w:rPr>
            </w:r>
            <w:r>
              <w:rPr>
                <w:rFonts w:hint="eastAsia" w:ascii="DejaVu Serif" w:hAnsi="DejaVu Serif" w:cs="DejaVu Serif"/>
                <w:i/>
                <w:iCs/>
                <w:sz w:val="22"/>
                <w:szCs w:val="22"/>
                <w:u w:val="single"/>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0.74</w:t>
            </w:r>
            <w:r>
              <w:rPr>
                <w:rFonts w:hint="eastAsia" w:ascii="DejaVu Serif" w:hAnsi="DejaVu Serif" w:cs="DejaVu Serif"/>
                <w:sz w:val="22"/>
                <w:szCs w:val="22"/>
                <w:lang w:val="en-US"/>
              </w:rPr>
            </w:r>
            <w:r>
              <w:rPr>
                <w:rFonts w:hint="eastAsia" w:ascii="DejaVu Serif" w:hAnsi="DejaVu Serif" w:cs="DejaVu Serif"/>
                <w:sz w:val="22"/>
                <w:szCs w:val="22"/>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F-ISE</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0.03</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0.13</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i/>
                <w:iCs/>
                <w:sz w:val="22"/>
                <w:szCs w:val="22"/>
                <w:u w:val="single"/>
                <w:lang w:val="en-US"/>
              </w:rPr>
            </w:pPr>
            <w:r>
              <w:rPr>
                <w:rFonts w:ascii="DejaVu Serif" w:hAnsi="DejaVu Serif" w:eastAsia="DejaVu Serif" w:cs="DejaVu Serif"/>
                <w:i/>
                <w:iCs/>
                <w:sz w:val="22"/>
                <w:szCs w:val="22"/>
                <w:u w:val="single"/>
                <w:lang w:val="en-US"/>
              </w:rPr>
              <w:t xml:space="preserve">0.62</w:t>
            </w:r>
            <w:r>
              <w:rPr>
                <w:rFonts w:hint="eastAsia" w:ascii="DejaVu Serif" w:hAnsi="DejaVu Serif" w:cs="DejaVu Serif"/>
                <w:i/>
                <w:iCs/>
                <w:sz w:val="22"/>
                <w:szCs w:val="22"/>
                <w:u w:val="single"/>
                <w:lang w:val="en-US"/>
              </w:rPr>
            </w:r>
            <w:r>
              <w:rPr>
                <w:rFonts w:hint="eastAsia" w:ascii="DejaVu Serif" w:hAnsi="DejaVu Serif" w:cs="DejaVu Serif"/>
                <w:i/>
                <w:iCs/>
                <w:sz w:val="22"/>
                <w:szCs w:val="22"/>
                <w:u w:val="single"/>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DLR</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-0.04</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b w:val="0"/>
                <w:bCs w:val="0"/>
                <w:sz w:val="22"/>
                <w:szCs w:val="22"/>
              </w:rPr>
            </w:pPr>
            <w:r>
              <w:rPr>
                <w:rFonts w:ascii="DejaVu Serif" w:hAnsi="DejaVu Serif" w:eastAsia="DejaVu Serif" w:cs="DejaVu Serif"/>
                <w:b w:val="0"/>
                <w:bCs w:val="0"/>
                <w:sz w:val="22"/>
                <w:szCs w:val="22"/>
                <w:lang w:val="en-US"/>
              </w:rPr>
              <w:t xml:space="preserve">0.16</w:t>
            </w:r>
            <w:r>
              <w:rPr>
                <w:rFonts w:hint="eastAsia" w:ascii="DejaVu Serif" w:hAnsi="DejaVu Serif" w:cs="DejaVu Serif"/>
                <w:b w:val="0"/>
                <w:bCs w:val="0"/>
                <w:sz w:val="22"/>
                <w:szCs w:val="22"/>
              </w:rPr>
            </w:r>
            <w:r>
              <w:rPr>
                <w:rFonts w:hint="eastAsia" w:ascii="DejaVu Serif" w:hAnsi="DejaVu Serif" w:cs="DejaVu Serif"/>
                <w:b w:val="0"/>
                <w:bCs w:val="0"/>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0.96</w:t>
            </w:r>
            <w:r>
              <w:rPr>
                <w:rFonts w:hint="eastAsia" w:ascii="DejaVu Serif" w:hAnsi="DejaVu Serif" w:cs="DejaVu Serif"/>
                <w:sz w:val="22"/>
                <w:szCs w:val="22"/>
                <w:lang w:val="en-US"/>
              </w:rPr>
            </w:r>
            <w:r>
              <w:rPr>
                <w:rFonts w:hint="eastAsia" w:ascii="DejaVu Serif" w:hAnsi="DejaVu Serif" w:cs="DejaVu Serif"/>
                <w:sz w:val="22"/>
                <w:szCs w:val="22"/>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SANDIA</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-0.01</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b/>
                <w:bCs/>
                <w:sz w:val="22"/>
                <w:szCs w:val="22"/>
                <w:lang w:val="en-US"/>
              </w:rPr>
            </w:pPr>
            <w:r>
              <w:rPr>
                <w:rFonts w:ascii="DejaVu Serif" w:hAnsi="DejaVu Serif" w:eastAsia="DejaVu Serif" w:cs="DejaVu Serif"/>
                <w:b/>
                <w:bCs/>
                <w:sz w:val="22"/>
                <w:szCs w:val="22"/>
                <w:lang w:val="en-US"/>
              </w:rPr>
              <w:t xml:space="preserve">0.21</w:t>
            </w:r>
            <w:r>
              <w:rPr>
                <w:rFonts w:hint="eastAsia" w:ascii="DejaVu Serif" w:hAnsi="DejaVu Serif" w:cs="DejaVu Serif"/>
                <w:b/>
                <w:bCs/>
                <w:sz w:val="22"/>
                <w:szCs w:val="22"/>
                <w:lang w:val="en-US"/>
              </w:rPr>
            </w:r>
            <w:r>
              <w:rPr>
                <w:rFonts w:hint="eastAsia" w:ascii="DejaVu Serif" w:hAnsi="DejaVu Serif" w:cs="DejaVu Serif"/>
                <w:b/>
                <w:bCs/>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b/>
                <w:bCs/>
                <w:sz w:val="22"/>
                <w:szCs w:val="22"/>
                <w:lang w:val="en-US"/>
              </w:rPr>
            </w:pPr>
            <w:r>
              <w:rPr>
                <w:rFonts w:ascii="DejaVu Serif" w:hAnsi="DejaVu Serif" w:eastAsia="DejaVu Serif" w:cs="DejaVu Serif"/>
                <w:b/>
                <w:bCs/>
                <w:sz w:val="22"/>
                <w:szCs w:val="22"/>
                <w:lang w:val="en-US"/>
              </w:rPr>
              <w:t xml:space="preserve">1.53</w:t>
            </w:r>
            <w:r>
              <w:rPr>
                <w:rFonts w:hint="eastAsia" w:ascii="DejaVu Serif" w:hAnsi="DejaVu Serif" w:cs="DejaVu Serif"/>
                <w:b/>
                <w:bCs/>
                <w:sz w:val="22"/>
                <w:szCs w:val="22"/>
                <w:lang w:val="en-US"/>
              </w:rPr>
            </w:r>
            <w:r>
              <w:rPr>
                <w:rFonts w:hint="eastAsia" w:ascii="DejaVu Serif" w:hAnsi="DejaVu Serif" w:cs="DejaVu Serif"/>
                <w:b/>
                <w:bCs/>
                <w:sz w:val="22"/>
                <w:szCs w:val="22"/>
                <w:lang w:val="en-US"/>
              </w:rPr>
            </w:r>
          </w:p>
        </w:tc>
      </w:tr>
    </w:tbl>
    <w:p>
      <w:pPr>
        <w:pStyle w:val="1240"/>
        <w:pBdr/>
        <w:spacing w:line="240" w:lineRule="auto"/>
        <w:ind/>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tbl>
      <w:tblPr>
        <w:tblW w:w="0" w:type="auto"/>
        <w:tblBorders/>
        <w:tblLook w:val="04A0" w:firstRow="1" w:lastRow="0" w:firstColumn="1" w:lastColumn="0" w:noHBand="0" w:noVBand="1"/>
      </w:tblPr>
      <w:tblGrid>
        <w:gridCol w:w="9068"/>
      </w:tblGrid>
      <w:tr>
        <w:trPr/>
        <w:tc>
          <w:tcPr>
            <w:shd w:val="clear" w:color="ffffff" w:fill="ffffff"/>
            <w:tcBorders/>
            <w:tcW w:w="9068" w:type="dxa"/>
            <w:vAlign w:val="center"/>
            <w:textDirection w:val="lrTb"/>
            <w:noWrap w:val="false"/>
          </w:tcPr>
          <w:p>
            <w:pPr>
              <w:pStyle w:val="1240"/>
              <w:pBdr/>
              <w:spacing/>
              <w:ind/>
              <w:jc w:val="center"/>
              <w:rPr>
                <w:rFonts w:ascii="DejaVu Serif" w:hAnsi="DejaVu Serif" w:cs="DejaVu Serif"/>
                <w:lang w:val="en-US"/>
              </w:rPr>
            </w:pPr>
            <w:r>
              <w:rPr>
                <w:lang w:val="en-US"/>
              </w:rPr>
            </w:r>
            <w:r>
              <mc:AlternateContent>
                <mc:Choice Requires="wpg">
                  <w:drawing>
                    <wp:inline xmlns:wp="http://schemas.openxmlformats.org/drawingml/2006/wordprocessingDrawing" distT="0" distB="0" distL="0" distR="0">
                      <wp:extent cx="5651840" cy="2570949"/>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26532" name=""/>
                              <pic:cNvPicPr>
                                <a:picLocks noChangeAspect="1"/>
                              </pic:cNvPicPr>
                              <pic:nvPr/>
                            </pic:nvPicPr>
                            <pic:blipFill>
                              <a:blip r:embed="rId49"/>
                              <a:stretch/>
                            </pic:blipFill>
                            <pic:spPr bwMode="auto">
                              <a:xfrm flipH="0" flipV="0">
                                <a:off x="0" y="0"/>
                                <a:ext cx="5651839" cy="25709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445.03pt;height:202.44pt;mso-wrap-distance-left:0.00pt;mso-wrap-distance-top:0.00pt;mso-wrap-distance-right:0.00pt;mso-wrap-distance-bottom:0.00pt;z-index:1;" stroked="false">
                      <v:imagedata r:id="rId49" o:title=""/>
                      <o:lock v:ext="edit" rotation="t"/>
                    </v:shape>
                  </w:pict>
                </mc:Fallback>
              </mc:AlternateContent>
            </w:r>
            <w:r>
              <w:rPr>
                <w:rFonts w:ascii="DejaVu Serif" w:hAnsi="DejaVu Serif" w:cs="DejaVu Serif"/>
                <w:lang w:val="en-US"/>
              </w:rPr>
            </w:r>
            <w:r>
              <w:rPr>
                <w:rFonts w:ascii="DejaVu Serif" w:hAnsi="DejaVu Serif" w:cs="DejaVu Serif"/>
                <w:lang w:val="en-US"/>
              </w:rPr>
            </w:r>
          </w:p>
        </w:tc>
      </w:tr>
      <w:tr>
        <w:trPr/>
        <w:tc>
          <w:tcPr>
            <w:shd w:val="clear" w:color="ffffff" w:fill="ffffff"/>
            <w:tcBorders/>
            <w:tcW w:w="9068" w:type="dxa"/>
            <w:textDirection w:val="lrTb"/>
            <w:noWrap w:val="false"/>
          </w:tcPr>
          <w:p>
            <w:pPr>
              <w:pBdr>
                <w:top w:val="none" w:color="000000" w:sz="4" w:space="0"/>
                <w:left w:val="none" w:color="000000" w:sz="4" w:space="0"/>
                <w:bottom w:val="none" w:color="000000" w:sz="4" w:space="0"/>
                <w:right w:val="none" w:color="000000" w:sz="4" w:space="0"/>
              </w:pBdr>
              <w:spacing w:line="276" w:lineRule="atLeast"/>
              <w:ind/>
              <w:jc w:val="both"/>
              <w:rPr>
                <w:rFonts w:hint="eastAsia" w:ascii="DejaVu Serif" w:hAnsi="DejaVu Serif" w:cs="DejaVu Serif"/>
                <w:b/>
                <w:color w:val="000000"/>
                <w:lang w:val="en-US"/>
              </w:rPr>
            </w:pPr>
            <w:r>
              <w:rPr>
                <w:rFonts w:ascii="DejaVu Serif" w:hAnsi="DejaVu Serif" w:eastAsia="DejaVu Serif" w:cs="DejaVu Serif"/>
                <w:b/>
                <w:bCs/>
                <w:sz w:val="22"/>
                <w:szCs w:val="22"/>
                <w:lang w:val="en-US"/>
              </w:rPr>
              <w:t xml:space="preserve">Figure 4.2-2.</w:t>
            </w:r>
            <w:r>
              <w:rPr>
                <w:rFonts w:ascii="DejaVu Serif" w:hAnsi="DejaVu Serif" w:eastAsia="DejaVu Serif" w:cs="DejaVu Serif"/>
                <w:sz w:val="22"/>
                <w:szCs w:val="22"/>
                <w:lang w:val="en-US"/>
              </w:rPr>
              <w:t xml:space="preserve"> </w:t>
            </w:r>
            <w:r>
              <w:rPr>
                <w:rFonts w:ascii="DejaVu Serif" w:hAnsi="DejaVu Serif" w:eastAsia="DejaVu Serif" w:cs="DejaVu Serif"/>
                <w:b/>
                <w:bCs/>
                <w:color w:val="000000"/>
                <w:sz w:val="22"/>
                <w:szCs w:val="22"/>
                <w:lang w:val="en-US"/>
              </w:rPr>
              <w:t xml:space="preserve">2D-contour maps and plots of the section P1-P3 and P2-P4 of z deviation from the mean values for Outer#99.</w:t>
            </w:r>
            <w:r>
              <w:rPr>
                <w:rFonts w:hint="eastAsia" w:ascii="DejaVu Serif" w:hAnsi="DejaVu Serif" w:cs="DejaVu Serif"/>
                <w:b/>
                <w:color w:val="000000"/>
                <w:lang w:val="en-US"/>
              </w:rPr>
            </w:r>
            <w:r>
              <w:rPr>
                <w:rFonts w:hint="eastAsia" w:ascii="DejaVu Serif" w:hAnsi="DejaVu Serif" w:cs="DejaVu Serif"/>
                <w:b/>
                <w:color w:val="000000"/>
                <w:lang w:val="en-US"/>
              </w:rPr>
            </w:r>
          </w:p>
        </w:tc>
      </w:tr>
    </w:tbl>
    <w:p>
      <w:pPr>
        <w:pBdr/>
        <w:spacing/>
        <w:ind/>
        <w:rPr>
          <w:rFonts w:hint="eastAsia" w:ascii="DejaVu Serif" w:hAnsi="DejaVu Serif" w:cs="DejaVu Serif"/>
          <w:lang w:val="en-US"/>
        </w:rPr>
      </w:pPr>
      <w:r>
        <w:rPr>
          <w:rFonts w:ascii="DejaVu Serif" w:hAnsi="DejaVu Serif" w:eastAsia="DejaVu Serif" w:cs="DejaVu Serif"/>
          <w:lang w:val="en-US"/>
        </w:rPr>
        <w:br w:type="page" w:clear="all"/>
      </w:r>
      <w:r>
        <w:rPr>
          <w:rFonts w:hint="eastAsia" w:ascii="DejaVu Serif" w:hAnsi="DejaVu Serif" w:cs="DejaVu Serif"/>
          <w:lang w:val="en-US"/>
        </w:rPr>
      </w:r>
      <w:r>
        <w:rPr>
          <w:rFonts w:hint="eastAsia" w:ascii="DejaVu Serif" w:hAnsi="DejaVu Serif" w:cs="DejaVu Serif"/>
          <w:lang w:val="en-US"/>
        </w:rPr>
      </w:r>
    </w:p>
    <w:p>
      <w:pPr>
        <w:pStyle w:val="1240"/>
        <w:pBdr/>
        <w:spacing w:line="240" w:lineRule="auto"/>
        <w:ind/>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415"/>
        <w:gridCol w:w="1841"/>
        <w:gridCol w:w="1982"/>
        <w:gridCol w:w="3820"/>
      </w:tblGrid>
      <w:tr>
        <w:trPr>
          <w:trHeight w:val="389"/>
        </w:trPr>
        <w:tc>
          <w:tcPr>
            <w:gridSpan w:val="4"/>
            <w:shd w:val="clear" w:color="ffffff" w:fill="ffffff"/>
            <w:tcBorders>
              <w:top w:val="single" w:color="c0c0c0" w:sz="4" w:space="0"/>
              <w:left w:val="single" w:color="c0c0c0" w:sz="4" w:space="0"/>
              <w:bottom w:val="single" w:color="000000" w:sz="4" w:space="0"/>
              <w:right w:val="single" w:color="c0c0c0" w:sz="4" w:space="0"/>
            </w:tcBorders>
            <w:tcW w:w="9068" w:type="dxa"/>
            <w:vAlign w:val="center"/>
            <w:vMerge w:val="restart"/>
            <w:textDirection w:val="lrTb"/>
            <w:noWrap w:val="false"/>
          </w:tcPr>
          <w:p>
            <w:pPr>
              <w:pStyle w:val="1284"/>
              <w:pBdr/>
              <w:spacing/>
              <w:ind/>
              <w:rPr>
                <w:rFonts w:ascii="DejaVu Serif" w:hAnsi="DejaVu Serif" w:cs="DejaVu Serif"/>
                <w:lang w:val="en-US"/>
              </w:rPr>
            </w:pPr>
            <w:r>
              <w:rPr>
                <w:rFonts w:ascii="DejaVu Serif" w:hAnsi="DejaVu Serif" w:eastAsia="DejaVu Serif" w:cs="DejaVu Serif"/>
                <w:lang w:val="en-US"/>
              </w:rPr>
              <w:t xml:space="preserve">Tab 4.2-8. Outer#99 – </w:t>
            </w:r>
            <w:r>
              <w:rPr>
                <w:rFonts w:ascii="DejaVu Serif" w:hAnsi="DejaVu Serif" w:eastAsia="DejaVu Serif" w:cs="DejaVu Serif"/>
                <w:lang w:val="en-US"/>
              </w:rPr>
              <w:t xml:space="preserve">slopeX</w:t>
            </w:r>
            <w:r>
              <w:rPr>
                <w:rFonts w:ascii="DejaVu Serif" w:hAnsi="DejaVu Serif" w:eastAsia="DejaVu Serif" w:cs="DejaVu Serif"/>
                <w:lang w:val="en-US"/>
              </w:rPr>
              <w:t xml:space="preserve"> deviation from the mean surface</w:t>
            </w:r>
            <w:r>
              <w:rPr>
                <w:rFonts w:ascii="DejaVu Serif" w:hAnsi="DejaVu Serif" w:cs="DejaVu Serif"/>
                <w:lang w:val="en-US"/>
              </w:rPr>
            </w:r>
            <w:r>
              <w:rPr>
                <w:rFonts w:ascii="DejaVu Serif" w:hAnsi="DejaVu Serif" w:cs="DejaVu Serif"/>
                <w:lang w:val="en-US"/>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843"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Mean</w:t>
            </w:r>
            <w:r>
              <w:rPr>
                <w:rFonts w:ascii="DejaVu Serif" w:hAnsi="DejaVu Serif" w:cs="DejaVu Serif"/>
                <w:lang w:val="en-US"/>
              </w:rPr>
            </w:r>
            <w:r>
              <w:rPr>
                <w:rFonts w:ascii="DejaVu Serif" w:hAnsi="DejaVu Serif" w:cs="DejaVu Serif"/>
                <w:lang w:val="en-US"/>
              </w:rPr>
            </w:r>
          </w:p>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(mrad)</w:t>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Style w:val="1284"/>
              <w:pBdr/>
              <w:spacing/>
              <w:ind w:left="0"/>
              <w:jc w:val="center"/>
              <w:rPr>
                <w:rFonts w:ascii="DejaVu Serif" w:hAnsi="DejaVu Serif" w:cs="DejaVu Serif"/>
                <w:lang w:val="en-US"/>
              </w:rPr>
            </w:pPr>
            <w:r>
              <w:rPr>
                <w:rFonts w:ascii="DejaVu Serif" w:hAnsi="DejaVu Serif" w:eastAsia="DejaVu Serif" w:cs="DejaVu Serif"/>
                <w:lang w:val="en-US"/>
              </w:rPr>
              <w:t xml:space="preserve">RMS</w:t>
            </w:r>
            <w:r>
              <w:rPr>
                <w:rFonts w:ascii="DejaVu Serif" w:hAnsi="DejaVu Serif" w:cs="DejaVu Serif"/>
                <w:lang w:val="en-US"/>
              </w:rPr>
            </w:r>
            <w:r>
              <w:rPr>
                <w:rFonts w:ascii="DejaVu Serif" w:hAnsi="DejaVu Serif" w:cs="DejaVu Serif"/>
                <w:lang w:val="en-US"/>
              </w:rPr>
            </w:r>
          </w:p>
          <w:p>
            <w:pPr>
              <w:pStyle w:val="1284"/>
              <w:pBdr/>
              <w:spacing/>
              <w:ind w:left="0"/>
              <w:jc w:val="center"/>
              <w:rPr>
                <w:rFonts w:ascii="DejaVu Serif" w:hAnsi="DejaVu Serif" w:cs="DejaVu Serif"/>
                <w:lang w:val="en-US"/>
              </w:rPr>
            </w:pPr>
            <w:r>
              <w:rPr>
                <w:rFonts w:ascii="DejaVu Serif" w:hAnsi="DejaVu Serif" w:eastAsia="DejaVu Serif" w:cs="DejaVu Serif"/>
                <w:lang w:val="en-US"/>
              </w:rPr>
              <w:t xml:space="preserve">(mrad)</w:t>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Peak-Valley</w:t>
            </w:r>
            <w:r>
              <w:rPr>
                <w:rFonts w:ascii="DejaVu Serif" w:hAnsi="DejaVu Serif" w:cs="DejaVu Serif"/>
                <w:lang w:val="en-US"/>
              </w:rPr>
            </w:r>
            <w:r>
              <w:rPr>
                <w:rFonts w:ascii="DejaVu Serif" w:hAnsi="DejaVu Serif" w:cs="DejaVu Serif"/>
                <w:lang w:val="en-US"/>
              </w:rPr>
            </w:r>
          </w:p>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(mrad)</w:t>
            </w:r>
            <w:r>
              <w:rPr>
                <w:rFonts w:ascii="DejaVu Serif" w:hAnsi="DejaVu Serif" w:cs="DejaVu Serif"/>
                <w:lang w:val="en-US"/>
              </w:rPr>
            </w:r>
            <w:r>
              <w:rPr>
                <w:rFonts w:ascii="DejaVu Serif" w:hAnsi="DejaVu Serif" w:cs="DejaVu Serif"/>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ENEA</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lang w:val="en-US"/>
              </w:rPr>
            </w:pPr>
            <w:r>
              <w:rPr>
                <w:rFonts w:ascii="DejaVu Serif" w:hAnsi="DejaVu Serif" w:eastAsia="DejaVu Serif" w:cs="DejaVu Serif"/>
                <w:lang w:val="en-US"/>
              </w:rPr>
              <w:t xml:space="preserve">-0.14</w:t>
            </w:r>
            <w:r>
              <w:rPr>
                <w:rFonts w:hint="eastAsia" w:ascii="DejaVu Serif" w:hAnsi="DejaVu Serif" w:cs="DejaVu Serif"/>
                <w:lang w:val="en-US"/>
              </w:rPr>
            </w:r>
            <w:r>
              <w:rPr>
                <w:rFonts w:hint="eastAsia" w:ascii="DejaVu Serif" w:hAnsi="DejaVu Serif" w:cs="DejaVu Serif"/>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lang w:val="en-US"/>
              </w:rPr>
            </w:pPr>
            <w:r>
              <w:rPr>
                <w:rFonts w:ascii="DejaVu Serif" w:hAnsi="DejaVu Serif" w:eastAsia="DejaVu Serif" w:cs="DejaVu Serif"/>
                <w:lang w:val="en-US"/>
              </w:rPr>
              <w:t xml:space="preserve">0.28</w:t>
            </w:r>
            <w:r>
              <w:rPr>
                <w:rFonts w:hint="eastAsia" w:ascii="DejaVu Serif" w:hAnsi="DejaVu Serif" w:cs="DejaVu Serif"/>
                <w:lang w:val="en-US"/>
              </w:rPr>
            </w:r>
            <w:r>
              <w:rPr>
                <w:rFonts w:hint="eastAsia" w:ascii="DejaVu Serif" w:hAnsi="DejaVu Serif" w:cs="DejaVu Serif"/>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b/>
                <w:bCs/>
                <w:lang w:val="en-US"/>
              </w:rPr>
            </w:pPr>
            <w:r>
              <w:rPr>
                <w:rFonts w:ascii="DejaVu Serif" w:hAnsi="DejaVu Serif" w:eastAsia="DejaVu Serif" w:cs="DejaVu Serif"/>
                <w:b/>
                <w:bCs/>
                <w:lang w:val="en-US"/>
              </w:rPr>
              <w:t xml:space="preserve">2.23</w:t>
            </w:r>
            <w:r>
              <w:rPr>
                <w:rFonts w:hint="eastAsia" w:ascii="DejaVu Serif" w:hAnsi="DejaVu Serif" w:cs="DejaVu Serif"/>
                <w:b/>
                <w:bCs/>
                <w:lang w:val="en-US"/>
              </w:rPr>
            </w:r>
            <w:r>
              <w:rPr>
                <w:rFonts w:hint="eastAsia" w:ascii="DejaVu Serif" w:hAnsi="DejaVu Serif" w:cs="DejaVu Serif"/>
                <w:b/>
                <w:bCs/>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F-ISE</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lang w:val="en-US"/>
              </w:rPr>
            </w:pPr>
            <w:r>
              <w:rPr>
                <w:rFonts w:ascii="DejaVu Serif" w:hAnsi="DejaVu Serif" w:eastAsia="DejaVu Serif" w:cs="DejaVu Serif"/>
                <w:lang w:val="en-US"/>
              </w:rPr>
              <w:t xml:space="preserve">-0.20</w:t>
            </w:r>
            <w:r>
              <w:rPr>
                <w:rFonts w:hint="eastAsia" w:ascii="DejaVu Serif" w:hAnsi="DejaVu Serif" w:cs="DejaVu Serif"/>
                <w:lang w:val="en-US"/>
              </w:rPr>
            </w:r>
            <w:r>
              <w:rPr>
                <w:rFonts w:hint="eastAsia" w:ascii="DejaVu Serif" w:hAnsi="DejaVu Serif" w:cs="DejaVu Serif"/>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bCs/>
                <w:i w:val="0"/>
                <w:iCs w:val="0"/>
                <w:u w:val="none"/>
              </w:rPr>
            </w:pPr>
            <w:r>
              <w:rPr>
                <w:rFonts w:ascii="DejaVu Serif" w:hAnsi="DejaVu Serif" w:eastAsia="DejaVu Serif" w:cs="DejaVu Serif"/>
                <w:i w:val="0"/>
                <w:iCs w:val="0"/>
                <w:u w:val="none"/>
                <w:lang w:val="en-US"/>
              </w:rPr>
              <w:t xml:space="preserve">0.29</w:t>
            </w:r>
            <w:r>
              <w:rPr>
                <w:rFonts w:hint="eastAsia" w:ascii="DejaVu Serif" w:hAnsi="DejaVu Serif" w:cs="DejaVu Serif"/>
                <w:bCs/>
                <w:i w:val="0"/>
                <w:iCs w:val="0"/>
                <w:u w:val="none"/>
              </w:rPr>
            </w:r>
            <w:r>
              <w:rPr>
                <w:rFonts w:hint="eastAsia" w:ascii="DejaVu Serif" w:hAnsi="DejaVu Serif" w:cs="DejaVu Serif"/>
                <w:bCs/>
                <w:i w:val="0"/>
                <w:iCs w:val="0"/>
                <w:u w:val="none"/>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lang w:val="en-US"/>
              </w:rPr>
            </w:pPr>
            <w:r>
              <w:rPr>
                <w:rFonts w:ascii="DejaVu Serif" w:hAnsi="DejaVu Serif" w:eastAsia="DejaVu Serif" w:cs="DejaVu Serif"/>
                <w:lang w:val="en-US"/>
              </w:rPr>
              <w:t xml:space="preserve">2.09</w:t>
            </w:r>
            <w:r>
              <w:rPr>
                <w:rFonts w:hint="eastAsia" w:ascii="DejaVu Serif" w:hAnsi="DejaVu Serif" w:cs="DejaVu Serif"/>
                <w:lang w:val="en-US"/>
              </w:rPr>
            </w:r>
            <w:r>
              <w:rPr>
                <w:rFonts w:hint="eastAsia" w:ascii="DejaVu Serif" w:hAnsi="DejaVu Serif" w:cs="DejaVu Serif"/>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DLR</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lang w:val="en-US"/>
              </w:rPr>
            </w:pPr>
            <w:r>
              <w:rPr>
                <w:rFonts w:ascii="DejaVu Serif" w:hAnsi="DejaVu Serif" w:eastAsia="DejaVu Serif" w:cs="DejaVu Serif"/>
                <w:lang w:val="en-US"/>
              </w:rPr>
              <w:t xml:space="preserve">-0.13</w:t>
            </w:r>
            <w:r>
              <w:rPr>
                <w:rFonts w:hint="eastAsia" w:ascii="DejaVu Serif" w:hAnsi="DejaVu Serif" w:cs="DejaVu Serif"/>
                <w:lang w:val="en-US"/>
              </w:rPr>
            </w:r>
            <w:r>
              <w:rPr>
                <w:rFonts w:hint="eastAsia" w:ascii="DejaVu Serif" w:hAnsi="DejaVu Serif" w:cs="DejaVu Serif"/>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i/>
                <w:iCs/>
                <w:u w:val="single"/>
              </w:rPr>
            </w:pPr>
            <w:r>
              <w:rPr>
                <w:rFonts w:ascii="DejaVu Serif" w:hAnsi="DejaVu Serif" w:eastAsia="DejaVu Serif" w:cs="DejaVu Serif"/>
                <w:i/>
                <w:iCs/>
                <w:u w:val="single"/>
                <w:lang w:val="en-US"/>
              </w:rPr>
              <w:t xml:space="preserve">0.22</w:t>
            </w:r>
            <w:r>
              <w:rPr>
                <w:rFonts w:hint="eastAsia" w:ascii="DejaVu Serif" w:hAnsi="DejaVu Serif" w:cs="DejaVu Serif"/>
                <w:i/>
                <w:iCs/>
                <w:u w:val="single"/>
              </w:rPr>
            </w:r>
            <w:r>
              <w:rPr>
                <w:rFonts w:hint="eastAsia" w:ascii="DejaVu Serif" w:hAnsi="DejaVu Serif" w:cs="DejaVu Serif"/>
                <w:i/>
                <w:iCs/>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lang w:val="en-US"/>
              </w:rPr>
            </w:pPr>
            <w:r>
              <w:rPr>
                <w:rFonts w:ascii="DejaVu Serif" w:hAnsi="DejaVu Serif" w:eastAsia="DejaVu Serif" w:cs="DejaVu Serif"/>
                <w:i/>
                <w:iCs/>
                <w:u w:val="single"/>
                <w:lang w:val="en-US"/>
              </w:rPr>
              <w:t xml:space="preserve">1.4</w:t>
            </w:r>
            <w:r>
              <w:rPr>
                <w:rFonts w:ascii="DejaVu Serif" w:hAnsi="DejaVu Serif" w:eastAsia="DejaVu Serif" w:cs="DejaVu Serif"/>
                <w:i/>
                <w:iCs/>
                <w:u w:val="single"/>
                <w:lang w:val="en-US"/>
              </w:rPr>
              <w:t xml:space="preserve">1</w:t>
            </w:r>
            <w:r>
              <w:rPr>
                <w:rFonts w:hint="eastAsia" w:ascii="DejaVu Serif" w:hAnsi="DejaVu Serif" w:cs="DejaVu Serif"/>
                <w:lang w:val="en-US"/>
              </w:rPr>
            </w:r>
            <w:r>
              <w:rPr>
                <w:rFonts w:hint="eastAsia" w:ascii="DejaVu Serif" w:hAnsi="DejaVu Serif" w:cs="DejaVu Serif"/>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SANDIA</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lang w:val="en-US"/>
              </w:rPr>
            </w:pPr>
            <w:r>
              <w:rPr>
                <w:rFonts w:ascii="DejaVu Serif" w:hAnsi="DejaVu Serif" w:eastAsia="DejaVu Serif" w:cs="DejaVu Serif"/>
                <w:lang w:val="en-US"/>
              </w:rPr>
              <w:t xml:space="preserve">0.47</w:t>
            </w:r>
            <w:r>
              <w:rPr>
                <w:rFonts w:hint="eastAsia" w:ascii="DejaVu Serif" w:hAnsi="DejaVu Serif" w:cs="DejaVu Serif"/>
                <w:lang w:val="en-US"/>
              </w:rPr>
            </w:r>
            <w:r>
              <w:rPr>
                <w:rFonts w:hint="eastAsia" w:ascii="DejaVu Serif" w:hAnsi="DejaVu Serif" w:cs="DejaVu Serif"/>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b/>
                <w:bCs/>
                <w:lang w:val="en-US"/>
              </w:rPr>
            </w:pPr>
            <w:r>
              <w:rPr>
                <w:rFonts w:ascii="DejaVu Serif" w:hAnsi="DejaVu Serif" w:eastAsia="DejaVu Serif" w:cs="DejaVu Serif"/>
                <w:b/>
                <w:bCs/>
                <w:lang w:val="en-US"/>
              </w:rPr>
              <w:t xml:space="preserve">0.54</w:t>
            </w:r>
            <w:r>
              <w:rPr>
                <w:rFonts w:hint="eastAsia" w:ascii="DejaVu Serif" w:hAnsi="DejaVu Serif" w:cs="DejaVu Serif"/>
                <w:b/>
                <w:bCs/>
                <w:lang w:val="en-US"/>
              </w:rPr>
            </w:r>
            <w:r>
              <w:rPr>
                <w:rFonts w:hint="eastAsia" w:ascii="DejaVu Serif" w:hAnsi="DejaVu Serif" w:cs="DejaVu Serif"/>
                <w:b/>
                <w:bCs/>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bCs/>
                <w:i w:val="0"/>
                <w:iCs w:val="0"/>
                <w:u w:val="none"/>
              </w:rPr>
            </w:pPr>
            <w:r>
              <w:rPr>
                <w:rFonts w:ascii="DejaVu Serif" w:hAnsi="DejaVu Serif" w:eastAsia="DejaVu Serif" w:cs="DejaVu Serif"/>
                <w:i w:val="0"/>
                <w:iCs w:val="0"/>
                <w:u w:val="none"/>
                <w:lang w:val="en-US"/>
              </w:rPr>
              <w:t xml:space="preserve">1.80</w:t>
            </w:r>
            <w:r>
              <w:rPr>
                <w:rFonts w:hint="eastAsia" w:ascii="DejaVu Serif" w:hAnsi="DejaVu Serif" w:cs="DejaVu Serif"/>
                <w:bCs/>
                <w:i w:val="0"/>
                <w:iCs w:val="0"/>
                <w:u w:val="none"/>
              </w:rPr>
            </w:r>
            <w:r>
              <w:rPr>
                <w:rFonts w:hint="eastAsia" w:ascii="DejaVu Serif" w:hAnsi="DejaVu Serif" w:cs="DejaVu Serif"/>
                <w:bCs/>
                <w:i w:val="0"/>
                <w:iCs w:val="0"/>
                <w:u w:val="none"/>
              </w:rPr>
            </w:r>
          </w:p>
        </w:tc>
      </w:tr>
    </w:tbl>
    <w:p>
      <w:pPr>
        <w:pStyle w:val="1240"/>
        <w:pBdr/>
        <w:spacing w:line="240" w:lineRule="auto"/>
        <w:ind/>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tbl>
      <w:tblPr>
        <w:tblW w:w="0" w:type="auto"/>
        <w:tblBorders/>
        <w:tblLook w:val="04A0" w:firstRow="1" w:lastRow="0" w:firstColumn="1" w:lastColumn="0" w:noHBand="0" w:noVBand="1"/>
      </w:tblPr>
      <w:tblGrid>
        <w:gridCol w:w="9068"/>
      </w:tblGrid>
      <w:tr>
        <w:trPr/>
        <w:tc>
          <w:tcPr>
            <w:shd w:val="clear" w:color="ffffff" w:fill="ffffff"/>
            <w:tcBorders/>
            <w:tcW w:w="9068" w:type="dxa"/>
            <w:vAlign w:val="center"/>
            <w:textDirection w:val="lrTb"/>
            <w:noWrap w:val="false"/>
          </w:tcPr>
          <w:p>
            <w:pPr>
              <w:pStyle w:val="1240"/>
              <w:pBdr/>
              <w:spacing/>
              <w:ind/>
              <w:jc w:val="center"/>
              <w:rPr>
                <w:rFonts w:ascii="DejaVu Serif" w:hAnsi="DejaVu Serif" w:cs="DejaVu Serif"/>
                <w:lang w:val="en-US"/>
              </w:rPr>
            </w:pPr>
            <w:r>
              <w:rPr>
                <w:lang w:val="en-US"/>
              </w:rPr>
            </w:r>
            <w:r>
              <mc:AlternateContent>
                <mc:Choice Requires="wpg">
                  <w:drawing>
                    <wp:inline xmlns:wp="http://schemas.openxmlformats.org/drawingml/2006/wordprocessingDrawing" distT="0" distB="0" distL="0" distR="0">
                      <wp:extent cx="5670890" cy="2483685"/>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38785" name=""/>
                              <pic:cNvPicPr>
                                <a:picLocks noChangeAspect="1"/>
                              </pic:cNvPicPr>
                              <pic:nvPr/>
                            </pic:nvPicPr>
                            <pic:blipFill>
                              <a:blip r:embed="rId50"/>
                              <a:stretch/>
                            </pic:blipFill>
                            <pic:spPr bwMode="auto">
                              <a:xfrm flipH="0" flipV="0">
                                <a:off x="0" y="0"/>
                                <a:ext cx="5670889" cy="248368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446.53pt;height:195.57pt;mso-wrap-distance-left:0.00pt;mso-wrap-distance-top:0.00pt;mso-wrap-distance-right:0.00pt;mso-wrap-distance-bottom:0.00pt;z-index:1;" stroked="false">
                      <v:imagedata r:id="rId50" o:title=""/>
                      <o:lock v:ext="edit" rotation="t"/>
                    </v:shape>
                  </w:pict>
                </mc:Fallback>
              </mc:AlternateContent>
            </w:r>
            <w:r>
              <w:rPr>
                <w:rFonts w:ascii="DejaVu Serif" w:hAnsi="DejaVu Serif" w:cs="DejaVu Serif"/>
                <w:lang w:val="en-US"/>
              </w:rPr>
            </w:r>
            <w:r>
              <w:rPr>
                <w:rFonts w:ascii="DejaVu Serif" w:hAnsi="DejaVu Serif" w:cs="DejaVu Serif"/>
                <w:lang w:val="en-US"/>
              </w:rPr>
            </w:r>
          </w:p>
        </w:tc>
      </w:tr>
      <w:tr>
        <w:trPr/>
        <w:tc>
          <w:tcPr>
            <w:shd w:val="clear" w:color="ffffff" w:fill="ffffff"/>
            <w:tcBorders/>
            <w:tcW w:w="9068" w:type="dxa"/>
            <w:textDirection w:val="lrTb"/>
            <w:noWrap w:val="false"/>
          </w:tcPr>
          <w:p>
            <w:pPr>
              <w:pBdr>
                <w:top w:val="none" w:color="000000" w:sz="4" w:space="0"/>
                <w:left w:val="none" w:color="000000" w:sz="4" w:space="0"/>
                <w:bottom w:val="none" w:color="000000" w:sz="4" w:space="0"/>
                <w:right w:val="none" w:color="000000" w:sz="4" w:space="0"/>
              </w:pBdr>
              <w:spacing w:line="276" w:lineRule="atLeast"/>
              <w:ind/>
              <w:jc w:val="both"/>
              <w:rPr>
                <w:rFonts w:hint="eastAsia" w:ascii="DejaVu Serif" w:hAnsi="DejaVu Serif" w:cs="DejaVu Serif"/>
                <w:b/>
                <w:color w:val="000000"/>
                <w:lang w:val="en-US"/>
              </w:rPr>
            </w:pPr>
            <w:r>
              <w:rPr>
                <w:rFonts w:ascii="DejaVu Serif" w:hAnsi="DejaVu Serif" w:eastAsia="DejaVu Serif" w:cs="DejaVu Serif"/>
                <w:b/>
                <w:bCs/>
                <w:sz w:val="22"/>
                <w:szCs w:val="22"/>
                <w:lang w:val="en-US"/>
              </w:rPr>
              <w:t xml:space="preserve">Figure 4.2-3.</w:t>
            </w:r>
            <w:r>
              <w:rPr>
                <w:rFonts w:ascii="DejaVu Serif" w:hAnsi="DejaVu Serif" w:eastAsia="DejaVu Serif" w:cs="DejaVu Serif"/>
                <w:sz w:val="22"/>
                <w:szCs w:val="22"/>
                <w:lang w:val="en-US"/>
              </w:rPr>
              <w:t xml:space="preserve">  </w:t>
            </w:r>
            <w:r>
              <w:rPr>
                <w:rFonts w:ascii="DejaVu Serif" w:hAnsi="DejaVu Serif" w:eastAsia="DejaVu Serif" w:cs="DejaVu Serif"/>
                <w:b/>
                <w:bCs/>
                <w:color w:val="000000"/>
                <w:sz w:val="22"/>
                <w:szCs w:val="22"/>
                <w:lang w:val="en-US"/>
              </w:rPr>
              <w:t xml:space="preserve">2D-contour maps and plots of the section P1-P3 and P2-P4 of </w:t>
            </w:r>
            <w:r>
              <w:rPr>
                <w:rFonts w:ascii="DejaVu Serif" w:hAnsi="DejaVu Serif" w:eastAsia="DejaVu Serif" w:cs="DejaVu Serif"/>
                <w:b/>
                <w:bCs/>
                <w:color w:val="000000"/>
                <w:sz w:val="22"/>
                <w:szCs w:val="22"/>
                <w:lang w:val="en-US"/>
              </w:rPr>
              <w:t xml:space="preserve">slopeX</w:t>
            </w:r>
            <w:r>
              <w:rPr>
                <w:rFonts w:ascii="DejaVu Serif" w:hAnsi="DejaVu Serif" w:eastAsia="DejaVu Serif" w:cs="DejaVu Serif"/>
                <w:b/>
                <w:bCs/>
                <w:color w:val="000000"/>
                <w:sz w:val="22"/>
                <w:szCs w:val="22"/>
                <w:lang w:val="en-US"/>
              </w:rPr>
              <w:t xml:space="preserve"> deviation from the mean values for Outer#99.</w:t>
            </w:r>
            <w:r>
              <w:rPr>
                <w:rFonts w:hint="eastAsia" w:ascii="DejaVu Serif" w:hAnsi="DejaVu Serif" w:cs="DejaVu Serif"/>
                <w:b/>
                <w:color w:val="000000"/>
                <w:lang w:val="en-US"/>
              </w:rPr>
            </w:r>
            <w:r>
              <w:rPr>
                <w:rFonts w:hint="eastAsia" w:ascii="DejaVu Serif" w:hAnsi="DejaVu Serif" w:cs="DejaVu Serif"/>
                <w:b/>
                <w:color w:val="000000"/>
                <w:lang w:val="en-US"/>
              </w:rPr>
            </w:r>
          </w:p>
        </w:tc>
      </w:tr>
    </w:tbl>
    <w:p>
      <w:pPr>
        <w:pStyle w:val="1240"/>
        <w:pBdr/>
        <w:spacing/>
        <w:ind/>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p>
      <w:pPr>
        <w:pStyle w:val="1240"/>
        <w:pBdr/>
        <w:spacing/>
        <w:ind/>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p>
      <w:pPr>
        <w:pBdr/>
        <w:spacing/>
        <w:ind/>
        <w:rPr>
          <w:rFonts w:hint="eastAsia" w:ascii="DejaVu Serif" w:hAnsi="DejaVu Serif" w:cs="DejaVu Serif"/>
          <w:lang w:val="en-US"/>
        </w:rPr>
      </w:pPr>
      <w:r>
        <w:rPr>
          <w:rFonts w:ascii="DejaVu Serif" w:hAnsi="DejaVu Serif" w:eastAsia="DejaVu Serif" w:cs="DejaVu Serif"/>
          <w:lang w:val="en-US"/>
        </w:rPr>
        <w:br w:type="page" w:clear="all"/>
      </w:r>
      <w:r>
        <w:rPr>
          <w:rFonts w:hint="eastAsia" w:ascii="DejaVu Serif" w:hAnsi="DejaVu Serif" w:cs="DejaVu Serif"/>
          <w:lang w:val="en-US"/>
        </w:rPr>
      </w:r>
      <w:r>
        <w:rPr>
          <w:rFonts w:hint="eastAsia" w:ascii="DejaVu Serif" w:hAnsi="DejaVu Serif" w:cs="DejaVu Serif"/>
          <w:lang w:val="en-US"/>
        </w:rPr>
      </w:r>
    </w:p>
    <w:p>
      <w:pPr>
        <w:pStyle w:val="1240"/>
        <w:pBdr/>
        <w:spacing w:line="240" w:lineRule="auto"/>
        <w:ind/>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415"/>
        <w:gridCol w:w="1841"/>
        <w:gridCol w:w="1982"/>
        <w:gridCol w:w="3820"/>
      </w:tblGrid>
      <w:tr>
        <w:trPr>
          <w:trHeight w:val="389"/>
        </w:trPr>
        <w:tc>
          <w:tcPr>
            <w:gridSpan w:val="4"/>
            <w:shd w:val="clear" w:color="ffffff" w:fill="ffffff"/>
            <w:tcBorders>
              <w:top w:val="single" w:color="c0c0c0" w:sz="4" w:space="0"/>
              <w:left w:val="single" w:color="c0c0c0" w:sz="4" w:space="0"/>
              <w:bottom w:val="single" w:color="000000" w:sz="4" w:space="0"/>
              <w:right w:val="single" w:color="c0c0c0" w:sz="4" w:space="0"/>
            </w:tcBorders>
            <w:tcW w:w="9068" w:type="dxa"/>
            <w:vAlign w:val="center"/>
            <w:vMerge w:val="restart"/>
            <w:textDirection w:val="lrTb"/>
            <w:noWrap w:val="false"/>
          </w:tcPr>
          <w:p>
            <w:pPr>
              <w:pStyle w:val="1284"/>
              <w:pBdr/>
              <w:spacing/>
              <w:ind/>
              <w:rPr>
                <w:rFonts w:ascii="DejaVu Serif" w:hAnsi="DejaVu Serif" w:cs="DejaVu Serif"/>
                <w:lang w:val="en-US"/>
              </w:rPr>
            </w:pPr>
            <w:r>
              <w:rPr>
                <w:rFonts w:ascii="DejaVu Serif" w:hAnsi="DejaVu Serif" w:eastAsia="DejaVu Serif" w:cs="DejaVu Serif"/>
                <w:lang w:val="en-US"/>
              </w:rPr>
              <w:t xml:space="preserve">Tab 4.2-6. Outer#99 – </w:t>
            </w:r>
            <w:r>
              <w:rPr>
                <w:rFonts w:ascii="DejaVu Serif" w:hAnsi="DejaVu Serif" w:eastAsia="DejaVu Serif" w:cs="DejaVu Serif"/>
                <w:lang w:val="en-US"/>
              </w:rPr>
              <w:t xml:space="preserve">slopeY</w:t>
            </w:r>
            <w:r>
              <w:rPr>
                <w:rFonts w:ascii="DejaVu Serif" w:hAnsi="DejaVu Serif" w:eastAsia="DejaVu Serif" w:cs="DejaVu Serif"/>
                <w:lang w:val="en-US"/>
              </w:rPr>
              <w:t xml:space="preserve"> deviation from the mean surface</w:t>
            </w:r>
            <w:r>
              <w:rPr>
                <w:rFonts w:ascii="DejaVu Serif" w:hAnsi="DejaVu Serif" w:cs="DejaVu Serif"/>
                <w:lang w:val="en-US"/>
              </w:rPr>
            </w:r>
            <w:r>
              <w:rPr>
                <w:rFonts w:ascii="DejaVu Serif" w:hAnsi="DejaVu Serif" w:cs="DejaVu Serif"/>
                <w:lang w:val="en-US"/>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843"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Mean</w:t>
            </w:r>
            <w:r>
              <w:rPr>
                <w:rFonts w:ascii="DejaVu Serif" w:hAnsi="DejaVu Serif" w:cs="DejaVu Serif"/>
                <w:lang w:val="en-US"/>
              </w:rPr>
            </w:r>
            <w:r>
              <w:rPr>
                <w:rFonts w:ascii="DejaVu Serif" w:hAnsi="DejaVu Serif" w:cs="DejaVu Serif"/>
                <w:lang w:val="en-US"/>
              </w:rPr>
            </w:r>
          </w:p>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(mrad)</w:t>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Style w:val="1284"/>
              <w:pBdr/>
              <w:spacing/>
              <w:ind w:left="0"/>
              <w:jc w:val="center"/>
              <w:rPr>
                <w:rFonts w:ascii="DejaVu Serif" w:hAnsi="DejaVu Serif" w:cs="DejaVu Serif"/>
                <w:lang w:val="en-US"/>
              </w:rPr>
            </w:pPr>
            <w:r>
              <w:rPr>
                <w:rFonts w:ascii="DejaVu Serif" w:hAnsi="DejaVu Serif" w:eastAsia="DejaVu Serif" w:cs="DejaVu Serif"/>
                <w:lang w:val="en-US"/>
              </w:rPr>
              <w:t xml:space="preserve">RMS</w:t>
            </w:r>
            <w:r>
              <w:rPr>
                <w:rFonts w:ascii="DejaVu Serif" w:hAnsi="DejaVu Serif" w:cs="DejaVu Serif"/>
                <w:lang w:val="en-US"/>
              </w:rPr>
            </w:r>
            <w:r>
              <w:rPr>
                <w:rFonts w:ascii="DejaVu Serif" w:hAnsi="DejaVu Serif" w:cs="DejaVu Serif"/>
                <w:lang w:val="en-US"/>
              </w:rPr>
            </w:r>
          </w:p>
          <w:p>
            <w:pPr>
              <w:pStyle w:val="1284"/>
              <w:pBdr/>
              <w:spacing/>
              <w:ind w:left="0"/>
              <w:jc w:val="center"/>
              <w:rPr>
                <w:rFonts w:ascii="DejaVu Serif" w:hAnsi="DejaVu Serif" w:cs="DejaVu Serif"/>
                <w:lang w:val="en-US"/>
              </w:rPr>
            </w:pPr>
            <w:r>
              <w:rPr>
                <w:rFonts w:ascii="DejaVu Serif" w:hAnsi="DejaVu Serif" w:eastAsia="DejaVu Serif" w:cs="DejaVu Serif"/>
                <w:lang w:val="en-US"/>
              </w:rPr>
              <w:t xml:space="preserve">(mrad)</w:t>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3824"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Peak-Valley</w:t>
            </w:r>
            <w:r>
              <w:rPr>
                <w:rFonts w:ascii="DejaVu Serif" w:hAnsi="DejaVu Serif" w:cs="DejaVu Serif"/>
                <w:lang w:val="en-US"/>
              </w:rPr>
            </w:r>
            <w:r>
              <w:rPr>
                <w:rFonts w:ascii="DejaVu Serif" w:hAnsi="DejaVu Serif" w:cs="DejaVu Serif"/>
                <w:lang w:val="en-US"/>
              </w:rPr>
            </w:r>
          </w:p>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(mrad)</w:t>
            </w:r>
            <w:r>
              <w:rPr>
                <w:rFonts w:ascii="DejaVu Serif" w:hAnsi="DejaVu Serif" w:cs="DejaVu Serif"/>
                <w:lang w:val="en-US"/>
              </w:rPr>
            </w:r>
            <w:r>
              <w:rPr>
                <w:rFonts w:ascii="DejaVu Serif" w:hAnsi="DejaVu Serif" w:cs="DejaVu Serif"/>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ENEA</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0.07</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i w:val="0"/>
                <w:iCs w:val="0"/>
                <w:sz w:val="22"/>
                <w:szCs w:val="22"/>
                <w:u w:val="none"/>
              </w:rPr>
            </w:pPr>
            <w:r>
              <w:rPr>
                <w:rFonts w:ascii="DejaVu Serif" w:hAnsi="DejaVu Serif" w:eastAsia="DejaVu Serif" w:cs="DejaVu Serif"/>
                <w:i w:val="0"/>
                <w:iCs w:val="0"/>
                <w:sz w:val="22"/>
                <w:szCs w:val="22"/>
                <w:u w:val="none"/>
                <w:lang w:val="en-US"/>
              </w:rPr>
              <w:t xml:space="preserve">0.27</w:t>
            </w:r>
            <w:r>
              <w:rPr>
                <w:rFonts w:hint="eastAsia" w:ascii="DejaVu Serif" w:hAnsi="DejaVu Serif" w:cs="DejaVu Serif"/>
                <w:i w:val="0"/>
                <w:iCs w:val="0"/>
                <w:sz w:val="22"/>
                <w:szCs w:val="22"/>
                <w:u w:val="none"/>
              </w:rPr>
            </w:r>
            <w:r>
              <w:rPr>
                <w:rFonts w:hint="eastAsia" w:ascii="DejaVu Serif" w:hAnsi="DejaVu Serif" w:cs="DejaVu Serif"/>
                <w:i w:val="0"/>
                <w:iCs w:val="0"/>
                <w:sz w:val="22"/>
                <w:szCs w:val="22"/>
                <w:u w:val="none"/>
              </w:rPr>
            </w:r>
          </w:p>
        </w:tc>
        <w:tc>
          <w:tcPr>
            <w:shd w:val="clear" w:color="ffffff" w:fill="ffffff"/>
            <w:tcBorders>
              <w:top w:val="single" w:color="000000" w:sz="4" w:space="0"/>
              <w:left w:val="single" w:color="c0c0c0" w:sz="4" w:space="0"/>
              <w:bottom w:val="single" w:color="000000" w:sz="4" w:space="0"/>
              <w:right w:val="single" w:color="c0c0c0" w:sz="4" w:space="0"/>
            </w:tcBorders>
            <w:tcW w:w="3824" w:type="dxa"/>
            <w:vAlign w:val="center"/>
            <w:textDirection w:val="lrTb"/>
            <w:noWrap w:val="false"/>
          </w:tcPr>
          <w:p>
            <w:pPr>
              <w:pBdr/>
              <w:spacing/>
              <w:ind/>
              <w:jc w:val="center"/>
              <w:rPr>
                <w:rFonts w:hint="eastAsia" w:ascii="DejaVu Serif" w:hAnsi="DejaVu Serif" w:cs="DejaVu Serif"/>
                <w:b/>
                <w:bCs/>
                <w:sz w:val="22"/>
                <w:szCs w:val="22"/>
                <w:lang w:val="en-US"/>
              </w:rPr>
            </w:pPr>
            <w:r>
              <w:rPr>
                <w:rFonts w:ascii="DejaVu Serif" w:hAnsi="DejaVu Serif" w:eastAsia="DejaVu Serif" w:cs="DejaVu Serif"/>
                <w:b/>
                <w:bCs/>
                <w:sz w:val="22"/>
                <w:szCs w:val="22"/>
                <w:lang w:val="en-US"/>
              </w:rPr>
              <w:t xml:space="preserve">2.91</w:t>
            </w:r>
            <w:r>
              <w:rPr>
                <w:rFonts w:hint="eastAsia" w:ascii="DejaVu Serif" w:hAnsi="DejaVu Serif" w:cs="DejaVu Serif"/>
                <w:b/>
                <w:bCs/>
                <w:sz w:val="22"/>
                <w:szCs w:val="22"/>
                <w:lang w:val="en-US"/>
              </w:rPr>
            </w:r>
            <w:r>
              <w:rPr>
                <w:rFonts w:hint="eastAsia" w:ascii="DejaVu Serif" w:hAnsi="DejaVu Serif" w:cs="DejaVu Serif"/>
                <w:b/>
                <w:bCs/>
                <w:sz w:val="22"/>
                <w:szCs w:val="22"/>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F-ISE</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-0.02</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b/>
                <w:bCs/>
                <w:sz w:val="22"/>
                <w:szCs w:val="22"/>
                <w:lang w:val="en-US"/>
              </w:rPr>
            </w:pPr>
            <w:r>
              <w:rPr>
                <w:rFonts w:ascii="DejaVu Serif" w:hAnsi="DejaVu Serif" w:eastAsia="DejaVu Serif" w:cs="DejaVu Serif"/>
                <w:b/>
                <w:bCs/>
                <w:sz w:val="22"/>
                <w:szCs w:val="22"/>
                <w:lang w:val="en-US"/>
              </w:rPr>
              <w:t xml:space="preserve">0.46</w:t>
            </w:r>
            <w:r>
              <w:rPr>
                <w:rFonts w:hint="eastAsia" w:ascii="DejaVu Serif" w:hAnsi="DejaVu Serif" w:cs="DejaVu Serif"/>
                <w:b/>
                <w:bCs/>
                <w:sz w:val="22"/>
                <w:szCs w:val="22"/>
                <w:lang w:val="en-US"/>
              </w:rPr>
            </w:r>
            <w:r>
              <w:rPr>
                <w:rFonts w:hint="eastAsia" w:ascii="DejaVu Serif" w:hAnsi="DejaVu Serif" w:cs="DejaVu Serif"/>
                <w:b/>
                <w:bCs/>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3824" w:type="dxa"/>
            <w:vAlign w:val="center"/>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2.40</w:t>
            </w:r>
            <w:r>
              <w:rPr>
                <w:rFonts w:hint="eastAsia" w:ascii="DejaVu Serif" w:hAnsi="DejaVu Serif" w:cs="DejaVu Serif"/>
                <w:sz w:val="22"/>
                <w:szCs w:val="22"/>
                <w:lang w:val="en-US"/>
              </w:rPr>
            </w:r>
            <w:r>
              <w:rPr>
                <w:rFonts w:hint="eastAsia" w:ascii="DejaVu Serif" w:hAnsi="DejaVu Serif" w:cs="DejaVu Serif"/>
                <w:sz w:val="22"/>
                <w:szCs w:val="22"/>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DLR</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-0.02</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0.38</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3824" w:type="dxa"/>
            <w:vAlign w:val="center"/>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2.38</w:t>
            </w:r>
            <w:r>
              <w:rPr>
                <w:rFonts w:hint="eastAsia" w:ascii="DejaVu Serif" w:hAnsi="DejaVu Serif" w:cs="DejaVu Serif"/>
                <w:sz w:val="22"/>
                <w:szCs w:val="22"/>
                <w:lang w:val="en-US"/>
              </w:rPr>
            </w:r>
            <w:r>
              <w:rPr>
                <w:rFonts w:hint="eastAsia" w:ascii="DejaVu Serif" w:hAnsi="DejaVu Serif" w:cs="DejaVu Serif"/>
                <w:sz w:val="22"/>
                <w:szCs w:val="22"/>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SANDIA</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-0.04</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i/>
                <w:iCs/>
                <w:sz w:val="22"/>
                <w:szCs w:val="22"/>
                <w:u w:val="single"/>
                <w:lang w:val="en-US"/>
              </w:rPr>
            </w:pPr>
            <w:r>
              <w:rPr>
                <w:rFonts w:ascii="DejaVu Serif" w:hAnsi="DejaVu Serif" w:eastAsia="DejaVu Serif" w:cs="DejaVu Serif"/>
                <w:i/>
                <w:iCs/>
                <w:sz w:val="22"/>
                <w:szCs w:val="22"/>
                <w:u w:val="single"/>
                <w:lang w:val="en-US"/>
              </w:rPr>
              <w:t xml:space="preserve">0.26</w:t>
            </w:r>
            <w:r>
              <w:rPr>
                <w:rFonts w:hint="eastAsia" w:ascii="DejaVu Serif" w:hAnsi="DejaVu Serif" w:cs="DejaVu Serif"/>
                <w:i/>
                <w:iCs/>
                <w:sz w:val="22"/>
                <w:szCs w:val="22"/>
                <w:u w:val="single"/>
                <w:lang w:val="en-US"/>
              </w:rPr>
            </w:r>
            <w:r>
              <w:rPr>
                <w:rFonts w:hint="eastAsia" w:ascii="DejaVu Serif" w:hAnsi="DejaVu Serif" w:cs="DejaVu Serif"/>
                <w:i/>
                <w:iCs/>
                <w:sz w:val="22"/>
                <w:szCs w:val="22"/>
                <w:u w:val="single"/>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3824" w:type="dxa"/>
            <w:vAlign w:val="center"/>
            <w:textDirection w:val="lrTb"/>
            <w:noWrap w:val="false"/>
          </w:tcPr>
          <w:p>
            <w:pPr>
              <w:pBdr/>
              <w:spacing/>
              <w:ind/>
              <w:jc w:val="center"/>
              <w:rPr>
                <w:rFonts w:hint="eastAsia" w:ascii="DejaVu Serif" w:hAnsi="DejaVu Serif" w:cs="DejaVu Serif"/>
                <w:i/>
                <w:iCs/>
                <w:sz w:val="22"/>
                <w:szCs w:val="22"/>
                <w:u w:val="single"/>
                <w:lang w:val="en-US"/>
              </w:rPr>
            </w:pPr>
            <w:r>
              <w:rPr>
                <w:rFonts w:ascii="DejaVu Serif" w:hAnsi="DejaVu Serif" w:eastAsia="DejaVu Serif" w:cs="DejaVu Serif"/>
                <w:i/>
                <w:iCs/>
                <w:sz w:val="22"/>
                <w:szCs w:val="22"/>
                <w:u w:val="single"/>
                <w:lang w:val="en-US"/>
              </w:rPr>
              <w:t xml:space="preserve">1.90</w:t>
            </w:r>
            <w:r>
              <w:rPr>
                <w:rFonts w:hint="eastAsia" w:ascii="DejaVu Serif" w:hAnsi="DejaVu Serif" w:cs="DejaVu Serif"/>
                <w:i/>
                <w:iCs/>
                <w:sz w:val="22"/>
                <w:szCs w:val="22"/>
                <w:u w:val="single"/>
                <w:lang w:val="en-US"/>
              </w:rPr>
            </w:r>
            <w:r>
              <w:rPr>
                <w:rFonts w:hint="eastAsia" w:ascii="DejaVu Serif" w:hAnsi="DejaVu Serif" w:cs="DejaVu Serif"/>
                <w:i/>
                <w:iCs/>
                <w:sz w:val="22"/>
                <w:szCs w:val="22"/>
                <w:u w:val="single"/>
                <w:lang w:val="en-US"/>
              </w:rPr>
            </w:r>
          </w:p>
        </w:tc>
      </w:tr>
    </w:tbl>
    <w:p>
      <w:pPr>
        <w:pStyle w:val="1240"/>
        <w:pBdr/>
        <w:spacing w:line="240" w:lineRule="auto"/>
        <w:ind/>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tbl>
      <w:tblPr>
        <w:tblW w:w="0" w:type="auto"/>
        <w:tblBorders/>
        <w:tblLook w:val="04A0" w:firstRow="1" w:lastRow="0" w:firstColumn="1" w:lastColumn="0" w:noHBand="0" w:noVBand="1"/>
      </w:tblPr>
      <w:tblGrid>
        <w:gridCol w:w="9068"/>
      </w:tblGrid>
      <w:tr>
        <w:trPr/>
        <w:tc>
          <w:tcPr>
            <w:shd w:val="clear" w:color="ffffff" w:fill="ffffff"/>
            <w:tcBorders/>
            <w:tcW w:w="9068" w:type="dxa"/>
            <w:vAlign w:val="center"/>
            <w:textDirection w:val="lrTb"/>
            <w:noWrap w:val="false"/>
          </w:tcPr>
          <w:p>
            <w:pPr>
              <w:pStyle w:val="1240"/>
              <w:pBdr/>
              <w:spacing/>
              <w:ind/>
              <w:jc w:val="center"/>
              <w:rPr>
                <w:rFonts w:ascii="DejaVu Serif" w:hAnsi="DejaVu Serif" w:cs="DejaVu Serif"/>
                <w:lang w:val="en-US"/>
              </w:rPr>
            </w:pPr>
            <w:r>
              <w:rPr>
                <w:lang w:val="en-US"/>
              </w:rPr>
            </w:r>
            <w:r>
              <mc:AlternateContent>
                <mc:Choice Requires="wpg">
                  <w:drawing>
                    <wp:inline xmlns:wp="http://schemas.openxmlformats.org/drawingml/2006/wordprocessingDrawing" distT="0" distB="0" distL="0" distR="0">
                      <wp:extent cx="5661365" cy="2483685"/>
                      <wp:effectExtent l="0" t="0" r="0" b="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65564" name=""/>
                              <pic:cNvPicPr>
                                <a:picLocks noChangeAspect="1"/>
                              </pic:cNvPicPr>
                              <pic:nvPr/>
                            </pic:nvPicPr>
                            <pic:blipFill>
                              <a:blip r:embed="rId51"/>
                              <a:stretch/>
                            </pic:blipFill>
                            <pic:spPr bwMode="auto">
                              <a:xfrm flipH="0" flipV="0">
                                <a:off x="0" y="0"/>
                                <a:ext cx="5661364" cy="248368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445.78pt;height:195.57pt;mso-wrap-distance-left:0.00pt;mso-wrap-distance-top:0.00pt;mso-wrap-distance-right:0.00pt;mso-wrap-distance-bottom:0.00pt;z-index:1;" stroked="false">
                      <v:imagedata r:id="rId51" o:title=""/>
                      <o:lock v:ext="edit" rotation="t"/>
                    </v:shape>
                  </w:pict>
                </mc:Fallback>
              </mc:AlternateContent>
            </w:r>
            <w:r>
              <w:rPr>
                <w:rFonts w:ascii="DejaVu Serif" w:hAnsi="DejaVu Serif" w:cs="DejaVu Serif"/>
                <w:lang w:val="en-US"/>
              </w:rPr>
            </w:r>
            <w:r>
              <w:rPr>
                <w:rFonts w:ascii="DejaVu Serif" w:hAnsi="DejaVu Serif" w:cs="DejaVu Serif"/>
                <w:lang w:val="en-US"/>
              </w:rPr>
            </w:r>
          </w:p>
        </w:tc>
      </w:tr>
      <w:tr>
        <w:trPr/>
        <w:tc>
          <w:tcPr>
            <w:shd w:val="clear" w:color="ffffff" w:fill="ffffff"/>
            <w:tcBorders/>
            <w:tcW w:w="9068" w:type="dxa"/>
            <w:textDirection w:val="lrTb"/>
            <w:noWrap w:val="false"/>
          </w:tcPr>
          <w:p>
            <w:pPr>
              <w:pBdr>
                <w:top w:val="none" w:color="000000" w:sz="4" w:space="0"/>
                <w:left w:val="none" w:color="000000" w:sz="4" w:space="0"/>
                <w:bottom w:val="none" w:color="000000" w:sz="4" w:space="0"/>
                <w:right w:val="none" w:color="000000" w:sz="4" w:space="0"/>
              </w:pBdr>
              <w:spacing w:line="276" w:lineRule="atLeast"/>
              <w:ind/>
              <w:jc w:val="both"/>
              <w:rPr>
                <w:rFonts w:hint="eastAsia" w:ascii="DejaVu Serif" w:hAnsi="DejaVu Serif" w:cs="DejaVu Serif"/>
                <w:b/>
                <w:color w:val="000000"/>
                <w:lang w:val="en-US"/>
              </w:rPr>
            </w:pPr>
            <w:r>
              <w:rPr>
                <w:rFonts w:ascii="DejaVu Serif" w:hAnsi="DejaVu Serif" w:eastAsia="DejaVu Serif" w:cs="DejaVu Serif"/>
                <w:b/>
                <w:bCs/>
                <w:sz w:val="22"/>
                <w:szCs w:val="22"/>
                <w:lang w:val="en-US"/>
              </w:rPr>
              <w:t xml:space="preserve">Figure 4.2-4.</w:t>
            </w:r>
            <w:r>
              <w:rPr>
                <w:rFonts w:ascii="DejaVu Serif" w:hAnsi="DejaVu Serif" w:eastAsia="DejaVu Serif" w:cs="DejaVu Serif"/>
                <w:sz w:val="22"/>
                <w:szCs w:val="22"/>
                <w:lang w:val="en-US"/>
              </w:rPr>
              <w:t xml:space="preserve">  </w:t>
            </w:r>
            <w:r>
              <w:rPr>
                <w:rFonts w:ascii="DejaVu Serif" w:hAnsi="DejaVu Serif" w:eastAsia="DejaVu Serif" w:cs="DejaVu Serif"/>
                <w:b/>
                <w:bCs/>
                <w:color w:val="000000"/>
                <w:sz w:val="22"/>
                <w:szCs w:val="22"/>
                <w:lang w:val="en-US"/>
              </w:rPr>
              <w:t xml:space="preserve">2D-contour maps and plots of the section P1-P3 and P2-P4 of </w:t>
            </w:r>
            <w:r>
              <w:rPr>
                <w:rFonts w:ascii="DejaVu Serif" w:hAnsi="DejaVu Serif" w:eastAsia="DejaVu Serif" w:cs="DejaVu Serif"/>
                <w:b/>
                <w:bCs/>
                <w:color w:val="000000"/>
                <w:sz w:val="22"/>
                <w:szCs w:val="22"/>
                <w:lang w:val="en-US"/>
              </w:rPr>
              <w:t xml:space="preserve">slopeY</w:t>
            </w:r>
            <w:r>
              <w:rPr>
                <w:rFonts w:ascii="DejaVu Serif" w:hAnsi="DejaVu Serif" w:eastAsia="DejaVu Serif" w:cs="DejaVu Serif"/>
                <w:b/>
                <w:bCs/>
                <w:color w:val="000000"/>
                <w:sz w:val="22"/>
                <w:szCs w:val="22"/>
                <w:lang w:val="en-US"/>
              </w:rPr>
              <w:t xml:space="preserve"> deviation from the mean values for Outer#99.</w:t>
            </w:r>
            <w:r>
              <w:rPr>
                <w:rFonts w:hint="eastAsia" w:ascii="DejaVu Serif" w:hAnsi="DejaVu Serif" w:cs="DejaVu Serif"/>
                <w:b/>
                <w:color w:val="000000"/>
                <w:lang w:val="en-US"/>
              </w:rPr>
            </w:r>
            <w:r>
              <w:rPr>
                <w:rFonts w:hint="eastAsia" w:ascii="DejaVu Serif" w:hAnsi="DejaVu Serif" w:cs="DejaVu Serif"/>
                <w:b/>
                <w:color w:val="000000"/>
                <w:lang w:val="en-US"/>
              </w:rPr>
            </w:r>
          </w:p>
        </w:tc>
      </w:tr>
    </w:tbl>
    <w:p>
      <w:pPr>
        <w:pBdr/>
        <w:spacing/>
        <w:ind/>
        <w:rPr>
          <w:rFonts w:hint="eastAsia" w:ascii="DejaVu Serif" w:hAnsi="DejaVu Serif" w:cs="DejaVu Serif"/>
          <w:lang w:val="en-US"/>
        </w:rPr>
      </w:pPr>
      <w:r>
        <w:rPr>
          <w:rFonts w:hint="eastAsia" w:ascii="DejaVu Serif" w:hAnsi="DejaVu Serif" w:cs="DejaVu Serif"/>
          <w:lang w:val="en-US"/>
        </w:rPr>
      </w:r>
      <w:r>
        <w:rPr>
          <w:rFonts w:hint="eastAsia" w:ascii="DejaVu Serif" w:hAnsi="DejaVu Serif" w:cs="DejaVu Serif"/>
          <w:lang w:val="en-US"/>
        </w:rPr>
      </w:r>
      <w:r>
        <w:rPr>
          <w:rFonts w:hint="eastAsia" w:ascii="DejaVu Serif" w:hAnsi="DejaVu Serif" w:cs="DejaVu Serif"/>
          <w:lang w:val="en-US"/>
        </w:rPr>
      </w:r>
    </w:p>
    <w:p>
      <w:pPr>
        <w:pBdr/>
        <w:spacing/>
        <w:ind/>
        <w:rPr>
          <w:rFonts w:hint="eastAsia" w:ascii="DejaVu Serif" w:hAnsi="DejaVu Serif" w:cs="DejaVu Serif"/>
          <w:lang w:val="en-US"/>
        </w:rPr>
      </w:pPr>
      <w:r>
        <w:rPr>
          <w:rFonts w:hint="eastAsia" w:ascii="DejaVu Serif" w:hAnsi="DejaVu Serif" w:cs="DejaVu Serif"/>
          <w:lang w:val="en-US"/>
        </w:rPr>
      </w:r>
      <w:r>
        <w:rPr>
          <w:rFonts w:hint="eastAsia" w:ascii="DejaVu Serif" w:hAnsi="DejaVu Serif" w:cs="DejaVu Serif"/>
          <w:lang w:val="en-US"/>
        </w:rPr>
      </w:r>
      <w:r>
        <w:rPr>
          <w:rFonts w:hint="eastAsia" w:ascii="DejaVu Serif" w:hAnsi="DejaVu Serif" w:cs="DejaVu Serif"/>
          <w:lang w:val="en-US"/>
        </w:rPr>
      </w:r>
    </w:p>
    <w:p>
      <w:pPr>
        <w:pBdr/>
        <w:spacing/>
        <w:ind/>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Considering that to evaluate the performance of PT panels is advisable to have accuracy better than 1 mm and 1 mrad, respectively in z and slope, the results obtained by the various participants are in very good agreement.</w:t>
      </w:r>
      <w:r>
        <w:rPr>
          <w:rFonts w:hint="eastAsia" w:ascii="DejaVu Serif" w:hAnsi="DejaVu Serif" w:cs="DejaVu Serif"/>
          <w:sz w:val="22"/>
          <w:szCs w:val="22"/>
          <w:lang w:val="en-US"/>
        </w:rPr>
      </w:r>
      <w:r>
        <w:rPr>
          <w:rFonts w:hint="eastAsia" w:ascii="DejaVu Serif" w:hAnsi="DejaVu Serif" w:cs="DejaVu Serif"/>
          <w:sz w:val="22"/>
          <w:szCs w:val="22"/>
          <w:lang w:val="en-US"/>
        </w:rPr>
      </w:r>
    </w:p>
    <w:p>
      <w:pPr>
        <w:pBdr/>
        <w:spacing/>
        <w:ind/>
        <w:rPr>
          <w:rFonts w:ascii="DejaVu Serif" w:hAnsi="DejaVu Serif" w:eastAsia="DejaVu Serif" w:cs="DejaVu Serif"/>
          <w:lang w:val="en-US"/>
        </w:rPr>
      </w:pPr>
      <w:r>
        <w:rPr>
          <w:rFonts w:ascii="DejaVu Serif" w:hAnsi="DejaVu Serif" w:eastAsia="DejaVu Serif" w:cs="DejaVu Serif"/>
          <w:lang w:val="en-US"/>
        </w:rPr>
        <w:br w:type="page" w:clear="all"/>
      </w:r>
      <w:r>
        <w:rPr>
          <w:rFonts w:ascii="DejaVu Serif" w:hAnsi="DejaVu Serif" w:eastAsia="DejaVu Serif" w:cs="DejaVu Serif"/>
          <w:lang w:val="en-US"/>
        </w:rPr>
      </w:r>
      <w:r>
        <w:rPr>
          <w:rFonts w:ascii="DejaVu Serif" w:hAnsi="DejaVu Serif" w:eastAsia="DejaVu Serif" w:cs="DejaVu Serif"/>
          <w:lang w:val="en-US"/>
        </w:rPr>
      </w:r>
    </w:p>
    <w:p>
      <w:pPr>
        <w:pStyle w:val="1254"/>
        <w:pBdr/>
        <w:spacing/>
        <w:ind/>
        <w:rPr>
          <w:lang w:val="en-US"/>
        </w:rPr>
      </w:pPr>
      <w:r>
        <w:rPr>
          <w:lang w:val="en-US"/>
        </w:rPr>
        <w:t xml:space="preserve">Comparison of the deviation from the ideal parabola</w:t>
      </w:r>
      <w:r>
        <w:rPr>
          <w:lang w:val="en-US"/>
        </w:rPr>
      </w:r>
      <w:r>
        <w:rPr>
          <w:lang w:val="en-US"/>
        </w:rPr>
      </w:r>
    </w:p>
    <w:p>
      <w:pPr>
        <w:pBdr/>
        <w:spacing w:after="198" w:before="198" w:line="360" w:lineRule="auto"/>
        <w:ind/>
        <w:jc w:val="both"/>
        <w:rPr>
          <w:rFonts w:ascii="DejaVu Serif" w:hAnsi="DejaVu Serif" w:eastAsia="DejaVu Serif" w:cs="DejaVu Serif"/>
          <w:sz w:val="22"/>
          <w:szCs w:val="22"/>
          <w:lang w:val="en-US"/>
        </w:rPr>
      </w:pPr>
      <w:r>
        <w:rPr>
          <w:rFonts w:ascii="DejaVu Serif" w:hAnsi="DejaVu Serif" w:eastAsia="DejaVu Serif" w:cs="DejaVu Serif"/>
          <w:sz w:val="22"/>
          <w:szCs w:val="22"/>
          <w:lang w:val="en-US"/>
        </w:rPr>
        <w:t xml:space="preserve">The comparison of the 3D-shape, discussed in the previous section, is important to study the reliability of the adopted instruments to measure the shape of reflective panels in absolute terms.</w:t>
      </w:r>
      <w:r>
        <w:rPr>
          <w:rFonts w:ascii="DejaVu Serif" w:hAnsi="DejaVu Serif" w:eastAsia="DejaVu Serif" w:cs="DejaVu Serif"/>
          <w:sz w:val="22"/>
          <w:szCs w:val="22"/>
          <w:lang w:val="en-US"/>
        </w:rPr>
      </w:r>
      <w:r>
        <w:rPr>
          <w:rFonts w:ascii="DejaVu Serif" w:hAnsi="DejaVu Serif" w:eastAsia="DejaVu Serif" w:cs="DejaVu Serif"/>
          <w:sz w:val="22"/>
          <w:szCs w:val="22"/>
          <w:lang w:val="en-US"/>
        </w:rPr>
      </w:r>
    </w:p>
    <w:p>
      <w:pPr>
        <w:pBdr/>
        <w:spacing w:after="198" w:before="198" w:line="360" w:lineRule="auto"/>
        <w:ind/>
        <w:jc w:val="both"/>
        <w:rPr>
          <w:rFonts w:ascii="DejaVu Serif" w:hAnsi="DejaVu Serif" w:eastAsia="DejaVu Serif" w:cs="DejaVu Serif"/>
          <w:sz w:val="22"/>
          <w:szCs w:val="22"/>
          <w:lang w:val="en-US"/>
        </w:rPr>
      </w:pPr>
      <w:r>
        <w:rPr>
          <w:rFonts w:ascii="DejaVu Serif" w:hAnsi="DejaVu Serif" w:eastAsia="DejaVu Serif" w:cs="DejaVu Serif"/>
          <w:sz w:val="22"/>
          <w:szCs w:val="22"/>
          <w:lang w:val="en-US"/>
        </w:rPr>
        <w:t xml:space="preserve">On the other hand, in practice these set-up</w:t>
      </w:r>
      <w:r>
        <w:rPr>
          <w:rFonts w:ascii="DejaVu Serif" w:hAnsi="DejaVu Serif" w:eastAsia="DejaVu Serif" w:cs="DejaVu Serif"/>
          <w:sz w:val="22"/>
          <w:szCs w:val="22"/>
          <w:lang w:val="en-US"/>
        </w:rPr>
        <w:t xml:space="preserve">s</w:t>
      </w:r>
      <w:r>
        <w:rPr>
          <w:rFonts w:ascii="DejaVu Serif" w:hAnsi="DejaVu Serif" w:eastAsia="DejaVu Serif" w:cs="DejaVu Serif"/>
          <w:sz w:val="22"/>
          <w:szCs w:val="22"/>
          <w:lang w:val="en-US"/>
        </w:rPr>
        <w:t xml:space="preserve"> are used to evaluate the compliance of the panels with the ideal parabola, by giving the RMS deviation of z and slopes; this section aims to compare these predictions.</w:t>
      </w:r>
      <w:r>
        <w:rPr>
          <w:rFonts w:ascii="DejaVu Serif" w:hAnsi="DejaVu Serif" w:eastAsia="DejaVu Serif" w:cs="DejaVu Serif"/>
          <w:sz w:val="22"/>
          <w:szCs w:val="22"/>
          <w:lang w:val="en-US"/>
        </w:rPr>
      </w:r>
      <w:r>
        <w:rPr>
          <w:rFonts w:ascii="DejaVu Serif" w:hAnsi="DejaVu Serif" w:eastAsia="DejaVu Serif" w:cs="DejaVu Serif"/>
          <w:sz w:val="22"/>
          <w:szCs w:val="22"/>
          <w:lang w:val="en-US"/>
        </w:rPr>
      </w:r>
    </w:p>
    <w:p>
      <w:pPr>
        <w:pBdr/>
        <w:spacing w:after="198" w:before="198" w:line="360" w:lineRule="auto"/>
        <w:ind/>
        <w:jc w:val="both"/>
        <w:rPr>
          <w:rFonts w:ascii="DejaVu Serif" w:hAnsi="DejaVu Serif" w:eastAsia="DejaVu Serif" w:cs="DejaVu Serif"/>
          <w:sz w:val="22"/>
          <w:szCs w:val="22"/>
          <w:lang w:val="en-US"/>
        </w:rPr>
      </w:pPr>
      <w:r>
        <w:rPr>
          <w:rFonts w:ascii="DejaVu Serif" w:hAnsi="DejaVu Serif" w:eastAsia="DejaVu Serif" w:cs="DejaVu Serif"/>
          <w:sz w:val="22"/>
          <w:szCs w:val="22"/>
          <w:lang w:val="en-US"/>
        </w:rPr>
        <w:t xml:space="preserve">At the time of drafting the present report, NREL provided limited data for Inner#60, Inner#62, Outer#</w:t>
      </w:r>
      <w:r>
        <w:rPr>
          <w:rFonts w:ascii="DejaVu Serif" w:hAnsi="DejaVu Serif" w:eastAsia="DejaVu Serif" w:cs="DejaVu Serif"/>
          <w:sz w:val="22"/>
          <w:szCs w:val="22"/>
          <w:lang w:val="en-US"/>
        </w:rPr>
        <w:t xml:space="preserve">93</w:t>
      </w:r>
      <w:r>
        <w:rPr>
          <w:rFonts w:ascii="DejaVu Serif" w:hAnsi="DejaVu Serif" w:eastAsia="DejaVu Serif" w:cs="DejaVu Serif"/>
          <w:sz w:val="22"/>
          <w:szCs w:val="22"/>
          <w:lang w:val="en-US"/>
        </w:rPr>
        <w:t xml:space="preserve"> and Outer#97, without z and </w:t>
      </w:r>
      <w:r>
        <w:rPr>
          <w:rFonts w:ascii="DejaVu Serif" w:hAnsi="DejaVu Serif" w:eastAsia="DejaVu Serif" w:cs="DejaVu Serif"/>
          <w:sz w:val="22"/>
          <w:szCs w:val="22"/>
          <w:lang w:val="en-US"/>
        </w:rPr>
        <w:t xml:space="preserve">slopeX</w:t>
      </w:r>
      <w:r>
        <w:rPr>
          <w:rFonts w:ascii="DejaVu Serif" w:hAnsi="DejaVu Serif" w:eastAsia="DejaVu Serif" w:cs="DejaVu Serif"/>
          <w:sz w:val="22"/>
          <w:szCs w:val="22"/>
          <w:lang w:val="en-US"/>
        </w:rPr>
        <w:t xml:space="preserve"> values; in the ne</w:t>
      </w:r>
      <w:r>
        <w:rPr>
          <w:rFonts w:ascii="DejaVu Serif" w:hAnsi="DejaVu Serif" w:eastAsia="DejaVu Serif" w:cs="DejaVu Serif"/>
          <w:sz w:val="22"/>
          <w:szCs w:val="22"/>
          <w:lang w:val="en-US"/>
        </w:rPr>
        <w:t xml:space="preserve">ar</w:t>
      </w:r>
      <w:r>
        <w:rPr>
          <w:rFonts w:ascii="DejaVu Serif" w:hAnsi="DejaVu Serif" w:eastAsia="DejaVu Serif" w:cs="DejaVu Serif"/>
          <w:sz w:val="22"/>
          <w:szCs w:val="22"/>
          <w:lang w:val="en-US"/>
        </w:rPr>
        <w:t xml:space="preserve"> future the remaining data will be provided.</w:t>
      </w:r>
      <w:r>
        <w:rPr>
          <w:rFonts w:ascii="DejaVu Serif" w:hAnsi="DejaVu Serif" w:eastAsia="DejaVu Serif" w:cs="DejaVu Serif"/>
          <w:sz w:val="22"/>
          <w:szCs w:val="22"/>
          <w:lang w:val="en-US"/>
        </w:rPr>
      </w:r>
      <w:r>
        <w:rPr>
          <w:rFonts w:ascii="DejaVu Serif" w:hAnsi="DejaVu Serif" w:eastAsia="DejaVu Serif" w:cs="DejaVu Serif"/>
          <w:sz w:val="22"/>
          <w:szCs w:val="22"/>
          <w:lang w:val="en-US"/>
        </w:rPr>
      </w:r>
    </w:p>
    <w:p>
      <w:pPr>
        <w:pBdr/>
        <w:spacing w:after="198" w:before="198" w:line="360" w:lineRule="auto"/>
        <w:ind/>
        <w:jc w:val="both"/>
        <w:rPr>
          <w:rFonts w:ascii="DejaVu Serif" w:hAnsi="DejaVu Serif" w:eastAsia="DejaVu Serif" w:cs="DejaVu Serif"/>
          <w:sz w:val="22"/>
          <w:szCs w:val="22"/>
          <w:lang w:val="en-US"/>
        </w:rPr>
      </w:pPr>
      <w:r>
        <w:rPr>
          <w:rFonts w:ascii="DejaVu Serif" w:hAnsi="DejaVu Serif" w:eastAsia="DejaVu Serif" w:cs="DejaVu Serif"/>
          <w:sz w:val="22"/>
          <w:szCs w:val="22"/>
          <w:lang w:val="en-US"/>
        </w:rPr>
        <w:t xml:space="preserve">Initially, the statistical analysis of the deviation from the ideal parabola as evaluated by each participant</w:t>
      </w:r>
      <w:r>
        <w:rPr>
          <w:rFonts w:ascii="DejaVu Serif" w:hAnsi="DejaVu Serif" w:eastAsia="DejaVu Serif" w:cs="DejaVu Serif"/>
          <w:sz w:val="22"/>
          <w:szCs w:val="22"/>
          <w:lang w:val="en-US"/>
        </w:rPr>
        <w:t xml:space="preserve"> is accomplished by loading in </w:t>
      </w:r>
      <w:r>
        <w:rPr>
          <w:rFonts w:ascii="DejaVu Serif" w:hAnsi="DejaVu Serif" w:eastAsia="DejaVu Serif" w:cs="DejaVu Serif"/>
          <w:sz w:val="22"/>
          <w:szCs w:val="22"/>
          <w:lang w:val="en-US"/>
        </w:rPr>
        <w:t xml:space="preserve">RRcom</w:t>
      </w:r>
      <w:r>
        <w:rPr>
          <w:rFonts w:ascii="DejaVu Serif" w:hAnsi="DejaVu Serif" w:eastAsia="DejaVu Serif" w:cs="DejaVu Serif"/>
          <w:sz w:val="22"/>
          <w:szCs w:val="22"/>
          <w:lang w:val="en-US"/>
        </w:rPr>
        <w:t xml:space="preserve">parator</w:t>
      </w:r>
      <w:r>
        <w:rPr>
          <w:rFonts w:ascii="DejaVu Serif" w:hAnsi="DejaVu Serif" w:eastAsia="DejaVu Serif" w:cs="DejaVu Serif"/>
          <w:sz w:val="22"/>
          <w:szCs w:val="22"/>
          <w:lang w:val="en-US"/>
        </w:rPr>
        <w:t xml:space="preserve"> the </w:t>
      </w:r>
      <w:r>
        <w:rPr>
          <w:rFonts w:ascii="DejaVu Serif" w:hAnsi="DejaVu Serif" w:eastAsia="DejaVu Serif" w:cs="DejaVu Serif"/>
          <w:sz w:val="22"/>
          <w:szCs w:val="22"/>
          <w:lang w:val="en-US"/>
        </w:rPr>
        <w:t xml:space="preserve">data-set</w:t>
      </w:r>
      <w:r>
        <w:rPr>
          <w:rFonts w:ascii="DejaVu Serif" w:hAnsi="DejaVu Serif" w:eastAsia="DejaVu Serif" w:cs="DejaVu Serif"/>
          <w:sz w:val="22"/>
          <w:szCs w:val="22"/>
          <w:lang w:val="en-US"/>
        </w:rPr>
        <w:t xml:space="preserve"> as it is, without applying any software re-alignment</w:t>
      </w:r>
      <w:r>
        <w:rPr>
          <w:rFonts w:ascii="DejaVu Serif" w:hAnsi="DejaVu Serif" w:eastAsia="DejaVu Serif" w:cs="DejaVu Serif"/>
          <w:sz w:val="22"/>
          <w:szCs w:val="22"/>
          <w:lang w:val="en-US"/>
        </w:rPr>
        <w:t xml:space="preserve">.</w:t>
      </w:r>
      <w:r>
        <w:rPr>
          <w:rFonts w:ascii="DejaVu Serif" w:hAnsi="DejaVu Serif" w:eastAsia="DejaVu Serif" w:cs="DejaVu Serif"/>
          <w:sz w:val="22"/>
          <w:szCs w:val="22"/>
          <w:lang w:val="en-US"/>
        </w:rPr>
      </w:r>
      <w:r>
        <w:rPr>
          <w:rFonts w:ascii="DejaVu Serif" w:hAnsi="DejaVu Serif" w:eastAsia="DejaVu Serif" w:cs="DejaVu Serif"/>
          <w:sz w:val="22"/>
          <w:szCs w:val="22"/>
          <w:lang w:val="en-US"/>
        </w:rPr>
      </w:r>
    </w:p>
    <w:p>
      <w:pPr>
        <w:pBdr/>
        <w:spacing w:after="198" w:before="198" w:line="360" w:lineRule="auto"/>
        <w:ind/>
        <w:jc w:val="both"/>
        <w:rPr>
          <w:rFonts w:ascii="DejaVu Serif" w:hAnsi="DejaVu Serif" w:eastAsia="DejaVu Serif" w:cs="DejaVu Serif"/>
          <w:sz w:val="22"/>
          <w:szCs w:val="22"/>
          <w:lang w:val="en-US"/>
        </w:rPr>
      </w:pPr>
      <w:r>
        <w:rPr>
          <w:rFonts w:ascii="DejaVu Serif" w:hAnsi="DejaVu Serif" w:eastAsia="DejaVu Serif" w:cs="DejaVu Serif"/>
          <w:sz w:val="22"/>
          <w:szCs w:val="22"/>
          <w:lang w:val="en-US"/>
        </w:rPr>
        <w:t xml:space="preserve">T</w:t>
      </w:r>
      <w:r>
        <w:rPr>
          <w:rFonts w:ascii="DejaVu Serif" w:hAnsi="DejaVu Serif" w:eastAsia="DejaVu Serif" w:cs="DejaVu Serif"/>
          <w:sz w:val="22"/>
          <w:szCs w:val="22"/>
          <w:lang w:val="en-US"/>
        </w:rPr>
        <w:t xml:space="preserve">he tables 5-1, 5-2 and 5-3 are filled with the values displayed in the “Tab statistics” once </w:t>
      </w:r>
      <w:r>
        <w:rPr>
          <w:rFonts w:ascii="DejaVu Serif" w:hAnsi="DejaVu Serif" w:eastAsia="DejaVu Serif" w:cs="DejaVu Serif"/>
          <w:sz w:val="22"/>
          <w:szCs w:val="22"/>
          <w:lang w:val="en-US"/>
        </w:rPr>
        <w:t xml:space="preserve">one parameter among </w:t>
      </w:r>
      <w:r>
        <w:rPr>
          <w:rFonts w:ascii="DejaVu Serif" w:hAnsi="DejaVu Serif" w:eastAsia="DejaVu Serif" w:cs="DejaVu Serif"/>
          <w:sz w:val="22"/>
          <w:szCs w:val="22"/>
          <w:lang w:val="en-US"/>
        </w:rPr>
        <w:t xml:space="preserve">devZ</w:t>
      </w:r>
      <w:r>
        <w:rPr>
          <w:rFonts w:ascii="DejaVu Serif" w:hAnsi="DejaVu Serif" w:eastAsia="DejaVu Serif" w:cs="DejaVu Serif"/>
          <w:sz w:val="22"/>
          <w:szCs w:val="22"/>
          <w:lang w:val="en-US"/>
        </w:rPr>
        <w:t xml:space="preserve">, </w:t>
      </w:r>
      <w:r>
        <w:rPr>
          <w:rFonts w:ascii="DejaVu Serif" w:hAnsi="DejaVu Serif" w:eastAsia="DejaVu Serif" w:cs="DejaVu Serif"/>
          <w:sz w:val="22"/>
          <w:szCs w:val="22"/>
          <w:lang w:val="en-US"/>
        </w:rPr>
        <w:t xml:space="preserve">devSlopeX</w:t>
      </w:r>
      <w:r>
        <w:rPr>
          <w:rFonts w:ascii="DejaVu Serif" w:hAnsi="DejaVu Serif" w:eastAsia="DejaVu Serif" w:cs="DejaVu Serif"/>
          <w:sz w:val="22"/>
          <w:szCs w:val="22"/>
          <w:lang w:val="en-US"/>
        </w:rPr>
        <w:t xml:space="preserve"> and </w:t>
      </w:r>
      <w:r>
        <w:rPr>
          <w:rFonts w:ascii="DejaVu Serif" w:hAnsi="DejaVu Serif" w:eastAsia="DejaVu Serif" w:cs="DejaVu Serif"/>
          <w:sz w:val="22"/>
          <w:szCs w:val="22"/>
          <w:lang w:val="en-US"/>
        </w:rPr>
        <w:t xml:space="preserve">devSlopeY</w:t>
      </w:r>
      <w:r>
        <w:rPr>
          <w:rFonts w:ascii="DejaVu Serif" w:hAnsi="DejaVu Serif" w:eastAsia="DejaVu Serif" w:cs="DejaVu Serif"/>
          <w:sz w:val="22"/>
          <w:szCs w:val="22"/>
          <w:lang w:val="en-US"/>
        </w:rPr>
        <w:t xml:space="preserve"> is selected</w:t>
      </w:r>
      <w:r>
        <w:rPr>
          <w:rFonts w:ascii="DejaVu Serif" w:hAnsi="DejaVu Serif" w:eastAsia="DejaVu Serif" w:cs="DejaVu Serif"/>
          <w:sz w:val="22"/>
          <w:szCs w:val="22"/>
          <w:lang w:val="en-US"/>
        </w:rPr>
        <w:t xml:space="preserve">. Once again, the minimum and maximum values are highli</w:t>
      </w:r>
      <w:r>
        <w:rPr>
          <w:rFonts w:ascii="DejaVu Serif" w:hAnsi="DejaVu Serif" w:eastAsia="DejaVu Serif" w:cs="DejaVu Serif"/>
          <w:sz w:val="22"/>
          <w:szCs w:val="22"/>
          <w:lang w:val="en-US"/>
        </w:rPr>
        <w:t xml:space="preserve">gh</w:t>
      </w:r>
      <w:r>
        <w:rPr>
          <w:rFonts w:ascii="DejaVu Serif" w:hAnsi="DejaVu Serif" w:eastAsia="DejaVu Serif" w:cs="DejaVu Serif"/>
          <w:sz w:val="22"/>
          <w:szCs w:val="22"/>
          <w:lang w:val="en-US"/>
        </w:rPr>
        <w:t xml:space="preserve">ted in </w:t>
      </w:r>
      <w:r>
        <w:rPr>
          <w:rFonts w:ascii="DejaVu Serif" w:hAnsi="DejaVu Serif" w:eastAsia="DejaVu Serif" w:cs="DejaVu Serif"/>
          <w:i/>
          <w:iCs/>
          <w:sz w:val="22"/>
          <w:szCs w:val="22"/>
          <w:u w:val="single"/>
          <w:lang w:val="en-US"/>
        </w:rPr>
        <w:t xml:space="preserve">italic</w:t>
      </w:r>
      <w:r>
        <w:rPr>
          <w:rFonts w:ascii="DejaVu Serif" w:hAnsi="DejaVu Serif" w:eastAsia="DejaVu Serif" w:cs="DejaVu Serif"/>
          <w:sz w:val="22"/>
          <w:szCs w:val="22"/>
          <w:lang w:val="en-US"/>
        </w:rPr>
        <w:t xml:space="preserve"> and </w:t>
      </w:r>
      <w:r>
        <w:rPr>
          <w:rFonts w:ascii="DejaVu Serif" w:hAnsi="DejaVu Serif" w:eastAsia="DejaVu Serif" w:cs="DejaVu Serif"/>
          <w:b/>
          <w:bCs/>
          <w:sz w:val="22"/>
          <w:szCs w:val="22"/>
          <w:lang w:val="en-US"/>
        </w:rPr>
        <w:t xml:space="preserve">bold</w:t>
      </w:r>
      <w:r>
        <w:rPr>
          <w:rFonts w:ascii="DejaVu Serif" w:hAnsi="DejaVu Serif" w:eastAsia="DejaVu Serif" w:cs="DejaVu Serif"/>
          <w:sz w:val="22"/>
          <w:szCs w:val="22"/>
          <w:lang w:val="en-US"/>
        </w:rPr>
        <w:t xml:space="preserve">, respectively.</w:t>
      </w:r>
      <w:r>
        <w:rPr>
          <w:rFonts w:ascii="DejaVu Serif" w:hAnsi="DejaVu Serif" w:eastAsia="DejaVu Serif" w:cs="DejaVu Serif"/>
          <w:sz w:val="22"/>
          <w:szCs w:val="22"/>
          <w:lang w:val="en-US"/>
        </w:rPr>
      </w:r>
      <w:r>
        <w:rPr>
          <w:rFonts w:ascii="DejaVu Serif" w:hAnsi="DejaVu Serif" w:eastAsia="DejaVu Serif" w:cs="DejaVu Serif"/>
          <w:sz w:val="22"/>
          <w:szCs w:val="22"/>
          <w:lang w:val="en-US"/>
        </w:rPr>
      </w:r>
    </w:p>
    <w:p>
      <w:pPr>
        <w:pBdr/>
        <w:spacing/>
        <w:ind/>
        <w:rPr>
          <w:rFonts w:ascii="DejaVu Serif" w:hAnsi="DejaVu Serif" w:eastAsia="DejaVu Serif" w:cs="DejaVu Serif"/>
          <w:sz w:val="22"/>
          <w:szCs w:val="22"/>
          <w:lang w:val="en-US"/>
        </w:rPr>
      </w:pPr>
      <w:r>
        <w:rPr>
          <w:rFonts w:ascii="DejaVu Serif" w:hAnsi="DejaVu Serif" w:eastAsia="DejaVu Serif" w:cs="DejaVu Serif"/>
          <w:sz w:val="22"/>
          <w:szCs w:val="22"/>
          <w:lang w:val="en-US"/>
        </w:rPr>
      </w:r>
      <w:r>
        <w:rPr>
          <w:rFonts w:ascii="DejaVu Serif" w:hAnsi="DejaVu Serif" w:eastAsia="DejaVu Serif" w:cs="DejaVu Serif"/>
          <w:sz w:val="22"/>
          <w:szCs w:val="22"/>
          <w:lang w:val="en-US"/>
        </w:rPr>
      </w:r>
      <w:r>
        <w:rPr>
          <w:rFonts w:ascii="DejaVu Serif" w:hAnsi="DejaVu Serif" w:eastAsia="DejaVu Serif" w:cs="DejaVu Serif"/>
          <w:sz w:val="22"/>
          <w:szCs w:val="22"/>
          <w:lang w:val="en-US"/>
        </w:rPr>
      </w:r>
    </w:p>
    <w:p>
      <w:pPr>
        <w:pBdr/>
        <w:spacing/>
        <w:ind/>
        <w:rPr>
          <w:rFonts w:ascii="DejaVu Serif" w:hAnsi="DejaVu Serif" w:eastAsia="DejaVu Serif" w:cs="DejaVu Serif"/>
          <w:sz w:val="22"/>
          <w:szCs w:val="22"/>
          <w:lang w:val="en-US"/>
        </w:rPr>
      </w:pPr>
      <w:r>
        <w:rPr>
          <w:rFonts w:ascii="DejaVu Serif" w:hAnsi="DejaVu Serif" w:eastAsia="DejaVu Serif" w:cs="DejaVu Serif"/>
          <w:sz w:val="22"/>
          <w:szCs w:val="22"/>
          <w:lang w:val="en-US"/>
        </w:rPr>
        <w:br w:type="page" w:clear="all"/>
      </w:r>
      <w:r>
        <w:rPr>
          <w:rFonts w:ascii="DejaVu Serif" w:hAnsi="DejaVu Serif" w:eastAsia="DejaVu Serif" w:cs="DejaVu Serif"/>
          <w:sz w:val="22"/>
          <w:szCs w:val="22"/>
          <w:lang w:val="en-US"/>
        </w:rPr>
      </w:r>
      <w:r>
        <w:rPr>
          <w:rFonts w:ascii="DejaVu Serif" w:hAnsi="DejaVu Serif" w:eastAsia="DejaVu Serif" w:cs="DejaVu Serif"/>
          <w:sz w:val="22"/>
          <w:szCs w:val="22"/>
          <w:lang w:val="en-US"/>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416"/>
        <w:gridCol w:w="1416"/>
        <w:gridCol w:w="1415"/>
        <w:gridCol w:w="1699"/>
        <w:gridCol w:w="1699"/>
        <w:gridCol w:w="1413"/>
      </w:tblGrid>
      <w:tr>
        <w:trPr>
          <w:trHeight w:val="378"/>
        </w:trPr>
        <w:tc>
          <w:tcPr>
            <w:gridSpan w:val="6"/>
            <w:shd w:val="clear" w:color="ffffff" w:fill="ffffff"/>
            <w:tcBorders>
              <w:top w:val="single" w:color="c0c0c0" w:sz="4" w:space="0"/>
              <w:left w:val="single" w:color="c0c0c0" w:sz="4" w:space="0"/>
              <w:bottom w:val="single" w:color="000000" w:sz="4" w:space="0"/>
              <w:right w:val="single" w:color="c0c0c0" w:sz="4" w:space="0"/>
            </w:tcBorders>
            <w:tcW w:w="9068" w:type="dxa"/>
            <w:vAlign w:val="center"/>
            <w:vMerge w:val="restart"/>
            <w:textDirection w:val="lrTb"/>
            <w:noWrap w:val="false"/>
          </w:tcPr>
          <w:p>
            <w:pPr>
              <w:pStyle w:val="1284"/>
              <w:pBdr/>
              <w:spacing/>
              <w:ind/>
              <w:rPr>
                <w:rFonts w:ascii="DejaVu Serif" w:hAnsi="DejaVu Serif" w:cs="DejaVu Serif"/>
              </w:rPr>
            </w:pPr>
            <w:r>
              <w:rPr>
                <w:rFonts w:ascii="DejaVu Serif" w:hAnsi="DejaVu Serif" w:eastAsia="DejaVu Serif" w:cs="DejaVu Serif"/>
                <w:lang w:val="en-US"/>
              </w:rPr>
              <w:t xml:space="preserve">Tab 5-1. RMS z deviation (mm) from the ideal parabola</w:t>
            </w:r>
            <w:r>
              <w:rPr>
                <w:rFonts w:ascii="DejaVu Serif" w:hAnsi="DejaVu Serif" w:cs="DejaVu Serif"/>
              </w:rPr>
            </w:r>
            <w:r>
              <w:rPr>
                <w:rFonts w:ascii="DejaVu Serif" w:hAnsi="DejaVu Serif" w:cs="DejaVu Serif"/>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vMerge w:val="restart"/>
            <w:textDirection w:val="lrTb"/>
            <w:noWrap w:val="false"/>
          </w:tcPr>
          <w:p>
            <w:pPr>
              <w:pBdr/>
              <w:spacing/>
              <w:ind/>
              <w:jc w:val="center"/>
              <w:rPr>
                <w:rFonts w:hint="eastAsia" w:ascii="DejaVu Serif" w:hAnsi="DejaVu Serif" w:cs="DejaVu Serif"/>
                <w:sz w:val="22"/>
                <w:szCs w:val="22"/>
              </w:rPr>
            </w:pPr>
            <w:r>
              <w:rPr>
                <w:rFonts w:hint="eastAsia" w:ascii="DejaVu Serif" w:hAnsi="DejaVu Serif" w:eastAsia="DejaVu Serif" w:cs="DejaVu Serif"/>
                <w:sz w:val="22"/>
                <w:szCs w:val="22"/>
                <w:lang w:val="en-US"/>
              </w:rPr>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vMerge w:val="restart"/>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ENEA</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vMerge w:val="restart"/>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F-ISE</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701" w:type="dxa"/>
            <w:vAlign w:val="center"/>
            <w:vMerge w:val="restart"/>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DLR</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SANDIA</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5"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lang w:val="en-US"/>
              </w:rPr>
              <w:t xml:space="preserve">NREL</w:t>
            </w:r>
            <w:r>
              <w:rPr>
                <w:rFonts w:ascii="DejaVu Serif" w:hAnsi="DejaVu Serif" w:cs="DejaVu Serif"/>
                <w:sz w:val="22"/>
                <w:szCs w:val="22"/>
              </w:rPr>
            </w:r>
            <w:r>
              <w:rPr>
                <w:rFonts w:ascii="DejaVu Serif" w:hAnsi="DejaVu Serif" w:cs="DejaVu Serif"/>
                <w:sz w:val="22"/>
                <w:szCs w:val="22"/>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vMerge w:val="restart"/>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Inner#60</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vMerge w:val="restart"/>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0.47</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vMerge w:val="restart"/>
            <w:textDirection w:val="lrTb"/>
            <w:noWrap w:val="false"/>
          </w:tcPr>
          <w:p>
            <w:pPr>
              <w:pBdr/>
              <w:spacing/>
              <w:ind/>
              <w:jc w:val="center"/>
              <w:rPr>
                <w:rFonts w:hint="eastAsia" w:ascii="DejaVu Serif" w:hAnsi="DejaVu Serif" w:cs="DejaVu Serif"/>
                <w:b/>
                <w:bCs/>
                <w:sz w:val="22"/>
                <w:szCs w:val="22"/>
              </w:rPr>
            </w:pPr>
            <w:r>
              <w:rPr>
                <w:rFonts w:ascii="DejaVu Serif" w:hAnsi="DejaVu Serif" w:eastAsia="DejaVu Serif" w:cs="DejaVu Serif"/>
                <w:b/>
                <w:bCs/>
                <w:sz w:val="22"/>
                <w:szCs w:val="22"/>
                <w:lang w:val="en-US"/>
              </w:rPr>
              <w:t xml:space="preserve">0.64</w:t>
            </w:r>
            <w:r>
              <w:rPr>
                <w:rFonts w:hint="eastAsia" w:ascii="DejaVu Serif" w:hAnsi="DejaVu Serif" w:cs="DejaVu Serif"/>
                <w:b/>
                <w:bCs/>
                <w:sz w:val="22"/>
                <w:szCs w:val="22"/>
              </w:rPr>
            </w:r>
            <w:r>
              <w:rPr>
                <w:rFonts w:hint="eastAsia" w:ascii="DejaVu Serif" w:hAnsi="DejaVu Serif" w:cs="DejaVu Serif"/>
                <w:b/>
                <w:bCs/>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701" w:type="dxa"/>
            <w:vAlign w:val="center"/>
            <w:vMerge w:val="restart"/>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0.50</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i/>
                <w:iCs/>
                <w:sz w:val="22"/>
                <w:szCs w:val="22"/>
                <w:u w:val="single"/>
              </w:rPr>
            </w:pPr>
            <w:r>
              <w:rPr>
                <w:rFonts w:ascii="DejaVu Serif" w:hAnsi="DejaVu Serif" w:eastAsia="DejaVu Serif" w:cs="DejaVu Serif"/>
                <w:i/>
                <w:iCs/>
                <w:sz w:val="22"/>
                <w:szCs w:val="22"/>
                <w:u w:val="single"/>
                <w:lang w:val="en-US"/>
              </w:rPr>
              <w:t xml:space="preserve">0.39</w:t>
            </w:r>
            <w:r>
              <w:rPr>
                <w:rFonts w:hint="eastAsia" w:ascii="DejaVu Serif" w:hAnsi="DejaVu Serif" w:cs="DejaVu Serif"/>
                <w:i/>
                <w:iCs/>
                <w:sz w:val="22"/>
                <w:szCs w:val="22"/>
                <w:u w:val="single"/>
              </w:rPr>
            </w:r>
            <w:r>
              <w:rPr>
                <w:rFonts w:hint="eastAsia" w:ascii="DejaVu Serif" w:hAnsi="DejaVu Serif" w:cs="DejaVu Serif"/>
                <w:i/>
                <w:iCs/>
                <w:sz w:val="22"/>
                <w:szCs w:val="22"/>
                <w:u w:val="single"/>
              </w:rPr>
            </w:r>
          </w:p>
        </w:tc>
        <w:tc>
          <w:tcPr>
            <w:shd w:val="clear" w:color="ffffff" w:fill="ffffff"/>
            <w:tcBorders>
              <w:top w:val="single" w:color="c0c0c0" w:sz="4" w:space="0"/>
              <w:left w:val="single" w:color="c0c0c0" w:sz="4" w:space="0"/>
              <w:bottom w:val="single" w:color="000000" w:sz="4" w:space="0"/>
              <w:right w:val="single" w:color="c0c0c0" w:sz="4" w:space="0"/>
            </w:tcBorders>
            <w:tcW w:w="1415"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lang w:val="en-US"/>
              </w:rPr>
            </w:r>
            <w:r>
              <w:rPr>
                <w:rFonts w:ascii="DejaVu Serif" w:hAnsi="DejaVu Serif" w:cs="DejaVu Serif"/>
                <w:sz w:val="22"/>
                <w:szCs w:val="22"/>
              </w:rPr>
            </w:r>
            <w:r>
              <w:rPr>
                <w:rFonts w:ascii="DejaVu Serif" w:hAnsi="DejaVu Serif" w:cs="DejaVu Serif"/>
                <w:sz w:val="22"/>
                <w:szCs w:val="22"/>
              </w:rPr>
            </w:r>
          </w:p>
        </w:tc>
      </w:tr>
      <w:tr>
        <w:trPr>
          <w:trHeight w:val="241"/>
        </w:trPr>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Inner#61</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textDirection w:val="lrTb"/>
            <w:noWrap w:val="false"/>
          </w:tcPr>
          <w:p>
            <w:pPr>
              <w:pBdr/>
              <w:spacing/>
              <w:ind/>
              <w:jc w:val="center"/>
              <w:rPr>
                <w:rFonts w:hint="eastAsia" w:ascii="DejaVu Serif" w:hAnsi="DejaVu Serif" w:cs="DejaVu Serif"/>
                <w:i/>
                <w:iCs/>
                <w:sz w:val="22"/>
                <w:szCs w:val="22"/>
                <w:u w:val="single"/>
              </w:rPr>
            </w:pPr>
            <w:r>
              <w:rPr>
                <w:rFonts w:ascii="DejaVu Serif" w:hAnsi="DejaVu Serif" w:eastAsia="DejaVu Serif" w:cs="DejaVu Serif"/>
                <w:i/>
                <w:iCs/>
                <w:sz w:val="22"/>
                <w:szCs w:val="22"/>
                <w:u w:val="single"/>
                <w:lang w:val="en-US"/>
              </w:rPr>
              <w:t xml:space="preserve">0.50</w:t>
            </w:r>
            <w:r>
              <w:rPr>
                <w:rFonts w:hint="eastAsia" w:ascii="DejaVu Serif" w:hAnsi="DejaVu Serif" w:cs="DejaVu Serif"/>
                <w:i/>
                <w:iCs/>
                <w:sz w:val="22"/>
                <w:szCs w:val="22"/>
                <w:u w:val="single"/>
              </w:rPr>
            </w:r>
            <w:r>
              <w:rPr>
                <w:rFonts w:hint="eastAsia" w:ascii="DejaVu Serif" w:hAnsi="DejaVu Serif" w:cs="DejaVu Serif"/>
                <w:i/>
                <w:iCs/>
                <w:sz w:val="22"/>
                <w:szCs w:val="22"/>
                <w:u w:val="single"/>
              </w:rPr>
            </w:r>
          </w:p>
        </w:tc>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textDirection w:val="lrTb"/>
            <w:noWrap w:val="false"/>
          </w:tcPr>
          <w:p>
            <w:pPr>
              <w:pBdr/>
              <w:spacing/>
              <w:ind/>
              <w:jc w:val="center"/>
              <w:rPr>
                <w:rFonts w:hint="eastAsia" w:ascii="DejaVu Serif" w:hAnsi="DejaVu Serif" w:cs="DejaVu Serif"/>
                <w:b/>
                <w:bCs/>
                <w:sz w:val="22"/>
                <w:szCs w:val="22"/>
              </w:rPr>
            </w:pPr>
            <w:r>
              <w:rPr>
                <w:rFonts w:ascii="DejaVu Serif" w:hAnsi="DejaVu Serif" w:eastAsia="DejaVu Serif" w:cs="DejaVu Serif"/>
                <w:b/>
                <w:bCs/>
                <w:sz w:val="22"/>
                <w:szCs w:val="22"/>
                <w:lang w:val="en-US"/>
              </w:rPr>
              <w:t xml:space="preserve">0.72</w:t>
            </w:r>
            <w:r>
              <w:rPr>
                <w:rFonts w:hint="eastAsia" w:ascii="DejaVu Serif" w:hAnsi="DejaVu Serif" w:cs="DejaVu Serif"/>
                <w:b/>
                <w:bCs/>
                <w:sz w:val="22"/>
                <w:szCs w:val="22"/>
              </w:rPr>
            </w:r>
            <w:r>
              <w:rPr>
                <w:rFonts w:hint="eastAsia" w:ascii="DejaVu Serif" w:hAnsi="DejaVu Serif" w:cs="DejaVu Serif"/>
                <w:b/>
                <w:bCs/>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0.52</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0.52</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5"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lang w:val="en-US"/>
              </w:rPr>
            </w:r>
            <w:r>
              <w:rPr>
                <w:rFonts w:ascii="DejaVu Serif" w:hAnsi="DejaVu Serif" w:cs="DejaVu Serif"/>
                <w:sz w:val="22"/>
                <w:szCs w:val="22"/>
              </w:rPr>
            </w:r>
            <w:r>
              <w:rPr>
                <w:rFonts w:ascii="DejaVu Serif" w:hAnsi="DejaVu Serif" w:cs="DejaVu Serif"/>
                <w:sz w:val="22"/>
                <w:szCs w:val="22"/>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Inner#62</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0.41</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vAlign w:val="center"/>
            <w:textDirection w:val="lrTb"/>
            <w:noWrap w:val="false"/>
          </w:tcPr>
          <w:p>
            <w:pPr>
              <w:pBdr/>
              <w:spacing/>
              <w:ind/>
              <w:jc w:val="center"/>
              <w:rPr>
                <w:rFonts w:hint="eastAsia" w:ascii="DejaVu Serif" w:hAnsi="DejaVu Serif" w:cs="DejaVu Serif"/>
                <w:b/>
                <w:bCs/>
                <w:sz w:val="22"/>
                <w:szCs w:val="22"/>
              </w:rPr>
            </w:pPr>
            <w:r>
              <w:rPr>
                <w:rFonts w:ascii="DejaVu Serif" w:hAnsi="DejaVu Serif" w:eastAsia="DejaVu Serif" w:cs="DejaVu Serif"/>
                <w:b/>
                <w:bCs/>
                <w:sz w:val="22"/>
                <w:szCs w:val="22"/>
                <w:lang w:val="en-US"/>
              </w:rPr>
              <w:t xml:space="preserve">0.53</w:t>
            </w:r>
            <w:r>
              <w:rPr>
                <w:rFonts w:hint="eastAsia" w:ascii="DejaVu Serif" w:hAnsi="DejaVu Serif" w:cs="DejaVu Serif"/>
                <w:b/>
                <w:bCs/>
                <w:sz w:val="22"/>
                <w:szCs w:val="22"/>
              </w:rPr>
            </w:r>
            <w:r>
              <w:rPr>
                <w:rFonts w:hint="eastAsia" w:ascii="DejaVu Serif" w:hAnsi="DejaVu Serif" w:cs="DejaVu Serif"/>
                <w:b/>
                <w:bCs/>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0.44</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i/>
                <w:iCs/>
                <w:sz w:val="22"/>
                <w:szCs w:val="22"/>
                <w:u w:val="single"/>
              </w:rPr>
            </w:pPr>
            <w:r>
              <w:rPr>
                <w:rFonts w:ascii="DejaVu Serif" w:hAnsi="DejaVu Serif" w:eastAsia="DejaVu Serif" w:cs="DejaVu Serif"/>
                <w:i/>
                <w:iCs/>
                <w:sz w:val="22"/>
                <w:szCs w:val="22"/>
                <w:u w:val="single"/>
                <w:lang w:val="en-US"/>
              </w:rPr>
              <w:t xml:space="preserve">0.29</w:t>
            </w:r>
            <w:r>
              <w:rPr>
                <w:rFonts w:hint="eastAsia" w:ascii="DejaVu Serif" w:hAnsi="DejaVu Serif" w:cs="DejaVu Serif"/>
                <w:i/>
                <w:iCs/>
                <w:sz w:val="22"/>
                <w:szCs w:val="22"/>
                <w:u w:val="single"/>
              </w:rPr>
            </w:r>
            <w:r>
              <w:rPr>
                <w:rFonts w:hint="eastAsia" w:ascii="DejaVu Serif" w:hAnsi="DejaVu Serif" w:cs="DejaVu Serif"/>
                <w:i/>
                <w:iCs/>
                <w:sz w:val="22"/>
                <w:szCs w:val="22"/>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1415"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lang w:val="en-US"/>
              </w:rPr>
            </w:r>
            <w:r>
              <w:rPr>
                <w:rFonts w:ascii="DejaVu Serif" w:hAnsi="DejaVu Serif" w:cs="DejaVu Serif"/>
                <w:sz w:val="22"/>
                <w:szCs w:val="22"/>
              </w:rPr>
            </w:r>
            <w:r>
              <w:rPr>
                <w:rFonts w:ascii="DejaVu Serif" w:hAnsi="DejaVu Serif" w:cs="DejaVu Serif"/>
                <w:sz w:val="22"/>
                <w:szCs w:val="22"/>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Outer#93</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hint="eastAsia" w:ascii="DejaVu Serif" w:hAnsi="DejaVu Serif" w:cs="DejaVu Serif"/>
                <w:b/>
                <w:bCs/>
                <w:sz w:val="22"/>
                <w:szCs w:val="22"/>
              </w:rPr>
            </w:pPr>
            <w:r>
              <w:rPr>
                <w:rFonts w:ascii="DejaVu Serif" w:hAnsi="DejaVu Serif" w:eastAsia="DejaVu Serif" w:cs="DejaVu Serif"/>
                <w:b/>
                <w:bCs/>
                <w:sz w:val="22"/>
                <w:szCs w:val="22"/>
                <w:lang w:val="en-US"/>
              </w:rPr>
              <w:t xml:space="preserve">0.72</w:t>
            </w:r>
            <w:r>
              <w:rPr>
                <w:rFonts w:hint="eastAsia" w:ascii="DejaVu Serif" w:hAnsi="DejaVu Serif" w:cs="DejaVu Serif"/>
                <w:b/>
                <w:bCs/>
                <w:sz w:val="22"/>
                <w:szCs w:val="22"/>
              </w:rPr>
            </w:r>
            <w:r>
              <w:rPr>
                <w:rFonts w:hint="eastAsia" w:ascii="DejaVu Serif" w:hAnsi="DejaVu Serif" w:cs="DejaVu Serif"/>
                <w:b/>
                <w:bCs/>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0.36</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0.55</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i/>
                <w:iCs/>
                <w:sz w:val="22"/>
                <w:szCs w:val="22"/>
                <w:u w:val="single"/>
              </w:rPr>
            </w:pPr>
            <w:r>
              <w:rPr>
                <w:rFonts w:ascii="DejaVu Serif" w:hAnsi="DejaVu Serif" w:eastAsia="DejaVu Serif" w:cs="DejaVu Serif"/>
                <w:i/>
                <w:iCs/>
                <w:sz w:val="22"/>
                <w:szCs w:val="22"/>
                <w:u w:val="single"/>
                <w:lang w:val="en-US"/>
              </w:rPr>
              <w:t xml:space="preserve">0.22</w:t>
            </w:r>
            <w:r>
              <w:rPr>
                <w:rFonts w:hint="eastAsia" w:ascii="DejaVu Serif" w:hAnsi="DejaVu Serif" w:cs="DejaVu Serif"/>
                <w:i/>
                <w:iCs/>
                <w:sz w:val="22"/>
                <w:szCs w:val="22"/>
                <w:u w:val="single"/>
              </w:rPr>
            </w:r>
            <w:r>
              <w:rPr>
                <w:rFonts w:hint="eastAsia" w:ascii="DejaVu Serif" w:hAnsi="DejaVu Serif" w:cs="DejaVu Serif"/>
                <w:i/>
                <w:iCs/>
                <w:sz w:val="22"/>
                <w:szCs w:val="22"/>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1415"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lang w:val="en-US"/>
              </w:rPr>
            </w:r>
            <w:r>
              <w:rPr>
                <w:rFonts w:ascii="DejaVu Serif" w:hAnsi="DejaVu Serif" w:cs="DejaVu Serif"/>
                <w:sz w:val="22"/>
                <w:szCs w:val="22"/>
              </w:rPr>
            </w:r>
            <w:r>
              <w:rPr>
                <w:rFonts w:ascii="DejaVu Serif" w:hAnsi="DejaVu Serif" w:cs="DejaVu Serif"/>
                <w:sz w:val="22"/>
                <w:szCs w:val="22"/>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Outer#97</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hint="eastAsia" w:ascii="DejaVu Serif" w:hAnsi="DejaVu Serif" w:cs="DejaVu Serif"/>
                <w:b/>
                <w:bCs/>
                <w:sz w:val="22"/>
                <w:szCs w:val="22"/>
              </w:rPr>
            </w:pPr>
            <w:r>
              <w:rPr>
                <w:rFonts w:ascii="DejaVu Serif" w:hAnsi="DejaVu Serif" w:eastAsia="DejaVu Serif" w:cs="DejaVu Serif"/>
                <w:b/>
                <w:bCs/>
                <w:sz w:val="22"/>
                <w:szCs w:val="22"/>
                <w:lang w:val="en-US"/>
              </w:rPr>
              <w:t xml:space="preserve">0.68</w:t>
            </w:r>
            <w:r>
              <w:rPr>
                <w:rFonts w:hint="eastAsia" w:ascii="DejaVu Serif" w:hAnsi="DejaVu Serif" w:cs="DejaVu Serif"/>
                <w:b/>
                <w:bCs/>
                <w:sz w:val="22"/>
                <w:szCs w:val="22"/>
              </w:rPr>
            </w:r>
            <w:r>
              <w:rPr>
                <w:rFonts w:hint="eastAsia" w:ascii="DejaVu Serif" w:hAnsi="DejaVu Serif" w:cs="DejaVu Serif"/>
                <w:b/>
                <w:bCs/>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0.39</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0.50</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i/>
                <w:iCs/>
                <w:sz w:val="22"/>
                <w:szCs w:val="22"/>
                <w:u w:val="single"/>
              </w:rPr>
            </w:pPr>
            <w:r>
              <w:rPr>
                <w:rFonts w:ascii="DejaVu Serif" w:hAnsi="DejaVu Serif" w:eastAsia="DejaVu Serif" w:cs="DejaVu Serif"/>
                <w:i/>
                <w:iCs/>
                <w:sz w:val="22"/>
                <w:szCs w:val="22"/>
                <w:u w:val="single"/>
                <w:lang w:val="en-US"/>
              </w:rPr>
              <w:t xml:space="preserve">0.31</w:t>
            </w:r>
            <w:r>
              <w:rPr>
                <w:rFonts w:hint="eastAsia" w:ascii="DejaVu Serif" w:hAnsi="DejaVu Serif" w:cs="DejaVu Serif"/>
                <w:i/>
                <w:iCs/>
                <w:sz w:val="22"/>
                <w:szCs w:val="22"/>
                <w:u w:val="single"/>
              </w:rPr>
            </w:r>
            <w:r>
              <w:rPr>
                <w:rFonts w:hint="eastAsia" w:ascii="DejaVu Serif" w:hAnsi="DejaVu Serif" w:cs="DejaVu Serif"/>
                <w:i/>
                <w:iCs/>
                <w:sz w:val="22"/>
                <w:szCs w:val="22"/>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1415"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lang w:val="en-US"/>
              </w:rPr>
            </w:r>
            <w:r>
              <w:rPr>
                <w:rFonts w:ascii="DejaVu Serif" w:hAnsi="DejaVu Serif" w:cs="DejaVu Serif"/>
                <w:sz w:val="22"/>
                <w:szCs w:val="22"/>
              </w:rPr>
            </w:r>
            <w:r>
              <w:rPr>
                <w:rFonts w:ascii="DejaVu Serif" w:hAnsi="DejaVu Serif" w:cs="DejaVu Serif"/>
                <w:sz w:val="22"/>
                <w:szCs w:val="22"/>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Outer#99</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hint="eastAsia" w:ascii="DejaVu Serif" w:hAnsi="DejaVu Serif" w:cs="DejaVu Serif"/>
                <w:b/>
                <w:bCs/>
                <w:sz w:val="22"/>
                <w:szCs w:val="22"/>
              </w:rPr>
            </w:pPr>
            <w:r>
              <w:rPr>
                <w:rFonts w:ascii="DejaVu Serif" w:hAnsi="DejaVu Serif" w:eastAsia="DejaVu Serif" w:cs="DejaVu Serif"/>
                <w:b/>
                <w:bCs/>
                <w:sz w:val="22"/>
                <w:szCs w:val="22"/>
                <w:lang w:val="en-US"/>
              </w:rPr>
              <w:t xml:space="preserve">0.80</w:t>
            </w:r>
            <w:r>
              <w:rPr>
                <w:rFonts w:hint="eastAsia" w:ascii="DejaVu Serif" w:hAnsi="DejaVu Serif" w:cs="DejaVu Serif"/>
                <w:b/>
                <w:bCs/>
                <w:sz w:val="22"/>
                <w:szCs w:val="22"/>
              </w:rPr>
            </w:r>
            <w:r>
              <w:rPr>
                <w:rFonts w:hint="eastAsia" w:ascii="DejaVu Serif" w:hAnsi="DejaVu Serif" w:cs="DejaVu Serif"/>
                <w:b/>
                <w:bCs/>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0.41</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0.55</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i/>
                <w:iCs/>
                <w:sz w:val="22"/>
                <w:szCs w:val="22"/>
                <w:u w:val="single"/>
              </w:rPr>
            </w:pPr>
            <w:r>
              <w:rPr>
                <w:rFonts w:ascii="DejaVu Serif" w:hAnsi="DejaVu Serif" w:eastAsia="DejaVu Serif" w:cs="DejaVu Serif"/>
                <w:i/>
                <w:iCs/>
                <w:sz w:val="22"/>
                <w:szCs w:val="22"/>
                <w:u w:val="single"/>
                <w:lang w:val="en-US"/>
              </w:rPr>
              <w:t xml:space="preserve">0.19</w:t>
            </w:r>
            <w:r>
              <w:rPr>
                <w:rFonts w:hint="eastAsia" w:ascii="DejaVu Serif" w:hAnsi="DejaVu Serif" w:cs="DejaVu Serif"/>
                <w:i/>
                <w:iCs/>
                <w:sz w:val="22"/>
                <w:szCs w:val="22"/>
                <w:u w:val="single"/>
              </w:rPr>
            </w:r>
            <w:r>
              <w:rPr>
                <w:rFonts w:hint="eastAsia" w:ascii="DejaVu Serif" w:hAnsi="DejaVu Serif" w:cs="DejaVu Serif"/>
                <w:i/>
                <w:iCs/>
                <w:sz w:val="22"/>
                <w:szCs w:val="22"/>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1415"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lang w:val="en-US"/>
              </w:rPr>
            </w:r>
            <w:r>
              <w:rPr>
                <w:rFonts w:ascii="DejaVu Serif" w:hAnsi="DejaVu Serif" w:cs="DejaVu Serif"/>
                <w:sz w:val="22"/>
                <w:szCs w:val="22"/>
              </w:rPr>
            </w:r>
            <w:r>
              <w:rPr>
                <w:rFonts w:ascii="DejaVu Serif" w:hAnsi="DejaVu Serif" w:cs="DejaVu Serif"/>
                <w:sz w:val="22"/>
                <w:szCs w:val="22"/>
              </w:rPr>
            </w:r>
          </w:p>
        </w:tc>
      </w:tr>
    </w:tbl>
    <w:p>
      <w:pPr>
        <w:pBdr/>
        <w:spacing/>
        <w:ind/>
        <w:rPr>
          <w:rFonts w:ascii="DejaVu Serif" w:hAnsi="DejaVu Serif" w:cs="DejaVu Serif"/>
        </w:rPr>
      </w:pPr>
      <w:r>
        <w:rPr>
          <w:rFonts w:ascii="DejaVu Serif" w:hAnsi="DejaVu Serif" w:eastAsia="DejaVu Serif" w:cs="DejaVu Serif"/>
          <w:lang w:val="en-US"/>
        </w:rPr>
      </w:r>
      <w:r>
        <w:rPr>
          <w:rFonts w:ascii="DejaVu Serif" w:hAnsi="DejaVu Serif" w:cs="DejaVu Serif"/>
        </w:rPr>
      </w:r>
      <w:r>
        <w:rPr>
          <w:rFonts w:ascii="DejaVu Serif" w:hAnsi="DejaVu Serif" w:cs="DejaVu Serif"/>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416"/>
        <w:gridCol w:w="1416"/>
        <w:gridCol w:w="1415"/>
        <w:gridCol w:w="1699"/>
        <w:gridCol w:w="1699"/>
        <w:gridCol w:w="1413"/>
      </w:tblGrid>
      <w:tr>
        <w:trPr>
          <w:trHeight w:val="378"/>
        </w:trPr>
        <w:tc>
          <w:tcPr>
            <w:gridSpan w:val="6"/>
            <w:shd w:val="clear" w:color="ffffff" w:fill="ffffff"/>
            <w:tcBorders>
              <w:top w:val="single" w:color="c0c0c0" w:sz="4" w:space="0"/>
              <w:left w:val="single" w:color="c0c0c0" w:sz="4" w:space="0"/>
              <w:bottom w:val="single" w:color="000000" w:sz="4" w:space="0"/>
              <w:right w:val="single" w:color="c0c0c0" w:sz="4" w:space="0"/>
            </w:tcBorders>
            <w:tcW w:w="9068" w:type="dxa"/>
            <w:vAlign w:val="center"/>
            <w:vMerge w:val="restart"/>
            <w:textDirection w:val="lrTb"/>
            <w:noWrap w:val="false"/>
          </w:tcPr>
          <w:p>
            <w:pPr>
              <w:pStyle w:val="1284"/>
              <w:pBdr/>
              <w:spacing/>
              <w:ind/>
              <w:rPr>
                <w:rFonts w:ascii="DejaVu Serif" w:hAnsi="DejaVu Serif" w:cs="DejaVu Serif"/>
              </w:rPr>
            </w:pPr>
            <w:r>
              <w:rPr>
                <w:rFonts w:ascii="DejaVu Serif" w:hAnsi="DejaVu Serif" w:eastAsia="DejaVu Serif" w:cs="DejaVu Serif"/>
                <w:lang w:val="en-US"/>
              </w:rPr>
              <w:t xml:space="preserve">Tab 5-2. RMS </w:t>
            </w:r>
            <w:r>
              <w:rPr>
                <w:rFonts w:ascii="DejaVu Serif" w:hAnsi="DejaVu Serif" w:eastAsia="DejaVu Serif" w:cs="DejaVu Serif"/>
                <w:lang w:val="en-US"/>
              </w:rPr>
              <w:t xml:space="preserve">slopeX</w:t>
            </w:r>
            <w:r>
              <w:rPr>
                <w:rFonts w:ascii="DejaVu Serif" w:hAnsi="DejaVu Serif" w:eastAsia="DejaVu Serif" w:cs="DejaVu Serif"/>
                <w:lang w:val="en-US"/>
              </w:rPr>
              <w:t xml:space="preserve"> deviation (mrad) from the ideal parabola</w:t>
            </w:r>
            <w:r>
              <w:rPr>
                <w:rFonts w:ascii="DejaVu Serif" w:hAnsi="DejaVu Serif" w:cs="DejaVu Serif"/>
              </w:rPr>
            </w:r>
            <w:r>
              <w:rPr>
                <w:rFonts w:ascii="DejaVu Serif" w:hAnsi="DejaVu Serif" w:cs="DejaVu Serif"/>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vMerge w:val="restart"/>
            <w:textDirection w:val="lrTb"/>
            <w:noWrap w:val="false"/>
          </w:tcPr>
          <w:p>
            <w:pPr>
              <w:pBdr/>
              <w:spacing/>
              <w:ind/>
              <w:jc w:val="center"/>
              <w:rPr>
                <w:rFonts w:hint="eastAsia" w:ascii="DejaVu Serif" w:hAnsi="DejaVu Serif" w:cs="DejaVu Serif"/>
                <w:sz w:val="22"/>
                <w:szCs w:val="22"/>
              </w:rPr>
            </w:pPr>
            <w:r>
              <w:rPr>
                <w:rFonts w:hint="eastAsia" w:ascii="DejaVu Serif" w:hAnsi="DejaVu Serif" w:eastAsia="DejaVu Serif" w:cs="DejaVu Serif"/>
                <w:sz w:val="22"/>
                <w:szCs w:val="22"/>
                <w:lang w:val="en-US"/>
              </w:rPr>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vMerge w:val="restart"/>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ENEA</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vMerge w:val="restart"/>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F-ISE</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701" w:type="dxa"/>
            <w:vAlign w:val="center"/>
            <w:vMerge w:val="restart"/>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DLR</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SANDIA</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5"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lang w:val="en-US"/>
              </w:rPr>
              <w:t xml:space="preserve">NREL</w:t>
            </w:r>
            <w:r>
              <w:rPr>
                <w:rFonts w:ascii="DejaVu Serif" w:hAnsi="DejaVu Serif" w:cs="DejaVu Serif"/>
                <w:sz w:val="22"/>
                <w:szCs w:val="22"/>
              </w:rPr>
            </w:r>
            <w:r>
              <w:rPr>
                <w:rFonts w:ascii="DejaVu Serif" w:hAnsi="DejaVu Serif" w:cs="DejaVu Serif"/>
                <w:sz w:val="22"/>
                <w:szCs w:val="22"/>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vMerge w:val="restart"/>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Inner#60</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vMerge w:val="restart"/>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2.63</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vMerge w:val="restart"/>
            <w:textDirection w:val="lrTb"/>
            <w:noWrap w:val="false"/>
          </w:tcPr>
          <w:p>
            <w:pPr>
              <w:pBdr/>
              <w:spacing/>
              <w:ind/>
              <w:jc w:val="center"/>
              <w:rPr>
                <w:rFonts w:hint="eastAsia" w:ascii="DejaVu Serif" w:hAnsi="DejaVu Serif" w:cs="DejaVu Serif"/>
                <w:b/>
                <w:bCs/>
                <w:sz w:val="22"/>
                <w:szCs w:val="22"/>
              </w:rPr>
            </w:pPr>
            <w:r>
              <w:rPr>
                <w:rFonts w:ascii="DejaVu Serif" w:hAnsi="DejaVu Serif" w:eastAsia="DejaVu Serif" w:cs="DejaVu Serif"/>
                <w:b/>
                <w:bCs/>
                <w:sz w:val="22"/>
                <w:szCs w:val="22"/>
                <w:lang w:val="en-US"/>
              </w:rPr>
              <w:t xml:space="preserve">2.98</w:t>
            </w:r>
            <w:r>
              <w:rPr>
                <w:rFonts w:hint="eastAsia" w:ascii="DejaVu Serif" w:hAnsi="DejaVu Serif" w:cs="DejaVu Serif"/>
                <w:b/>
                <w:bCs/>
                <w:sz w:val="22"/>
                <w:szCs w:val="22"/>
              </w:rPr>
            </w:r>
            <w:r>
              <w:rPr>
                <w:rFonts w:hint="eastAsia" w:ascii="DejaVu Serif" w:hAnsi="DejaVu Serif" w:cs="DejaVu Serif"/>
                <w:b/>
                <w:bCs/>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701" w:type="dxa"/>
            <w:vAlign w:val="center"/>
            <w:vMerge w:val="restart"/>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2.84</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2.79</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5" w:type="dxa"/>
            <w:vAlign w:val="center"/>
            <w:textDirection w:val="lrTb"/>
            <w:noWrap w:val="false"/>
          </w:tcPr>
          <w:p>
            <w:pPr>
              <w:pBdr/>
              <w:spacing/>
              <w:ind/>
              <w:jc w:val="center"/>
              <w:rPr>
                <w:rFonts w:ascii="DejaVu Serif" w:hAnsi="DejaVu Serif" w:cs="DejaVu Serif"/>
                <w:bCs/>
                <w:i/>
                <w:sz w:val="22"/>
                <w:szCs w:val="22"/>
                <w:u w:val="single"/>
              </w:rPr>
            </w:pPr>
            <w:r>
              <w:rPr>
                <w:rFonts w:ascii="DejaVu Serif" w:hAnsi="DejaVu Serif" w:eastAsia="DejaVu Serif" w:cs="DejaVu Serif"/>
                <w:i/>
                <w:iCs/>
                <w:sz w:val="22"/>
                <w:szCs w:val="22"/>
                <w:u w:val="single"/>
                <w:lang w:val="en-US"/>
              </w:rPr>
              <w:t xml:space="preserve">1.94</w:t>
            </w:r>
            <w:r>
              <w:rPr>
                <w:rFonts w:ascii="DejaVu Serif" w:hAnsi="DejaVu Serif" w:cs="DejaVu Serif"/>
                <w:bCs/>
                <w:i/>
                <w:sz w:val="22"/>
                <w:szCs w:val="22"/>
                <w:u w:val="single"/>
              </w:rPr>
            </w:r>
            <w:r>
              <w:rPr>
                <w:rFonts w:ascii="DejaVu Serif" w:hAnsi="DejaVu Serif" w:cs="DejaVu Serif"/>
                <w:bCs/>
                <w:i/>
                <w:sz w:val="22"/>
                <w:szCs w:val="22"/>
                <w:u w:val="single"/>
              </w:rPr>
            </w:r>
          </w:p>
        </w:tc>
      </w:tr>
      <w:tr>
        <w:trPr>
          <w:trHeight w:val="241"/>
        </w:trPr>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Inner#61</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textDirection w:val="lrTb"/>
            <w:noWrap w:val="false"/>
          </w:tcPr>
          <w:p>
            <w:pPr>
              <w:pBdr/>
              <w:spacing/>
              <w:ind/>
              <w:jc w:val="center"/>
              <w:rPr>
                <w:rFonts w:hint="eastAsia" w:ascii="DejaVu Serif" w:hAnsi="DejaVu Serif" w:cs="DejaVu Serif"/>
                <w:i/>
                <w:iCs/>
                <w:sz w:val="22"/>
                <w:szCs w:val="22"/>
                <w:u w:val="single"/>
              </w:rPr>
            </w:pPr>
            <w:r>
              <w:rPr>
                <w:rFonts w:ascii="DejaVu Serif" w:hAnsi="DejaVu Serif" w:eastAsia="DejaVu Serif" w:cs="DejaVu Serif"/>
                <w:i/>
                <w:iCs/>
                <w:sz w:val="22"/>
                <w:szCs w:val="22"/>
                <w:u w:val="single"/>
                <w:lang w:val="en-US"/>
              </w:rPr>
              <w:t xml:space="preserve">2.63</w:t>
            </w:r>
            <w:r>
              <w:rPr>
                <w:rFonts w:hint="eastAsia" w:ascii="DejaVu Serif" w:hAnsi="DejaVu Serif" w:cs="DejaVu Serif"/>
                <w:i/>
                <w:iCs/>
                <w:sz w:val="22"/>
                <w:szCs w:val="22"/>
                <w:u w:val="single"/>
              </w:rPr>
            </w:r>
            <w:r>
              <w:rPr>
                <w:rFonts w:hint="eastAsia" w:ascii="DejaVu Serif" w:hAnsi="DejaVu Serif" w:cs="DejaVu Serif"/>
                <w:i/>
                <w:iCs/>
                <w:sz w:val="22"/>
                <w:szCs w:val="22"/>
                <w:u w:val="single"/>
              </w:rPr>
            </w:r>
          </w:p>
        </w:tc>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3.07</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b/>
                <w:bCs/>
                <w:sz w:val="22"/>
                <w:szCs w:val="22"/>
              </w:rPr>
            </w:pPr>
            <w:r>
              <w:rPr>
                <w:rFonts w:ascii="DejaVu Serif" w:hAnsi="DejaVu Serif" w:eastAsia="DejaVu Serif" w:cs="DejaVu Serif"/>
                <w:b/>
                <w:bCs/>
                <w:sz w:val="22"/>
                <w:szCs w:val="22"/>
                <w:lang w:val="en-US"/>
              </w:rPr>
              <w:t xml:space="preserve">4.04</w:t>
            </w:r>
            <w:r>
              <w:rPr>
                <w:rFonts w:hint="eastAsia" w:ascii="DejaVu Serif" w:hAnsi="DejaVu Serif" w:cs="DejaVu Serif"/>
                <w:b/>
                <w:bCs/>
                <w:sz w:val="22"/>
                <w:szCs w:val="22"/>
              </w:rPr>
            </w:r>
            <w:r>
              <w:rPr>
                <w:rFonts w:hint="eastAsia" w:ascii="DejaVu Serif" w:hAnsi="DejaVu Serif" w:cs="DejaVu Serif"/>
                <w:b/>
                <w:bCs/>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3.08</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5"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lang w:val="en-US"/>
              </w:rPr>
            </w:r>
            <w:r>
              <w:rPr>
                <w:rFonts w:ascii="DejaVu Serif" w:hAnsi="DejaVu Serif" w:cs="DejaVu Serif"/>
                <w:sz w:val="22"/>
                <w:szCs w:val="22"/>
              </w:rPr>
            </w:r>
            <w:r>
              <w:rPr>
                <w:rFonts w:ascii="DejaVu Serif" w:hAnsi="DejaVu Serif" w:cs="DejaVu Serif"/>
                <w:sz w:val="22"/>
                <w:szCs w:val="22"/>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Inner#62</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2.17</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2.33</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b/>
                <w:bCs/>
                <w:sz w:val="22"/>
                <w:szCs w:val="22"/>
              </w:rPr>
            </w:pPr>
            <w:r>
              <w:rPr>
                <w:rFonts w:ascii="DejaVu Serif" w:hAnsi="DejaVu Serif" w:eastAsia="DejaVu Serif" w:cs="DejaVu Serif"/>
                <w:b/>
                <w:bCs/>
                <w:sz w:val="22"/>
                <w:szCs w:val="22"/>
                <w:lang w:val="en-US"/>
              </w:rPr>
              <w:t xml:space="preserve">2.52</w:t>
            </w:r>
            <w:r>
              <w:rPr>
                <w:rFonts w:hint="eastAsia" w:ascii="DejaVu Serif" w:hAnsi="DejaVu Serif" w:cs="DejaVu Serif"/>
                <w:b/>
                <w:bCs/>
                <w:sz w:val="22"/>
                <w:szCs w:val="22"/>
              </w:rPr>
            </w:r>
            <w:r>
              <w:rPr>
                <w:rFonts w:hint="eastAsia" w:ascii="DejaVu Serif" w:hAnsi="DejaVu Serif" w:cs="DejaVu Serif"/>
                <w:b/>
                <w:bCs/>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2.39</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5" w:type="dxa"/>
            <w:vAlign w:val="center"/>
            <w:textDirection w:val="lrTb"/>
            <w:noWrap w:val="false"/>
          </w:tcPr>
          <w:p>
            <w:pPr>
              <w:pBdr/>
              <w:spacing/>
              <w:ind/>
              <w:jc w:val="center"/>
              <w:rPr>
                <w:rFonts w:ascii="DejaVu Serif" w:hAnsi="DejaVu Serif" w:cs="DejaVu Serif"/>
                <w:bCs/>
                <w:i/>
                <w:sz w:val="22"/>
                <w:szCs w:val="22"/>
                <w:u w:val="single"/>
              </w:rPr>
            </w:pPr>
            <w:r>
              <w:rPr>
                <w:rFonts w:ascii="DejaVu Serif" w:hAnsi="DejaVu Serif" w:eastAsia="DejaVu Serif" w:cs="DejaVu Serif"/>
                <w:i/>
                <w:iCs/>
                <w:sz w:val="22"/>
                <w:szCs w:val="22"/>
                <w:u w:val="single"/>
                <w:lang w:val="en-US"/>
              </w:rPr>
              <w:t xml:space="preserve">1.79</w:t>
            </w:r>
            <w:r>
              <w:rPr>
                <w:rFonts w:ascii="DejaVu Serif" w:hAnsi="DejaVu Serif" w:cs="DejaVu Serif"/>
                <w:bCs/>
                <w:i/>
                <w:sz w:val="22"/>
                <w:szCs w:val="22"/>
                <w:u w:val="single"/>
              </w:rPr>
            </w:r>
            <w:r>
              <w:rPr>
                <w:rFonts w:ascii="DejaVu Serif" w:hAnsi="DejaVu Serif" w:cs="DejaVu Serif"/>
                <w:bCs/>
                <w:i/>
                <w:sz w:val="22"/>
                <w:szCs w:val="22"/>
                <w:u w:val="single"/>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Outer#93</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hint="eastAsia" w:ascii="DejaVu Serif" w:hAnsi="DejaVu Serif" w:cs="DejaVu Serif"/>
                <w:b/>
                <w:bCs/>
                <w:sz w:val="22"/>
                <w:szCs w:val="22"/>
              </w:rPr>
            </w:pPr>
            <w:r>
              <w:rPr>
                <w:rFonts w:ascii="DejaVu Serif" w:hAnsi="DejaVu Serif" w:eastAsia="DejaVu Serif" w:cs="DejaVu Serif"/>
                <w:b/>
                <w:bCs/>
                <w:sz w:val="22"/>
                <w:szCs w:val="22"/>
                <w:lang w:val="en-US"/>
              </w:rPr>
              <w:t xml:space="preserve">2.31</w:t>
            </w:r>
            <w:r>
              <w:rPr>
                <w:rFonts w:hint="eastAsia" w:ascii="DejaVu Serif" w:hAnsi="DejaVu Serif" w:cs="DejaVu Serif"/>
                <w:b/>
                <w:bCs/>
                <w:sz w:val="22"/>
                <w:szCs w:val="22"/>
              </w:rPr>
            </w:r>
            <w:r>
              <w:rPr>
                <w:rFonts w:hint="eastAsia" w:ascii="DejaVu Serif" w:hAnsi="DejaVu Serif" w:cs="DejaVu Serif"/>
                <w:b/>
                <w:bCs/>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1.57</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1.71</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1.49</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5"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i/>
                <w:iCs/>
                <w:sz w:val="22"/>
                <w:szCs w:val="22"/>
                <w:u w:val="single"/>
                <w:lang w:val="en-US"/>
              </w:rPr>
              <w:t xml:space="preserve">1.30</w:t>
            </w:r>
            <w:r>
              <w:rPr>
                <w:rFonts w:ascii="DejaVu Serif" w:hAnsi="DejaVu Serif" w:cs="DejaVu Serif"/>
                <w:sz w:val="22"/>
                <w:szCs w:val="22"/>
              </w:rPr>
            </w:r>
            <w:r>
              <w:rPr>
                <w:rFonts w:ascii="DejaVu Serif" w:hAnsi="DejaVu Serif" w:cs="DejaVu Serif"/>
                <w:sz w:val="22"/>
                <w:szCs w:val="22"/>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Outer#97</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hint="eastAsia" w:ascii="DejaVu Serif" w:hAnsi="DejaVu Serif" w:cs="DejaVu Serif"/>
                <w:b/>
                <w:bCs/>
                <w:sz w:val="22"/>
                <w:szCs w:val="22"/>
              </w:rPr>
            </w:pPr>
            <w:r>
              <w:rPr>
                <w:rFonts w:ascii="DejaVu Serif" w:hAnsi="DejaVu Serif" w:eastAsia="DejaVu Serif" w:cs="DejaVu Serif"/>
                <w:b/>
                <w:bCs/>
                <w:sz w:val="22"/>
                <w:szCs w:val="22"/>
                <w:lang w:val="en-US"/>
              </w:rPr>
              <w:t xml:space="preserve">2.22</w:t>
            </w:r>
            <w:r>
              <w:rPr>
                <w:rFonts w:hint="eastAsia" w:ascii="DejaVu Serif" w:hAnsi="DejaVu Serif" w:cs="DejaVu Serif"/>
                <w:b/>
                <w:bCs/>
                <w:sz w:val="22"/>
                <w:szCs w:val="22"/>
              </w:rPr>
            </w:r>
            <w:r>
              <w:rPr>
                <w:rFonts w:hint="eastAsia" w:ascii="DejaVu Serif" w:hAnsi="DejaVu Serif" w:cs="DejaVu Serif"/>
                <w:b/>
                <w:bCs/>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1.55</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1.67</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1.52</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5" w:type="dxa"/>
            <w:vAlign w:val="center"/>
            <w:textDirection w:val="lrTb"/>
            <w:noWrap w:val="false"/>
          </w:tcPr>
          <w:p>
            <w:pPr>
              <w:pBdr/>
              <w:spacing/>
              <w:ind/>
              <w:jc w:val="center"/>
              <w:rPr>
                <w:rFonts w:ascii="DejaVu Serif" w:hAnsi="DejaVu Serif" w:cs="DejaVu Serif"/>
                <w:bCs/>
                <w:i/>
                <w:sz w:val="22"/>
                <w:szCs w:val="22"/>
                <w:u w:val="single"/>
              </w:rPr>
            </w:pPr>
            <w:r>
              <w:rPr>
                <w:rFonts w:ascii="DejaVu Serif" w:hAnsi="DejaVu Serif" w:eastAsia="DejaVu Serif" w:cs="DejaVu Serif"/>
                <w:i/>
                <w:iCs/>
                <w:sz w:val="22"/>
                <w:szCs w:val="22"/>
                <w:u w:val="single"/>
                <w:lang w:val="en-US"/>
              </w:rPr>
              <w:t xml:space="preserve">1.24</w:t>
            </w:r>
            <w:r>
              <w:rPr>
                <w:rFonts w:ascii="DejaVu Serif" w:hAnsi="DejaVu Serif" w:cs="DejaVu Serif"/>
                <w:bCs/>
                <w:i/>
                <w:sz w:val="22"/>
                <w:szCs w:val="22"/>
                <w:u w:val="single"/>
              </w:rPr>
            </w:r>
            <w:r>
              <w:rPr>
                <w:rFonts w:ascii="DejaVu Serif" w:hAnsi="DejaVu Serif" w:cs="DejaVu Serif"/>
                <w:bCs/>
                <w:i/>
                <w:sz w:val="22"/>
                <w:szCs w:val="22"/>
                <w:u w:val="single"/>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Outer#99</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hint="eastAsia" w:ascii="DejaVu Serif" w:hAnsi="DejaVu Serif" w:cs="DejaVu Serif"/>
                <w:b/>
                <w:bCs/>
                <w:sz w:val="22"/>
                <w:szCs w:val="22"/>
              </w:rPr>
            </w:pPr>
            <w:r>
              <w:rPr>
                <w:rFonts w:ascii="DejaVu Serif" w:hAnsi="DejaVu Serif" w:eastAsia="DejaVu Serif" w:cs="DejaVu Serif"/>
                <w:b/>
                <w:bCs/>
                <w:sz w:val="22"/>
                <w:szCs w:val="22"/>
                <w:lang w:val="en-US"/>
              </w:rPr>
              <w:t xml:space="preserve">2.50</w:t>
            </w:r>
            <w:r>
              <w:rPr>
                <w:rFonts w:hint="eastAsia" w:ascii="DejaVu Serif" w:hAnsi="DejaVu Serif" w:cs="DejaVu Serif"/>
                <w:b/>
                <w:bCs/>
                <w:sz w:val="22"/>
                <w:szCs w:val="22"/>
              </w:rPr>
            </w:r>
            <w:r>
              <w:rPr>
                <w:rFonts w:hint="eastAsia" w:ascii="DejaVu Serif" w:hAnsi="DejaVu Serif" w:cs="DejaVu Serif"/>
                <w:b/>
                <w:bCs/>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1.53</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1.81</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i/>
                <w:iCs/>
                <w:sz w:val="22"/>
                <w:szCs w:val="22"/>
                <w:u w:val="single"/>
              </w:rPr>
            </w:pPr>
            <w:r>
              <w:rPr>
                <w:rFonts w:ascii="DejaVu Serif" w:hAnsi="DejaVu Serif" w:eastAsia="DejaVu Serif" w:cs="DejaVu Serif"/>
                <w:i/>
                <w:iCs/>
                <w:sz w:val="22"/>
                <w:szCs w:val="22"/>
                <w:u w:val="single"/>
                <w:lang w:val="en-US"/>
              </w:rPr>
              <w:t xml:space="preserve">1.50</w:t>
            </w:r>
            <w:r>
              <w:rPr>
                <w:rFonts w:hint="eastAsia" w:ascii="DejaVu Serif" w:hAnsi="DejaVu Serif" w:cs="DejaVu Serif"/>
                <w:i/>
                <w:iCs/>
                <w:sz w:val="22"/>
                <w:szCs w:val="22"/>
                <w:u w:val="single"/>
              </w:rPr>
            </w:r>
            <w:r>
              <w:rPr>
                <w:rFonts w:hint="eastAsia" w:ascii="DejaVu Serif" w:hAnsi="DejaVu Serif" w:cs="DejaVu Serif"/>
                <w:i/>
                <w:iCs/>
                <w:sz w:val="22"/>
                <w:szCs w:val="22"/>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1415"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lang w:val="en-US"/>
              </w:rPr>
            </w:r>
            <w:r>
              <w:rPr>
                <w:rFonts w:ascii="DejaVu Serif" w:hAnsi="DejaVu Serif" w:cs="DejaVu Serif"/>
                <w:sz w:val="22"/>
                <w:szCs w:val="22"/>
              </w:rPr>
            </w:r>
            <w:r>
              <w:rPr>
                <w:rFonts w:ascii="DejaVu Serif" w:hAnsi="DejaVu Serif" w:cs="DejaVu Serif"/>
                <w:sz w:val="22"/>
                <w:szCs w:val="22"/>
              </w:rPr>
            </w:r>
          </w:p>
        </w:tc>
      </w:tr>
    </w:tbl>
    <w:p>
      <w:pPr>
        <w:pBdr/>
        <w:spacing/>
        <w:ind/>
        <w:rPr>
          <w:rFonts w:ascii="DejaVu Serif" w:hAnsi="DejaVu Serif" w:cs="DejaVu Serif"/>
        </w:rPr>
      </w:pPr>
      <w:r>
        <w:rPr>
          <w:rFonts w:ascii="DejaVu Serif" w:hAnsi="DejaVu Serif" w:eastAsia="DejaVu Serif" w:cs="DejaVu Serif"/>
          <w:lang w:val="en-US"/>
        </w:rPr>
      </w:r>
      <w:r>
        <w:rPr>
          <w:rFonts w:ascii="DejaVu Serif" w:hAnsi="DejaVu Serif" w:cs="DejaVu Serif"/>
        </w:rPr>
      </w:r>
      <w:r>
        <w:rPr>
          <w:rFonts w:ascii="DejaVu Serif" w:hAnsi="DejaVu Serif" w:cs="DejaVu Serif"/>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416"/>
        <w:gridCol w:w="1416"/>
        <w:gridCol w:w="1415"/>
        <w:gridCol w:w="1699"/>
        <w:gridCol w:w="1699"/>
        <w:gridCol w:w="1413"/>
      </w:tblGrid>
      <w:tr>
        <w:trPr>
          <w:trHeight w:val="378"/>
        </w:trPr>
        <w:tc>
          <w:tcPr>
            <w:gridSpan w:val="6"/>
            <w:shd w:val="clear" w:color="ffffff" w:fill="ffffff"/>
            <w:tcBorders>
              <w:top w:val="single" w:color="c0c0c0" w:sz="4" w:space="0"/>
              <w:left w:val="single" w:color="c0c0c0" w:sz="4" w:space="0"/>
              <w:bottom w:val="single" w:color="000000" w:sz="4" w:space="0"/>
              <w:right w:val="single" w:color="c0c0c0" w:sz="4" w:space="0"/>
            </w:tcBorders>
            <w:tcW w:w="9068" w:type="dxa"/>
            <w:vAlign w:val="center"/>
            <w:vMerge w:val="restart"/>
            <w:textDirection w:val="lrTb"/>
            <w:noWrap w:val="false"/>
          </w:tcPr>
          <w:p>
            <w:pPr>
              <w:pStyle w:val="1284"/>
              <w:pBdr/>
              <w:spacing/>
              <w:ind/>
              <w:rPr>
                <w:rFonts w:ascii="DejaVu Serif" w:hAnsi="DejaVu Serif" w:cs="DejaVu Serif"/>
              </w:rPr>
            </w:pPr>
            <w:r>
              <w:rPr>
                <w:rFonts w:ascii="DejaVu Serif" w:hAnsi="DejaVu Serif" w:eastAsia="DejaVu Serif" w:cs="DejaVu Serif"/>
                <w:lang w:val="en-US"/>
              </w:rPr>
              <w:t xml:space="preserve">Tab 5-3. RMS </w:t>
            </w:r>
            <w:r>
              <w:rPr>
                <w:rFonts w:ascii="DejaVu Serif" w:hAnsi="DejaVu Serif" w:eastAsia="DejaVu Serif" w:cs="DejaVu Serif"/>
                <w:lang w:val="en-US"/>
              </w:rPr>
              <w:t xml:space="preserve">slopeY</w:t>
            </w:r>
            <w:r>
              <w:rPr>
                <w:rFonts w:ascii="DejaVu Serif" w:hAnsi="DejaVu Serif" w:eastAsia="DejaVu Serif" w:cs="DejaVu Serif"/>
                <w:lang w:val="en-US"/>
              </w:rPr>
              <w:t xml:space="preserve"> deviation (mrad) from the ideal parabola</w:t>
            </w:r>
            <w:r>
              <w:rPr>
                <w:rFonts w:ascii="DejaVu Serif" w:hAnsi="DejaVu Serif" w:cs="DejaVu Serif"/>
              </w:rPr>
            </w:r>
            <w:r>
              <w:rPr>
                <w:rFonts w:ascii="DejaVu Serif" w:hAnsi="DejaVu Serif" w:cs="DejaVu Serif"/>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vMerge w:val="restart"/>
            <w:textDirection w:val="lrTb"/>
            <w:noWrap w:val="false"/>
          </w:tcPr>
          <w:p>
            <w:pPr>
              <w:pBdr/>
              <w:spacing/>
              <w:ind/>
              <w:jc w:val="center"/>
              <w:rPr>
                <w:rFonts w:hint="eastAsia" w:ascii="DejaVu Serif" w:hAnsi="DejaVu Serif" w:cs="DejaVu Serif"/>
                <w:sz w:val="22"/>
                <w:szCs w:val="22"/>
              </w:rPr>
            </w:pPr>
            <w:r>
              <w:rPr>
                <w:rFonts w:hint="eastAsia" w:ascii="DejaVu Serif" w:hAnsi="DejaVu Serif" w:eastAsia="DejaVu Serif" w:cs="DejaVu Serif"/>
                <w:sz w:val="22"/>
                <w:szCs w:val="22"/>
                <w:lang w:val="en-US"/>
              </w:rPr>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vMerge w:val="restart"/>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ENEA</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vMerge w:val="restart"/>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F-ISE</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701" w:type="dxa"/>
            <w:vAlign w:val="center"/>
            <w:vMerge w:val="restart"/>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DLR</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SANDIA</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5"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NREL</w:t>
            </w:r>
            <w:r>
              <w:rPr>
                <w:rFonts w:hint="eastAsia" w:ascii="DejaVu Serif" w:hAnsi="DejaVu Serif" w:cs="DejaVu Serif"/>
                <w:sz w:val="22"/>
                <w:szCs w:val="22"/>
              </w:rPr>
            </w:r>
            <w:r>
              <w:rPr>
                <w:rFonts w:hint="eastAsia" w:ascii="DejaVu Serif" w:hAnsi="DejaVu Serif" w:cs="DejaVu Serif"/>
                <w:sz w:val="22"/>
                <w:szCs w:val="22"/>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vMerge w:val="restart"/>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Inner#60</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vMerge w:val="restart"/>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2.76</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vMerge w:val="restart"/>
            <w:textDirection w:val="lrTb"/>
            <w:noWrap w:val="false"/>
          </w:tcPr>
          <w:p>
            <w:pPr>
              <w:pBdr/>
              <w:spacing/>
              <w:ind/>
              <w:jc w:val="center"/>
              <w:rPr>
                <w:rFonts w:hint="eastAsia" w:ascii="DejaVu Serif" w:hAnsi="DejaVu Serif" w:cs="DejaVu Serif"/>
                <w:bCs/>
                <w:i/>
                <w:sz w:val="22"/>
                <w:szCs w:val="22"/>
                <w:u w:val="single"/>
              </w:rPr>
            </w:pPr>
            <w:r>
              <w:rPr>
                <w:rFonts w:ascii="DejaVu Serif" w:hAnsi="DejaVu Serif" w:eastAsia="DejaVu Serif" w:cs="DejaVu Serif"/>
                <w:i/>
                <w:iCs/>
                <w:sz w:val="22"/>
                <w:szCs w:val="22"/>
                <w:u w:val="single"/>
                <w:lang w:val="en-US"/>
              </w:rPr>
              <w:t xml:space="preserve">2.21</w:t>
            </w:r>
            <w:r>
              <w:rPr>
                <w:rFonts w:hint="eastAsia" w:ascii="DejaVu Serif" w:hAnsi="DejaVu Serif" w:cs="DejaVu Serif"/>
                <w:bCs/>
                <w:i/>
                <w:sz w:val="22"/>
                <w:szCs w:val="22"/>
                <w:u w:val="single"/>
              </w:rPr>
            </w:r>
            <w:r>
              <w:rPr>
                <w:rFonts w:hint="eastAsia" w:ascii="DejaVu Serif" w:hAnsi="DejaVu Serif" w:cs="DejaVu Serif"/>
                <w:bCs/>
                <w:i/>
                <w:sz w:val="22"/>
                <w:szCs w:val="22"/>
                <w:u w:val="single"/>
              </w:rPr>
            </w:r>
          </w:p>
        </w:tc>
        <w:tc>
          <w:tcPr>
            <w:shd w:val="clear" w:color="ffffff" w:fill="ffffff"/>
            <w:tcBorders>
              <w:top w:val="single" w:color="c0c0c0" w:sz="4" w:space="0"/>
              <w:left w:val="single" w:color="c0c0c0" w:sz="4" w:space="0"/>
              <w:bottom w:val="single" w:color="000000" w:sz="4" w:space="0"/>
              <w:right w:val="single" w:color="c0c0c0" w:sz="4" w:space="0"/>
            </w:tcBorders>
            <w:tcW w:w="1701" w:type="dxa"/>
            <w:vAlign w:val="center"/>
            <w:vMerge w:val="restart"/>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2.88</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b/>
                <w:bCs/>
                <w:sz w:val="22"/>
                <w:szCs w:val="22"/>
              </w:rPr>
            </w:pPr>
            <w:r>
              <w:rPr>
                <w:rFonts w:ascii="DejaVu Serif" w:hAnsi="DejaVu Serif" w:eastAsia="DejaVu Serif" w:cs="DejaVu Serif"/>
                <w:b/>
                <w:bCs/>
                <w:sz w:val="22"/>
                <w:szCs w:val="22"/>
                <w:lang w:val="en-US"/>
              </w:rPr>
              <w:t xml:space="preserve">3.00</w:t>
            </w:r>
            <w:r>
              <w:rPr>
                <w:rFonts w:hint="eastAsia" w:ascii="DejaVu Serif" w:hAnsi="DejaVu Serif" w:cs="DejaVu Serif"/>
                <w:b/>
                <w:bCs/>
                <w:sz w:val="22"/>
                <w:szCs w:val="22"/>
              </w:rPr>
            </w:r>
            <w:r>
              <w:rPr>
                <w:rFonts w:hint="eastAsia" w:ascii="DejaVu Serif" w:hAnsi="DejaVu Serif" w:cs="DejaVu Serif"/>
                <w:b/>
                <w:bCs/>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5"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2.26</w:t>
            </w:r>
            <w:r>
              <w:rPr>
                <w:rFonts w:hint="eastAsia" w:ascii="DejaVu Serif" w:hAnsi="DejaVu Serif" w:cs="DejaVu Serif"/>
                <w:sz w:val="22"/>
                <w:szCs w:val="22"/>
              </w:rPr>
            </w:r>
            <w:r>
              <w:rPr>
                <w:rFonts w:hint="eastAsia" w:ascii="DejaVu Serif" w:hAnsi="DejaVu Serif" w:cs="DejaVu Serif"/>
                <w:sz w:val="22"/>
                <w:szCs w:val="22"/>
              </w:rPr>
            </w:r>
          </w:p>
        </w:tc>
      </w:tr>
      <w:tr>
        <w:trPr>
          <w:trHeight w:val="241"/>
        </w:trPr>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Inner#61</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2.77</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textDirection w:val="lrTb"/>
            <w:noWrap w:val="false"/>
          </w:tcPr>
          <w:p>
            <w:pPr>
              <w:pBdr/>
              <w:spacing/>
              <w:ind/>
              <w:jc w:val="center"/>
              <w:rPr>
                <w:rFonts w:hint="eastAsia" w:ascii="DejaVu Serif" w:hAnsi="DejaVu Serif" w:cs="DejaVu Serif"/>
                <w:bCs/>
                <w:i/>
                <w:sz w:val="22"/>
                <w:szCs w:val="22"/>
                <w:u w:val="single"/>
              </w:rPr>
            </w:pPr>
            <w:r>
              <w:rPr>
                <w:rFonts w:ascii="DejaVu Serif" w:hAnsi="DejaVu Serif" w:eastAsia="DejaVu Serif" w:cs="DejaVu Serif"/>
                <w:i/>
                <w:iCs/>
                <w:sz w:val="22"/>
                <w:szCs w:val="22"/>
                <w:u w:val="single"/>
                <w:lang w:val="en-US"/>
              </w:rPr>
              <w:t xml:space="preserve">2.17</w:t>
            </w:r>
            <w:r>
              <w:rPr>
                <w:rFonts w:hint="eastAsia" w:ascii="DejaVu Serif" w:hAnsi="DejaVu Serif" w:cs="DejaVu Serif"/>
                <w:bCs/>
                <w:i/>
                <w:sz w:val="22"/>
                <w:szCs w:val="22"/>
                <w:u w:val="single"/>
              </w:rPr>
            </w:r>
            <w:r>
              <w:rPr>
                <w:rFonts w:hint="eastAsia" w:ascii="DejaVu Serif" w:hAnsi="DejaVu Serif" w:cs="DejaVu Serif"/>
                <w:bCs/>
                <w:i/>
                <w:sz w:val="22"/>
                <w:szCs w:val="22"/>
                <w:u w:val="single"/>
              </w:rPr>
            </w:r>
          </w:p>
        </w:tc>
        <w:tc>
          <w:tcPr>
            <w:shd w:val="clear" w:color="ffffff" w:fill="ffffff"/>
            <w:tcBorders>
              <w:top w:val="single" w:color="c0c0c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2.99</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b/>
                <w:bCs/>
                <w:sz w:val="22"/>
                <w:szCs w:val="22"/>
              </w:rPr>
            </w:pPr>
            <w:r>
              <w:rPr>
                <w:rFonts w:ascii="DejaVu Serif" w:hAnsi="DejaVu Serif" w:eastAsia="DejaVu Serif" w:cs="DejaVu Serif"/>
                <w:b/>
                <w:bCs/>
                <w:sz w:val="22"/>
                <w:szCs w:val="22"/>
                <w:lang w:val="en-US"/>
              </w:rPr>
              <w:t xml:space="preserve">3.01</w:t>
            </w:r>
            <w:r>
              <w:rPr>
                <w:rFonts w:hint="eastAsia" w:ascii="DejaVu Serif" w:hAnsi="DejaVu Serif" w:cs="DejaVu Serif"/>
                <w:b/>
                <w:bCs/>
                <w:sz w:val="22"/>
                <w:szCs w:val="22"/>
              </w:rPr>
            </w:r>
            <w:r>
              <w:rPr>
                <w:rFonts w:hint="eastAsia" w:ascii="DejaVu Serif" w:hAnsi="DejaVu Serif" w:cs="DejaVu Serif"/>
                <w:b/>
                <w:bCs/>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5" w:type="dxa"/>
            <w:vAlign w:val="center"/>
            <w:textDirection w:val="lrTb"/>
            <w:noWrap w:val="false"/>
          </w:tcPr>
          <w:p>
            <w:pPr>
              <w:pBdr/>
              <w:spacing/>
              <w:ind/>
              <w:jc w:val="center"/>
              <w:rPr>
                <w:rFonts w:hint="eastAsia" w:ascii="DejaVu Serif" w:hAnsi="DejaVu Serif" w:cs="DejaVu Serif"/>
                <w:sz w:val="22"/>
                <w:szCs w:val="22"/>
              </w:rPr>
            </w:pPr>
            <w:r>
              <w:rPr>
                <w:rFonts w:hint="eastAsia" w:ascii="DejaVu Serif" w:hAnsi="DejaVu Serif" w:eastAsia="DejaVu Serif" w:cs="DejaVu Serif"/>
                <w:sz w:val="22"/>
                <w:szCs w:val="22"/>
                <w:lang w:val="en-US"/>
              </w:rPr>
            </w:r>
            <w:r>
              <w:rPr>
                <w:rFonts w:hint="eastAsia" w:ascii="DejaVu Serif" w:hAnsi="DejaVu Serif" w:cs="DejaVu Serif"/>
                <w:sz w:val="22"/>
                <w:szCs w:val="22"/>
              </w:rPr>
            </w:r>
            <w:r>
              <w:rPr>
                <w:rFonts w:hint="eastAsia" w:ascii="DejaVu Serif" w:hAnsi="DejaVu Serif" w:cs="DejaVu Serif"/>
                <w:sz w:val="22"/>
                <w:szCs w:val="22"/>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Inner#62</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2.68</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2.20</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2.87</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b/>
                <w:bCs/>
                <w:sz w:val="22"/>
                <w:szCs w:val="22"/>
              </w:rPr>
            </w:pPr>
            <w:r>
              <w:rPr>
                <w:rFonts w:ascii="DejaVu Serif" w:hAnsi="DejaVu Serif" w:eastAsia="DejaVu Serif" w:cs="DejaVu Serif"/>
                <w:b/>
                <w:bCs/>
                <w:sz w:val="22"/>
                <w:szCs w:val="22"/>
                <w:lang w:val="en-US"/>
              </w:rPr>
              <w:t xml:space="preserve">2.92</w:t>
            </w:r>
            <w:r>
              <w:rPr>
                <w:rFonts w:hint="eastAsia" w:ascii="DejaVu Serif" w:hAnsi="DejaVu Serif" w:cs="DejaVu Serif"/>
                <w:b/>
                <w:bCs/>
                <w:sz w:val="22"/>
                <w:szCs w:val="22"/>
              </w:rPr>
            </w:r>
            <w:r>
              <w:rPr>
                <w:rFonts w:hint="eastAsia" w:ascii="DejaVu Serif" w:hAnsi="DejaVu Serif" w:cs="DejaVu Serif"/>
                <w:b/>
                <w:bCs/>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5" w:type="dxa"/>
            <w:vAlign w:val="center"/>
            <w:textDirection w:val="lrTb"/>
            <w:noWrap w:val="false"/>
          </w:tcPr>
          <w:p>
            <w:pPr>
              <w:pBdr/>
              <w:spacing/>
              <w:ind/>
              <w:jc w:val="center"/>
              <w:rPr>
                <w:rFonts w:hint="eastAsia" w:ascii="DejaVu Serif" w:hAnsi="DejaVu Serif" w:cs="DejaVu Serif"/>
                <w:bCs/>
                <w:i/>
                <w:sz w:val="22"/>
                <w:szCs w:val="22"/>
                <w:u w:val="single"/>
              </w:rPr>
            </w:pPr>
            <w:r>
              <w:rPr>
                <w:rFonts w:ascii="DejaVu Serif" w:hAnsi="DejaVu Serif" w:eastAsia="DejaVu Serif" w:cs="DejaVu Serif"/>
                <w:i/>
                <w:iCs/>
                <w:sz w:val="22"/>
                <w:szCs w:val="22"/>
                <w:u w:val="single"/>
                <w:lang w:val="en-US"/>
              </w:rPr>
              <w:t xml:space="preserve">2.18</w:t>
            </w:r>
            <w:r>
              <w:rPr>
                <w:rFonts w:hint="eastAsia" w:ascii="DejaVu Serif" w:hAnsi="DejaVu Serif" w:cs="DejaVu Serif"/>
                <w:bCs/>
                <w:i/>
                <w:sz w:val="22"/>
                <w:szCs w:val="22"/>
                <w:u w:val="single"/>
              </w:rPr>
            </w:r>
            <w:r>
              <w:rPr>
                <w:rFonts w:hint="eastAsia" w:ascii="DejaVu Serif" w:hAnsi="DejaVu Serif" w:cs="DejaVu Serif"/>
                <w:bCs/>
                <w:i/>
                <w:sz w:val="22"/>
                <w:szCs w:val="22"/>
                <w:u w:val="single"/>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Outer#93</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2.14</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vAlign w:val="center"/>
            <w:textDirection w:val="lrTb"/>
            <w:noWrap w:val="false"/>
          </w:tcPr>
          <w:p>
            <w:pPr>
              <w:pBdr/>
              <w:spacing/>
              <w:ind/>
              <w:jc w:val="center"/>
              <w:rPr>
                <w:rFonts w:hint="eastAsia" w:ascii="DejaVu Serif" w:hAnsi="DejaVu Serif" w:cs="DejaVu Serif"/>
                <w:bCs/>
                <w:i/>
                <w:sz w:val="22"/>
                <w:szCs w:val="22"/>
                <w:u w:val="single"/>
              </w:rPr>
            </w:pPr>
            <w:r>
              <w:rPr>
                <w:rFonts w:ascii="DejaVu Serif" w:hAnsi="DejaVu Serif" w:eastAsia="DejaVu Serif" w:cs="DejaVu Serif"/>
                <w:i/>
                <w:iCs/>
                <w:sz w:val="22"/>
                <w:szCs w:val="22"/>
                <w:u w:val="single"/>
                <w:lang w:val="en-US"/>
              </w:rPr>
              <w:t xml:space="preserve">1.73</w:t>
            </w:r>
            <w:r>
              <w:rPr>
                <w:rFonts w:hint="eastAsia" w:ascii="DejaVu Serif" w:hAnsi="DejaVu Serif" w:cs="DejaVu Serif"/>
                <w:bCs/>
                <w:i/>
                <w:sz w:val="22"/>
                <w:szCs w:val="22"/>
                <w:u w:val="single"/>
              </w:rPr>
            </w:r>
            <w:r>
              <w:rPr>
                <w:rFonts w:hint="eastAsia" w:ascii="DejaVu Serif" w:hAnsi="DejaVu Serif" w:cs="DejaVu Serif"/>
                <w:bCs/>
                <w:i/>
                <w:sz w:val="22"/>
                <w:szCs w:val="22"/>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b/>
                <w:bCs/>
                <w:sz w:val="22"/>
                <w:szCs w:val="22"/>
              </w:rPr>
            </w:pPr>
            <w:r>
              <w:rPr>
                <w:rFonts w:ascii="DejaVu Serif" w:hAnsi="DejaVu Serif" w:eastAsia="DejaVu Serif" w:cs="DejaVu Serif"/>
                <w:b/>
                <w:bCs/>
                <w:sz w:val="22"/>
                <w:szCs w:val="22"/>
                <w:lang w:val="en-US"/>
              </w:rPr>
              <w:t xml:space="preserve">2.73</w:t>
            </w:r>
            <w:r>
              <w:rPr>
                <w:rFonts w:hint="eastAsia" w:ascii="DejaVu Serif" w:hAnsi="DejaVu Serif" w:cs="DejaVu Serif"/>
                <w:b/>
                <w:bCs/>
                <w:sz w:val="22"/>
                <w:szCs w:val="22"/>
              </w:rPr>
            </w:r>
            <w:r>
              <w:rPr>
                <w:rFonts w:hint="eastAsia" w:ascii="DejaVu Serif" w:hAnsi="DejaVu Serif" w:cs="DejaVu Serif"/>
                <w:b/>
                <w:bCs/>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2.00</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5"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2.19</w:t>
            </w:r>
            <w:r>
              <w:rPr>
                <w:rFonts w:hint="eastAsia" w:ascii="DejaVu Serif" w:hAnsi="DejaVu Serif" w:cs="DejaVu Serif"/>
                <w:sz w:val="22"/>
                <w:szCs w:val="22"/>
              </w:rPr>
            </w:r>
            <w:r>
              <w:rPr>
                <w:rFonts w:hint="eastAsia" w:ascii="DejaVu Serif" w:hAnsi="DejaVu Serif" w:cs="DejaVu Serif"/>
                <w:sz w:val="22"/>
                <w:szCs w:val="22"/>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Outer#97</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1.99</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1.63</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b/>
                <w:bCs/>
                <w:sz w:val="22"/>
                <w:szCs w:val="22"/>
              </w:rPr>
            </w:pPr>
            <w:r>
              <w:rPr>
                <w:rFonts w:ascii="DejaVu Serif" w:hAnsi="DejaVu Serif" w:eastAsia="DejaVu Serif" w:cs="DejaVu Serif"/>
                <w:b/>
                <w:bCs/>
                <w:sz w:val="22"/>
                <w:szCs w:val="22"/>
                <w:lang w:val="en-US"/>
              </w:rPr>
              <w:t xml:space="preserve">2.51</w:t>
            </w:r>
            <w:r>
              <w:rPr>
                <w:rFonts w:hint="eastAsia" w:ascii="DejaVu Serif" w:hAnsi="DejaVu Serif" w:cs="DejaVu Serif"/>
                <w:b/>
                <w:bCs/>
                <w:sz w:val="22"/>
                <w:szCs w:val="22"/>
              </w:rPr>
            </w:r>
            <w:r>
              <w:rPr>
                <w:rFonts w:hint="eastAsia" w:ascii="DejaVu Serif" w:hAnsi="DejaVu Serif" w:cs="DejaVu Serif"/>
                <w:b/>
                <w:bCs/>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2.06</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5" w:type="dxa"/>
            <w:vAlign w:val="center"/>
            <w:textDirection w:val="lrTb"/>
            <w:noWrap w:val="false"/>
          </w:tcPr>
          <w:p>
            <w:pPr>
              <w:pBdr/>
              <w:spacing/>
              <w:ind/>
              <w:jc w:val="center"/>
              <w:rPr>
                <w:rFonts w:hint="eastAsia" w:ascii="DejaVu Serif" w:hAnsi="DejaVu Serif" w:cs="DejaVu Serif"/>
                <w:bCs/>
                <w:i/>
                <w:sz w:val="22"/>
                <w:szCs w:val="22"/>
                <w:u w:val="single"/>
              </w:rPr>
            </w:pPr>
            <w:r>
              <w:rPr>
                <w:rFonts w:ascii="DejaVu Serif" w:hAnsi="DejaVu Serif" w:eastAsia="DejaVu Serif" w:cs="DejaVu Serif"/>
                <w:i/>
                <w:iCs/>
                <w:sz w:val="22"/>
                <w:szCs w:val="22"/>
                <w:u w:val="single"/>
                <w:lang w:val="en-US"/>
              </w:rPr>
              <w:t xml:space="preserve">1.29</w:t>
            </w:r>
            <w:r>
              <w:rPr>
                <w:rFonts w:hint="eastAsia" w:ascii="DejaVu Serif" w:hAnsi="DejaVu Serif" w:cs="DejaVu Serif"/>
                <w:bCs/>
                <w:i/>
                <w:sz w:val="22"/>
                <w:szCs w:val="22"/>
                <w:u w:val="single"/>
              </w:rPr>
            </w:r>
            <w:r>
              <w:rPr>
                <w:rFonts w:hint="eastAsia" w:ascii="DejaVu Serif" w:hAnsi="DejaVu Serif" w:cs="DejaVu Serif"/>
                <w:bCs/>
                <w:i/>
                <w:sz w:val="22"/>
                <w:szCs w:val="22"/>
                <w:u w:val="single"/>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Outer#99</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2.13</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vAlign w:val="center"/>
            <w:textDirection w:val="lrTb"/>
            <w:noWrap w:val="false"/>
          </w:tcPr>
          <w:p>
            <w:pPr>
              <w:pBdr/>
              <w:spacing/>
              <w:ind/>
              <w:jc w:val="center"/>
              <w:rPr>
                <w:rFonts w:hint="eastAsia" w:ascii="DejaVu Serif" w:hAnsi="DejaVu Serif" w:cs="DejaVu Serif"/>
                <w:i/>
                <w:iCs/>
                <w:sz w:val="22"/>
                <w:szCs w:val="22"/>
                <w:u w:val="single"/>
              </w:rPr>
            </w:pPr>
            <w:r>
              <w:rPr>
                <w:rFonts w:ascii="DejaVu Serif" w:hAnsi="DejaVu Serif" w:eastAsia="DejaVu Serif" w:cs="DejaVu Serif"/>
                <w:i/>
                <w:iCs/>
                <w:sz w:val="22"/>
                <w:szCs w:val="22"/>
                <w:u w:val="single"/>
                <w:lang w:val="en-US"/>
              </w:rPr>
              <w:t xml:space="preserve">1.61</w:t>
            </w:r>
            <w:r>
              <w:rPr>
                <w:rFonts w:hint="eastAsia" w:ascii="DejaVu Serif" w:hAnsi="DejaVu Serif" w:cs="DejaVu Serif"/>
                <w:i/>
                <w:iCs/>
                <w:sz w:val="22"/>
                <w:szCs w:val="22"/>
                <w:u w:val="single"/>
              </w:rPr>
            </w:r>
            <w:r>
              <w:rPr>
                <w:rFonts w:hint="eastAsia" w:ascii="DejaVu Serif" w:hAnsi="DejaVu Serif" w:cs="DejaVu Serif"/>
                <w:i/>
                <w:iCs/>
                <w:sz w:val="22"/>
                <w:szCs w:val="22"/>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b/>
                <w:bCs/>
                <w:sz w:val="22"/>
                <w:szCs w:val="22"/>
              </w:rPr>
            </w:pPr>
            <w:r>
              <w:rPr>
                <w:rFonts w:ascii="DejaVu Serif" w:hAnsi="DejaVu Serif" w:eastAsia="DejaVu Serif" w:cs="DejaVu Serif"/>
                <w:b/>
                <w:bCs/>
                <w:sz w:val="22"/>
                <w:szCs w:val="22"/>
                <w:lang w:val="en-US"/>
              </w:rPr>
              <w:t xml:space="preserve">2.67</w:t>
            </w:r>
            <w:r>
              <w:rPr>
                <w:rFonts w:hint="eastAsia" w:ascii="DejaVu Serif" w:hAnsi="DejaVu Serif" w:cs="DejaVu Serif"/>
                <w:b/>
                <w:bCs/>
                <w:sz w:val="22"/>
                <w:szCs w:val="22"/>
              </w:rPr>
            </w:r>
            <w:r>
              <w:rPr>
                <w:rFonts w:hint="eastAsia" w:ascii="DejaVu Serif" w:hAnsi="DejaVu Serif" w:cs="DejaVu Serif"/>
                <w:b/>
                <w:bCs/>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1.97</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5" w:type="dxa"/>
            <w:vAlign w:val="center"/>
            <w:textDirection w:val="lrTb"/>
            <w:noWrap w:val="false"/>
          </w:tcPr>
          <w:p>
            <w:pPr>
              <w:pBdr/>
              <w:spacing/>
              <w:ind/>
              <w:jc w:val="center"/>
              <w:rPr>
                <w:rFonts w:hint="eastAsia" w:ascii="DejaVu Serif" w:hAnsi="DejaVu Serif" w:cs="DejaVu Serif"/>
                <w:sz w:val="22"/>
                <w:szCs w:val="22"/>
              </w:rPr>
            </w:pPr>
            <w:r>
              <w:rPr>
                <w:rFonts w:hint="eastAsia" w:ascii="DejaVu Serif" w:hAnsi="DejaVu Serif" w:eastAsia="DejaVu Serif" w:cs="DejaVu Serif"/>
                <w:sz w:val="22"/>
                <w:szCs w:val="22"/>
                <w:lang w:val="en-US"/>
              </w:rPr>
            </w:r>
            <w:r>
              <w:rPr>
                <w:rFonts w:hint="eastAsia" w:ascii="DejaVu Serif" w:hAnsi="DejaVu Serif" w:cs="DejaVu Serif"/>
                <w:sz w:val="22"/>
                <w:szCs w:val="22"/>
              </w:rPr>
            </w:r>
            <w:r>
              <w:rPr>
                <w:rFonts w:hint="eastAsia" w:ascii="DejaVu Serif" w:hAnsi="DejaVu Serif" w:cs="DejaVu Serif"/>
                <w:sz w:val="22"/>
                <w:szCs w:val="22"/>
              </w:rPr>
            </w:r>
          </w:p>
        </w:tc>
      </w:tr>
    </w:tbl>
    <w:p>
      <w:pPr>
        <w:pBdr/>
        <w:shd w:val="nil" w:color="000000"/>
        <w:spacing/>
        <w:ind/>
        <w:rPr>
          <w:rFonts w:ascii="DejaVu Serif" w:hAnsi="DejaVu Serif" w:cs="DejaVu Serif"/>
          <w:sz w:val="22"/>
          <w:szCs w:val="22"/>
        </w:rPr>
      </w:pPr>
      <w:r>
        <w:rPr>
          <w:rFonts w:ascii="DejaVu Serif" w:hAnsi="DejaVu Serif" w:cs="DejaVu Serif"/>
          <w:sz w:val="22"/>
          <w:szCs w:val="22"/>
          <w:highlight w:val="none"/>
        </w:rPr>
      </w:r>
      <w:r>
        <w:rPr>
          <w:rFonts w:ascii="DejaVu Serif" w:hAnsi="DejaVu Serif" w:cs="DejaVu Serif"/>
          <w:sz w:val="22"/>
          <w:szCs w:val="22"/>
        </w:rPr>
      </w:r>
      <w:r>
        <w:rPr>
          <w:rFonts w:ascii="DejaVu Serif" w:hAnsi="DejaVu Serif" w:cs="DejaVu Serif"/>
          <w:sz w:val="22"/>
          <w:szCs w:val="22"/>
        </w:rPr>
      </w:r>
    </w:p>
    <w:p>
      <w:pPr>
        <w:pBdr/>
        <w:spacing w:after="198" w:before="198" w:line="360" w:lineRule="auto"/>
        <w:ind/>
        <w:jc w:val="both"/>
        <w:rPr>
          <w:rFonts w:ascii="DejaVu Serif" w:hAnsi="DejaVu Serif" w:eastAsia="DejaVu Serif" w:cs="DejaVu Serif"/>
          <w:sz w:val="22"/>
          <w:szCs w:val="22"/>
          <w:highlight w:val="none"/>
          <w:lang w:val="en-US"/>
        </w:rPr>
      </w:pPr>
      <w:r>
        <w:rPr>
          <w:rFonts w:ascii="DejaVu Serif" w:hAnsi="DejaVu Serif" w:eastAsia="DejaVu Serif" w:cs="DejaVu Serif"/>
          <w:sz w:val="22"/>
          <w:szCs w:val="22"/>
          <w:lang w:val="en-US"/>
        </w:rPr>
      </w:r>
      <w:r>
        <w:rPr>
          <w:rFonts w:ascii="DejaVu Serif" w:hAnsi="DejaVu Serif" w:eastAsia="DejaVu Serif" w:cs="DejaVu Serif"/>
          <w:sz w:val="22"/>
          <w:szCs w:val="22"/>
          <w:lang w:val="en-US"/>
        </w:rPr>
        <w:t xml:space="preserve">The maximum difference among z-deviation, </w:t>
      </w:r>
      <w:r>
        <w:rPr>
          <w:rFonts w:ascii="DejaVu Serif" w:hAnsi="DejaVu Serif" w:eastAsia="DejaVu Serif" w:cs="DejaVu Serif"/>
          <w:sz w:val="22"/>
          <w:szCs w:val="22"/>
          <w:lang w:val="en-US"/>
        </w:rPr>
        <w:t xml:space="preserve">slopeX</w:t>
      </w:r>
      <w:r>
        <w:rPr>
          <w:rFonts w:ascii="DejaVu Serif" w:hAnsi="DejaVu Serif" w:eastAsia="DejaVu Serif" w:cs="DejaVu Serif"/>
          <w:sz w:val="22"/>
          <w:szCs w:val="22"/>
          <w:lang w:val="en-US"/>
        </w:rPr>
        <w:t xml:space="preserve">-deviation and </w:t>
      </w:r>
      <w:r>
        <w:rPr>
          <w:rFonts w:ascii="DejaVu Serif" w:hAnsi="DejaVu Serif" w:eastAsia="DejaVu Serif" w:cs="DejaVu Serif"/>
          <w:sz w:val="22"/>
          <w:szCs w:val="22"/>
          <w:lang w:val="en-US"/>
        </w:rPr>
        <w:t xml:space="preserve">slopeY</w:t>
      </w:r>
      <w:r>
        <w:rPr>
          <w:rFonts w:ascii="DejaVu Serif" w:hAnsi="DejaVu Serif" w:eastAsia="DejaVu Serif" w:cs="DejaVu Serif"/>
          <w:sz w:val="22"/>
          <w:szCs w:val="22"/>
          <w:lang w:val="en-US"/>
        </w:rPr>
        <w:t xml:space="preserve">-deviation is 0.6 mm, 1.4 mrad, and 1.2 mrad, respectively. Alt</w:t>
      </w:r>
      <w:r>
        <w:rPr>
          <w:rFonts w:ascii="DejaVu Serif" w:hAnsi="DejaVu Serif" w:eastAsia="DejaVu Serif" w:cs="DejaVu Serif"/>
          <w:sz w:val="22"/>
          <w:szCs w:val="22"/>
          <w:lang w:val="en-US"/>
        </w:rPr>
        <w:t xml:space="preserve">h</w:t>
      </w:r>
      <w:r>
        <w:rPr>
          <w:rFonts w:ascii="DejaVu Serif" w:hAnsi="DejaVu Serif" w:eastAsia="DejaVu Serif" w:cs="DejaVu Serif"/>
          <w:sz w:val="22"/>
          <w:szCs w:val="22"/>
          <w:lang w:val="en-US"/>
        </w:rPr>
        <w:t xml:space="preserve">ough</w:t>
      </w:r>
      <w:r>
        <w:rPr>
          <w:rFonts w:ascii="DejaVu Serif" w:hAnsi="DejaVu Serif" w:eastAsia="DejaVu Serif" w:cs="DejaVu Serif"/>
          <w:sz w:val="22"/>
          <w:szCs w:val="22"/>
          <w:lang w:val="en-US"/>
        </w:rPr>
        <w:t xml:space="preserve"> these results are not discouraging, the agreement is a </w:t>
      </w:r>
      <w:r>
        <w:rPr>
          <w:rFonts w:ascii="DejaVu Serif" w:hAnsi="DejaVu Serif" w:eastAsia="DejaVu Serif" w:cs="DejaVu Serif"/>
          <w:sz w:val="22"/>
          <w:szCs w:val="22"/>
          <w:lang w:val="en-US"/>
        </w:rPr>
        <w:t xml:space="preserve">bit  wors</w:t>
      </w:r>
      <w:r>
        <w:rPr>
          <w:rFonts w:ascii="DejaVu Serif" w:hAnsi="DejaVu Serif" w:eastAsia="DejaVu Serif" w:cs="DejaVu Serif"/>
          <w:sz w:val="22"/>
          <w:szCs w:val="22"/>
          <w:lang w:val="en-US"/>
        </w:rPr>
        <w:t xml:space="preserve">e</w:t>
      </w:r>
      <w:r>
        <w:rPr>
          <w:rFonts w:ascii="DejaVu Serif" w:hAnsi="DejaVu Serif" w:eastAsia="DejaVu Serif" w:cs="DejaVu Serif"/>
          <w:sz w:val="22"/>
          <w:szCs w:val="22"/>
          <w:lang w:val="en-US"/>
        </w:rPr>
        <w:t xml:space="preserve"> </w:t>
      </w:r>
      <w:r>
        <w:rPr>
          <w:rFonts w:ascii="DejaVu Serif" w:hAnsi="DejaVu Serif" w:eastAsia="DejaVu Serif" w:cs="DejaVu Serif"/>
          <w:sz w:val="22"/>
          <w:szCs w:val="22"/>
          <w:lang w:val="en-US"/>
        </w:rPr>
        <w:t xml:space="preserve">compared to</w:t>
      </w:r>
      <w:r>
        <w:rPr>
          <w:rFonts w:ascii="DejaVu Serif" w:hAnsi="DejaVu Serif" w:eastAsia="DejaVu Serif" w:cs="DejaVu Serif"/>
          <w:sz w:val="22"/>
          <w:szCs w:val="22"/>
          <w:lang w:val="en-US"/>
        </w:rPr>
        <w:t xml:space="preserve"> the case of the absolute shape (see section 4).</w:t>
      </w:r>
      <w:r>
        <w:rPr>
          <w:rFonts w:ascii="DejaVu Serif" w:hAnsi="DejaVu Serif" w:eastAsia="DejaVu Serif" w:cs="DejaVu Serif"/>
          <w:sz w:val="22"/>
          <w:szCs w:val="22"/>
          <w:highlight w:val="none"/>
          <w:lang w:val="en-US"/>
        </w:rPr>
      </w:r>
      <w:r>
        <w:rPr>
          <w:rFonts w:ascii="DejaVu Serif" w:hAnsi="DejaVu Serif" w:eastAsia="DejaVu Serif" w:cs="DejaVu Serif"/>
          <w:sz w:val="22"/>
          <w:szCs w:val="22"/>
          <w:highlight w:val="none"/>
          <w:lang w:val="en-US"/>
        </w:rPr>
      </w:r>
    </w:p>
    <w:p>
      <w:pPr>
        <w:pBdr/>
        <w:spacing w:after="198" w:before="198" w:line="360" w:lineRule="auto"/>
        <w:ind/>
        <w:jc w:val="both"/>
        <w:rPr>
          <w:rFonts w:ascii="DejaVu Serif" w:hAnsi="DejaVu Serif" w:eastAsia="DejaVu Serif" w:cs="DejaVu Serif"/>
          <w:sz w:val="22"/>
          <w:szCs w:val="22"/>
          <w:highlight w:val="none"/>
          <w:lang w:val="en-US"/>
        </w:rPr>
      </w:pPr>
      <w:r>
        <w:rPr>
          <w:rFonts w:ascii="DejaVu Serif" w:hAnsi="DejaVu Serif" w:eastAsia="DejaVu Serif" w:cs="DejaVu Serif"/>
          <w:sz w:val="22"/>
          <w:szCs w:val="22"/>
          <w:highlight w:val="none"/>
          <w:lang w:val="en-US"/>
        </w:rPr>
        <w:t xml:space="preserve">To better understand the reason </w:t>
      </w:r>
      <w:r>
        <w:rPr>
          <w:rFonts w:ascii="DejaVu Serif" w:hAnsi="DejaVu Serif" w:eastAsia="DejaVu Serif" w:cs="DejaVu Serif"/>
          <w:sz w:val="22"/>
          <w:szCs w:val="22"/>
          <w:highlight w:val="none"/>
          <w:lang w:val="en-US"/>
        </w:rPr>
        <w:t xml:space="preserve">of this partial disagreement, the analysis of mean value and standard deviation of RMS values is very useful. In particular, the second column of tables 5-4, 5-5, and 5-6 reports mean value and standard deviation of the RMS deviations provided by the participants; thir</w:t>
      </w:r>
      <w:r>
        <w:rPr>
          <w:rFonts w:ascii="DejaVu Serif" w:hAnsi="DejaVu Serif" w:eastAsia="DejaVu Serif" w:cs="DejaVu Serif"/>
          <w:sz w:val="22"/>
          <w:szCs w:val="22"/>
          <w:highlight w:val="none"/>
          <w:lang w:val="en-US"/>
        </w:rPr>
        <w:t xml:space="preserve">d and fourth columns shown the effect of limiting the statistics to the common XY region without and with the “SW realignment by devZ_exp” (i.e. </w:t>
      </w:r>
      <w:r>
        <w:rPr>
          <w:rFonts w:ascii="DejaVu Serif" w:hAnsi="DejaVu Serif" w:eastAsia="DejaVu Serif" w:cs="DejaVu Serif"/>
          <w:sz w:val="22"/>
          <w:szCs w:val="22"/>
          <w:lang w:val="en-US"/>
        </w:rPr>
        <w:t xml:space="preserve">the difference </w:t>
      </w:r>
      <m:oMath>
        <m:sSub>
          <m:sSubPr>
            <m:ctrlPr>
              <w:rPr>
                <w:rFonts w:ascii="Cambria Math" w:hAnsi="Cambria Math" w:eastAsia="Cambria Math" w:cs="Cambria Math"/>
                <w:i/>
                <w:sz w:val="22"/>
                <w:szCs w:val="22"/>
                <w:lang w:val="en-US"/>
              </w:rPr>
            </m:ctrlPr>
          </m:sSubPr>
          <m:e>
            <m:r>
              <w:rPr>
                <w:rFonts w:hint="default" w:ascii="Cambria Math" w:hAnsi="Cambria Math" w:eastAsia="Cambria Math" w:cs="Cambria Math"/>
                <w:sz w:val="22"/>
                <w:szCs w:val="22"/>
                <w:lang w:val="en-US"/>
              </w:rPr>
              <m:rPr>
                <m:sty m:val="i"/>
              </m:rPr>
              <m:t>z</m:t>
            </m:r>
            <m:r>
              <w:rPr>
                <w:rFonts w:ascii="Cambria Math" w:hAnsi="Cambria Math" w:eastAsia="Cambria Math" w:cs="Cambria Math"/>
              </w:rPr>
              <m:rPr/>
              <m:t>-</m:t>
            </m:r>
            <m:r>
              <w:rPr>
                <w:rFonts w:hint="default" w:ascii="Cambria Math" w:hAnsi="Cambria Math" w:eastAsia="Cambria Math" w:cs="Cambria Math"/>
                <w:sz w:val="22"/>
                <w:szCs w:val="22"/>
                <w:lang w:val="en-US"/>
              </w:rPr>
              <m:rPr>
                <m:sty m:val="i"/>
              </m:rPr>
              <m:t>z</m:t>
            </m:r>
          </m:e>
          <m:sub>
            <m:r>
              <w:rPr>
                <w:rFonts w:hint="default" w:ascii="Cambria Math" w:hAnsi="Cambria Math" w:eastAsia="Cambria Math" w:cs="Cambria Math"/>
                <w:sz w:val="22"/>
                <w:szCs w:val="22"/>
                <w:lang w:val="en-US"/>
              </w:rPr>
              <m:rPr>
                <m:sty m:val="i"/>
              </m:rPr>
              <m:t>ideal</m:t>
            </m:r>
          </m:sub>
        </m:sSub>
      </m:oMath>
      <w:r>
        <w:rPr>
          <w:rFonts w:ascii="DejaVu Serif" w:hAnsi="DejaVu Serif" w:eastAsia="DejaVu Serif" w:cs="DejaVu Serif"/>
          <w:sz w:val="22"/>
          <w:szCs w:val="22"/>
          <w:highlight w:val="none"/>
          <w:lang w:val="en-US"/>
        </w:rPr>
        <w:t xml:space="preserve"> directly provided by the participant, listed in the 6th column of the result file), respectively. As matter of fact the difference among the scanned areas from the several instruments can bring to apparent di</w:t>
      </w:r>
      <w:r>
        <w:rPr>
          <w:rFonts w:ascii="DejaVu Serif" w:hAnsi="DejaVu Serif" w:eastAsia="DejaVu Serif" w:cs="DejaVu Serif"/>
          <w:sz w:val="22"/>
          <w:szCs w:val="22"/>
          <w:highlight w:val="none"/>
          <w:lang w:val="en-US"/>
        </w:rPr>
        <w:t xml:space="preserve">sagreement; another s</w:t>
      </w:r>
      <w:r>
        <w:rPr>
          <w:rFonts w:ascii="DejaVu Serif" w:hAnsi="DejaVu Serif" w:eastAsia="DejaVu Serif" w:cs="DejaVu Serif"/>
          <w:sz w:val="22"/>
          <w:szCs w:val="22"/>
          <w:highlight w:val="none"/>
          <w:lang w:val="en-US"/>
        </w:rPr>
        <w:t xml:space="preserve">ource of apparent disagreement is the imperfect positioning of the specimens on the four attaching points. Tables 5-4, 5-5, and 5-6 proves that the software realignment is the most important action to do for increasing the agreement among the participants.</w:t>
      </w:r>
      <w:r>
        <w:rPr>
          <w:rFonts w:ascii="DejaVu Serif" w:hAnsi="DejaVu Serif" w:eastAsia="DejaVu Serif" w:cs="DejaVu Serif"/>
          <w:sz w:val="22"/>
          <w:szCs w:val="22"/>
          <w:highlight w:val="none"/>
          <w:lang w:val="en-US"/>
        </w:rPr>
      </w:r>
      <w:r>
        <w:rPr>
          <w:rFonts w:ascii="DejaVu Serif" w:hAnsi="DejaVu Serif" w:eastAsia="DejaVu Serif" w:cs="DejaVu Serif"/>
          <w:sz w:val="22"/>
          <w:szCs w:val="22"/>
          <w:highlight w:val="none"/>
          <w:lang w:val="en-US"/>
        </w:rPr>
      </w:r>
    </w:p>
    <w:p>
      <w:pPr>
        <w:pBdr/>
        <w:shd w:val="nil" w:color="auto"/>
        <w:spacing/>
        <w:ind/>
        <w:rPr>
          <w:rFonts w:ascii="DejaVu Serif" w:hAnsi="DejaVu Serif" w:eastAsia="DejaVu Serif" w:cs="DejaVu Serif"/>
          <w:sz w:val="22"/>
          <w:szCs w:val="22"/>
          <w:highlight w:val="none"/>
          <w:lang w:val="en-US"/>
        </w:rPr>
      </w:pPr>
      <w:r>
        <w:rPr>
          <w:rFonts w:ascii="DejaVu Serif" w:hAnsi="DejaVu Serif" w:eastAsia="DejaVu Serif" w:cs="DejaVu Serif"/>
          <w:sz w:val="22"/>
          <w:szCs w:val="22"/>
          <w:highlight w:val="none"/>
          <w:lang w:val="en-US"/>
        </w:rPr>
        <w:br w:type="page" w:clear="all"/>
      </w:r>
      <w:r>
        <w:rPr>
          <w:rFonts w:ascii="DejaVu Serif" w:hAnsi="DejaVu Serif" w:eastAsia="DejaVu Serif" w:cs="DejaVu Serif"/>
          <w:sz w:val="22"/>
          <w:szCs w:val="22"/>
          <w:highlight w:val="none"/>
          <w:lang w:val="en-US"/>
        </w:rPr>
      </w:r>
      <w:r>
        <w:rPr>
          <w:rFonts w:ascii="DejaVu Serif" w:hAnsi="DejaVu Serif" w:eastAsia="DejaVu Serif" w:cs="DejaVu Serif"/>
          <w:sz w:val="22"/>
          <w:szCs w:val="22"/>
          <w:highlight w:val="none"/>
          <w:lang w:val="en-US"/>
        </w:rPr>
      </w:r>
    </w:p>
    <w:p>
      <w:pPr>
        <w:pBdr/>
        <w:spacing w:after="198" w:before="198" w:line="360" w:lineRule="auto"/>
        <w:ind/>
        <w:jc w:val="both"/>
        <w:rPr>
          <w:rFonts w:ascii="DejaVu Serif" w:hAnsi="DejaVu Serif" w:eastAsia="DejaVu Serif" w:cs="DejaVu Serif"/>
          <w:sz w:val="22"/>
          <w:szCs w:val="22"/>
          <w:highlight w:val="none"/>
          <w:lang w:val="en-US"/>
        </w:rPr>
      </w:pPr>
      <w:r>
        <w:rPr>
          <w:rFonts w:ascii="DejaVu Serif" w:hAnsi="DejaVu Serif" w:eastAsia="DejaVu Serif" w:cs="DejaVu Serif"/>
          <w:sz w:val="22"/>
          <w:szCs w:val="22"/>
          <w:highlight w:val="none"/>
          <w:lang w:val="en-US"/>
        </w:rPr>
      </w:r>
      <w:r>
        <w:rPr>
          <w:rFonts w:ascii="DejaVu Serif" w:hAnsi="DejaVu Serif" w:eastAsia="DejaVu Serif" w:cs="DejaVu Serif"/>
          <w:sz w:val="22"/>
          <w:szCs w:val="22"/>
          <w:highlight w:val="none"/>
          <w:lang w:val="en-US"/>
        </w:rPr>
      </w:r>
      <w:r>
        <w:rPr>
          <w:rFonts w:ascii="DejaVu Serif" w:hAnsi="DejaVu Serif" w:eastAsia="DejaVu Serif" w:cs="DejaVu Serif"/>
          <w:sz w:val="22"/>
          <w:szCs w:val="22"/>
          <w:highlight w:val="none"/>
          <w:lang w:val="en-US"/>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462"/>
        <w:gridCol w:w="2506"/>
        <w:gridCol w:w="2551"/>
        <w:gridCol w:w="2835"/>
        <w:gridCol w:w="1"/>
      </w:tblGrid>
      <w:tr>
        <w:trPr/>
        <w:tc>
          <w:tcPr>
            <w:gridSpan w:val="5"/>
            <w:shd w:val="clear" w:color="ffffff" w:fill="ffffff"/>
            <w:tcBorders>
              <w:top w:val="single" w:color="c0c0c0" w:sz="4" w:space="0"/>
              <w:left w:val="single" w:color="c0c0c0" w:sz="4" w:space="0"/>
              <w:bottom w:val="single" w:color="000000" w:sz="4" w:space="0"/>
              <w:right w:val="single" w:color="c0c0c0" w:sz="4" w:space="0"/>
            </w:tcBorders>
            <w:tcW w:w="9355" w:type="dxa"/>
            <w:vAlign w:val="center"/>
            <w:vMerge w:val="restart"/>
            <w:textDirection w:val="lrTb"/>
            <w:noWrap w:val="false"/>
          </w:tcPr>
          <w:p>
            <w:pPr>
              <w:pStyle w:val="1284"/>
              <w:pBdr/>
              <w:spacing w:after="0" w:afterAutospacing="0" w:before="0" w:beforeAutospacing="0" w:line="276" w:lineRule="auto"/>
              <w:ind/>
              <w:jc w:val="left"/>
              <w:rPr>
                <w:rFonts w:ascii="DejaVu Serif" w:hAnsi="DejaVu Serif" w:cs="DejaVu Serif"/>
              </w:rPr>
            </w:pPr>
            <w:r>
              <w:rPr>
                <w:rFonts w:ascii="DejaVu Serif" w:hAnsi="DejaVu Serif" w:eastAsia="DejaVu Serif" w:cs="DejaVu Serif"/>
              </w:rPr>
              <w:t xml:space="preserve">Tab 5-4. Mean and standard deviation of the z-deviations from the ideal parabola as it is, limited to the common XY area, and applying the software realignment</w:t>
            </w:r>
            <w:r>
              <w:rPr>
                <w:rFonts w:ascii="DejaVu Serif" w:hAnsi="DejaVu Serif" w:cs="DejaVu Serif"/>
              </w:rPr>
            </w:r>
            <w:r>
              <w:rPr>
                <w:rFonts w:ascii="DejaVu Serif" w:hAnsi="DejaVu Serif" w:cs="DejaVu Serif"/>
              </w:rPr>
            </w:r>
          </w:p>
        </w:tc>
      </w:tr>
      <w:tr>
        <w:trPr>
          <w:gridAfter w:val="1"/>
        </w:trPr>
        <w:tc>
          <w:tcPr>
            <w:shd w:val="clear" w:color="ffffff" w:fill="ffffff"/>
            <w:tcBorders>
              <w:top w:val="single" w:color="c0c0c0" w:sz="4" w:space="0"/>
              <w:left w:val="single" w:color="c0c0c0" w:sz="4" w:space="0"/>
              <w:bottom w:val="single" w:color="000000" w:sz="4" w:space="0"/>
              <w:right w:val="single" w:color="c0c0c0" w:sz="4" w:space="0"/>
            </w:tcBorders>
            <w:tcW w:w="1462" w:type="dxa"/>
            <w:vAlign w:val="center"/>
            <w:vMerge w:val="restart"/>
            <w:textDirection w:val="lrTb"/>
            <w:noWrap w:val="false"/>
          </w:tcPr>
          <w:p>
            <w:pPr>
              <w:pBdr/>
              <w:spacing w:after="0" w:afterAutospacing="0" w:before="0" w:beforeAutospacing="0" w:line="276" w:lineRule="auto"/>
              <w:ind/>
              <w:jc w:val="center"/>
              <w:rPr>
                <w:rFonts w:ascii="DejaVu Serif" w:hAnsi="DejaVu Serif" w:cs="DejaVu Serif"/>
                <w:sz w:val="22"/>
                <w:szCs w:val="22"/>
              </w:rPr>
            </w:pPr>
            <w:r>
              <w:rPr>
                <w:rFonts w:ascii="DejaVu Serif" w:hAnsi="DejaVu Serif" w:eastAsia="DejaVu Serif" w:cs="DejaVu Serif"/>
                <w:sz w:val="22"/>
                <w:szCs w:val="22"/>
              </w:rPr>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2506" w:type="dxa"/>
            <w:vAlign w:val="center"/>
            <w:vMerge w:val="restart"/>
            <w:textDirection w:val="lrTb"/>
            <w:noWrap w:val="false"/>
          </w:tcPr>
          <w:p>
            <w:pPr>
              <w:pBdr/>
              <w:spacing w:after="0" w:afterAutospacing="0" w:before="0" w:beforeAutospacing="0" w:line="276" w:lineRule="auto"/>
              <w:ind/>
              <w:jc w:val="center"/>
              <w:rPr>
                <w:rFonts w:ascii="DejaVu Serif" w:hAnsi="DejaVu Serif" w:cs="DejaVu Serif"/>
                <w:sz w:val="22"/>
                <w:szCs w:val="22"/>
                <w:highlight w:val="none"/>
              </w:rPr>
            </w:pPr>
            <w:r>
              <w:rPr>
                <w:rFonts w:ascii="DejaVu Serif" w:hAnsi="DejaVu Serif" w:eastAsia="DejaVu Serif" w:cs="DejaVu Serif"/>
                <w:sz w:val="22"/>
                <w:szCs w:val="22"/>
                <w:highlight w:val="none"/>
                <w:lang w:val="en-GB"/>
              </w:rPr>
              <w:t xml:space="preserve">As it is</w:t>
            </w:r>
            <w:r>
              <w:rPr>
                <w:rFonts w:ascii="DejaVu Serif" w:hAnsi="DejaVu Serif" w:cs="DejaVu Serif"/>
                <w:sz w:val="22"/>
                <w:szCs w:val="22"/>
                <w:highlight w:val="none"/>
              </w:rPr>
            </w:r>
            <w:r>
              <w:rPr>
                <w:rFonts w:ascii="DejaVu Serif" w:hAnsi="DejaVu Serif" w:cs="DejaVu Serif"/>
                <w:sz w:val="22"/>
                <w:szCs w:val="22"/>
                <w:highlight w:val="none"/>
              </w:rPr>
            </w:r>
          </w:p>
          <w:p>
            <w:pPr>
              <w:pBdr/>
              <w:spacing w:after="0" w:afterAutospacing="0" w:before="0" w:beforeAutospacing="0" w:line="276" w:lineRule="auto"/>
              <w:ind/>
              <w:jc w:val="center"/>
              <w:rPr>
                <w:rFonts w:ascii="DejaVu Serif" w:hAnsi="DejaVu Serif" w:cs="DejaVu Serif"/>
                <w:sz w:val="22"/>
                <w:szCs w:val="22"/>
              </w:rPr>
            </w:pPr>
            <w:r>
              <w:rPr>
                <w:rFonts w:ascii="DejaVu Serif" w:hAnsi="DejaVu Serif" w:eastAsia="DejaVu Serif" w:cs="DejaVu Serif"/>
                <w:sz w:val="22"/>
                <w:szCs w:val="22"/>
                <w:highlight w:val="none"/>
                <w:lang w:val="en-GB"/>
              </w:rPr>
              <w:t xml:space="preserve">(mm)</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2551" w:type="dxa"/>
            <w:vAlign w:val="center"/>
            <w:vMerge w:val="restart"/>
            <w:textDirection w:val="lrTb"/>
            <w:noWrap w:val="false"/>
          </w:tcPr>
          <w:p>
            <w:pPr>
              <w:pBdr/>
              <w:spacing w:after="0" w:afterAutospacing="0" w:before="0" w:beforeAutospacing="0" w:line="276" w:lineRule="auto"/>
              <w:ind/>
              <w:jc w:val="center"/>
              <w:rPr>
                <w:rFonts w:ascii="DejaVu Serif" w:hAnsi="DejaVu Serif" w:cs="DejaVu Serif"/>
                <w:sz w:val="22"/>
                <w:szCs w:val="22"/>
                <w:highlight w:val="none"/>
              </w:rPr>
            </w:pPr>
            <w:r>
              <w:rPr>
                <w:rFonts w:ascii="DejaVu Serif" w:hAnsi="DejaVu Serif" w:eastAsia="DejaVu Serif" w:cs="DejaVu Serif"/>
                <w:sz w:val="22"/>
                <w:szCs w:val="22"/>
                <w:lang w:val="en-GB"/>
              </w:rPr>
              <w:t xml:space="preserve">XY common</w:t>
            </w:r>
            <w:r>
              <w:rPr>
                <w:rFonts w:ascii="DejaVu Serif" w:hAnsi="DejaVu Serif" w:cs="DejaVu Serif"/>
                <w:sz w:val="22"/>
                <w:szCs w:val="22"/>
                <w:highlight w:val="none"/>
              </w:rPr>
            </w:r>
            <w:r>
              <w:rPr>
                <w:rFonts w:ascii="DejaVu Serif" w:hAnsi="DejaVu Serif" w:cs="DejaVu Serif"/>
                <w:sz w:val="22"/>
                <w:szCs w:val="22"/>
                <w:highlight w:val="none"/>
              </w:rPr>
            </w:r>
          </w:p>
          <w:p>
            <w:pPr>
              <w:pBdr/>
              <w:spacing w:after="0" w:afterAutospacing="0" w:before="0" w:beforeAutospacing="0" w:line="276" w:lineRule="auto"/>
              <w:ind/>
              <w:jc w:val="center"/>
              <w:rPr>
                <w:rFonts w:ascii="DejaVu Serif" w:hAnsi="DejaVu Serif" w:cs="DejaVu Serif"/>
                <w:sz w:val="22"/>
                <w:szCs w:val="22"/>
              </w:rPr>
            </w:pPr>
            <w:r>
              <w:rPr>
                <w:rFonts w:ascii="DejaVu Serif" w:hAnsi="DejaVu Serif" w:eastAsia="DejaVu Serif" w:cs="DejaVu Serif"/>
                <w:sz w:val="22"/>
                <w:szCs w:val="22"/>
                <w:highlight w:val="none"/>
                <w:lang w:val="en-GB"/>
              </w:rPr>
              <w:t xml:space="preserve">(mm)</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2835" w:type="dxa"/>
            <w:vAlign w:val="center"/>
            <w:vMerge w:val="restart"/>
            <w:textDirection w:val="lrTb"/>
            <w:noWrap w:val="false"/>
          </w:tcPr>
          <w:p>
            <w:pPr>
              <w:pBdr/>
              <w:spacing w:after="0" w:afterAutospacing="0" w:before="0" w:beforeAutospacing="0" w:line="276" w:lineRule="auto"/>
              <w:ind/>
              <w:jc w:val="center"/>
              <w:rPr>
                <w:rFonts w:ascii="DejaVu Serif" w:hAnsi="DejaVu Serif" w:cs="DejaVu Serif"/>
                <w:sz w:val="22"/>
                <w:szCs w:val="22"/>
                <w:highlight w:val="none"/>
              </w:rPr>
            </w:pPr>
            <w:r>
              <w:rPr>
                <w:rFonts w:ascii="DejaVu Serif" w:hAnsi="DejaVu Serif" w:eastAsia="DejaVu Serif" w:cs="DejaVu Serif"/>
                <w:sz w:val="22"/>
                <w:szCs w:val="22"/>
                <w:highlight w:val="none"/>
                <w:lang w:val="en-GB"/>
              </w:rPr>
              <w:t xml:space="preserve">XY common and SW realignment</w:t>
            </w:r>
            <w:r>
              <w:rPr>
                <w:rFonts w:ascii="DejaVu Serif" w:hAnsi="DejaVu Serif" w:cs="DejaVu Serif"/>
                <w:sz w:val="22"/>
                <w:szCs w:val="22"/>
                <w:highlight w:val="none"/>
              </w:rPr>
            </w:r>
            <w:r>
              <w:rPr>
                <w:rFonts w:ascii="DejaVu Serif" w:hAnsi="DejaVu Serif" w:cs="DejaVu Serif"/>
                <w:sz w:val="22"/>
                <w:szCs w:val="22"/>
                <w:highlight w:val="none"/>
              </w:rPr>
            </w:r>
          </w:p>
          <w:p>
            <w:pPr>
              <w:pBdr/>
              <w:spacing w:after="0" w:afterAutospacing="0" w:before="0" w:beforeAutospacing="0" w:line="276" w:lineRule="auto"/>
              <w:ind/>
              <w:jc w:val="center"/>
              <w:rPr>
                <w:rFonts w:ascii="DejaVu Serif" w:hAnsi="DejaVu Serif" w:cs="DejaVu Serif"/>
                <w:sz w:val="22"/>
                <w:szCs w:val="22"/>
              </w:rPr>
            </w:pPr>
            <w:r>
              <w:rPr>
                <w:rFonts w:ascii="DejaVu Serif" w:hAnsi="DejaVu Serif" w:eastAsia="DejaVu Serif" w:cs="DejaVu Serif"/>
                <w:sz w:val="22"/>
                <w:szCs w:val="22"/>
                <w:highlight w:val="none"/>
                <w:lang w:val="en-GB"/>
              </w:rPr>
              <w:t xml:space="preserve">(mm)</w:t>
            </w:r>
            <w:r>
              <w:rPr>
                <w:rFonts w:ascii="DejaVu Serif" w:hAnsi="DejaVu Serif" w:cs="DejaVu Serif"/>
                <w:sz w:val="22"/>
                <w:szCs w:val="22"/>
              </w:rPr>
            </w:r>
            <w:r>
              <w:rPr>
                <w:rFonts w:ascii="DejaVu Serif" w:hAnsi="DejaVu Serif" w:cs="DejaVu Serif"/>
                <w:sz w:val="22"/>
                <w:szCs w:val="22"/>
              </w:rPr>
            </w:r>
          </w:p>
        </w:tc>
      </w:tr>
      <w:tr>
        <w:trPr>
          <w:gridAfter w:val="1"/>
        </w:trPr>
        <w:tc>
          <w:tcPr>
            <w:shd w:val="clear" w:color="ffffff" w:fill="ffffff"/>
            <w:tcBorders>
              <w:top w:val="single" w:color="c0c0c0" w:sz="4" w:space="0"/>
              <w:left w:val="single" w:color="c0c0c0" w:sz="4" w:space="0"/>
              <w:bottom w:val="single" w:color="000000" w:sz="4" w:space="0"/>
              <w:right w:val="single" w:color="c0c0c0" w:sz="4" w:space="0"/>
            </w:tcBorders>
            <w:tcW w:w="1462" w:type="dxa"/>
            <w:vAlign w:val="center"/>
            <w:vMerge w:val="restart"/>
            <w:textDirection w:val="lrTb"/>
            <w:noWrap w:val="false"/>
          </w:tcPr>
          <w:p>
            <w:pPr>
              <w:pBdr/>
              <w:spacing w:after="0" w:afterAutospacing="0" w:before="0" w:beforeAutospacing="0" w:line="276" w:lineRule="auto"/>
              <w:ind/>
              <w:jc w:val="center"/>
              <w:rPr>
                <w:rFonts w:ascii="DejaVu Serif" w:hAnsi="DejaVu Serif" w:cs="DejaVu Serif"/>
                <w:sz w:val="22"/>
                <w:szCs w:val="22"/>
              </w:rPr>
            </w:pPr>
            <w:r>
              <w:rPr>
                <w:rFonts w:ascii="DejaVu Serif" w:hAnsi="DejaVu Serif" w:eastAsia="DejaVu Serif" w:cs="DejaVu Serif"/>
                <w:sz w:val="22"/>
                <w:szCs w:val="22"/>
              </w:rPr>
              <w:t xml:space="preserve">Inner#60</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2506" w:type="dxa"/>
            <w:vAlign w:val="center"/>
            <w:vMerge w:val="restart"/>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0.50 </w:t>
            </w:r>
            <w:r>
              <w:rPr>
                <w:rFonts w:hint="default" w:ascii="DejaVu Serif" w:hAnsi="DejaVu Serif" w:eastAsia="DejaVu Serif" w:cs="DejaVu Serif"/>
              </w:rPr>
              <w:t xml:space="preserve">± 0.09</w:t>
            </w:r>
            <w:r>
              <w:rPr>
                <w:rFonts w:ascii="DejaVu Serif" w:hAnsi="DejaVu Serif" w:cs="DejaVu Serif"/>
              </w:rPr>
            </w:r>
            <w:r>
              <w:rPr>
                <w:rFonts w:ascii="DejaVu Serif" w:hAnsi="DejaVu Serif" w:cs="DejaVu Serif"/>
              </w:rPr>
            </w:r>
          </w:p>
        </w:tc>
        <w:tc>
          <w:tcPr>
            <w:shd w:val="clear" w:color="ffffff" w:fill="ffffff"/>
            <w:tcBorders>
              <w:top w:val="single" w:color="c0c0c0" w:sz="4" w:space="0"/>
              <w:left w:val="single" w:color="c0c0c0" w:sz="4" w:space="0"/>
              <w:bottom w:val="single" w:color="000000" w:sz="4" w:space="0"/>
              <w:right w:val="single" w:color="c0c0c0" w:sz="4" w:space="0"/>
            </w:tcBorders>
            <w:tcW w:w="2551" w:type="dxa"/>
            <w:vAlign w:val="center"/>
            <w:vMerge w:val="restart"/>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0.47 </w:t>
            </w:r>
            <w:r>
              <w:rPr>
                <w:rFonts w:hint="default" w:ascii="DejaVu Serif" w:hAnsi="DejaVu Serif" w:eastAsia="DejaVu Serif" w:cs="DejaVu Serif"/>
              </w:rPr>
              <w:t xml:space="preserve">± 0.10</w:t>
            </w:r>
            <w:r>
              <w:rPr>
                <w:rFonts w:ascii="DejaVu Serif" w:hAnsi="DejaVu Serif" w:cs="DejaVu Serif"/>
              </w:rPr>
            </w:r>
            <w:r>
              <w:rPr>
                <w:rFonts w:ascii="DejaVu Serif" w:hAnsi="DejaVu Serif" w:cs="DejaVu Serif"/>
              </w:rPr>
            </w:r>
          </w:p>
        </w:tc>
        <w:tc>
          <w:tcPr>
            <w:shd w:val="clear" w:color="ffffff" w:fill="ffffff"/>
            <w:tcBorders>
              <w:top w:val="single" w:color="c0c0c0" w:sz="4" w:space="0"/>
              <w:left w:val="single" w:color="c0c0c0" w:sz="4" w:space="0"/>
              <w:bottom w:val="single" w:color="000000" w:sz="4" w:space="0"/>
              <w:right w:val="single" w:color="c0c0c0" w:sz="4" w:space="0"/>
            </w:tcBorders>
            <w:tcW w:w="2835" w:type="dxa"/>
            <w:vAlign w:val="center"/>
            <w:vMerge w:val="restart"/>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0.46 </w:t>
            </w:r>
            <w:r>
              <w:rPr>
                <w:rFonts w:hint="default" w:ascii="DejaVu Serif" w:hAnsi="DejaVu Serif" w:eastAsia="DejaVu Serif" w:cs="DejaVu Serif"/>
              </w:rPr>
              <w:t xml:space="preserve">± 0.08</w:t>
            </w:r>
            <w:r>
              <w:rPr>
                <w:rFonts w:ascii="DejaVu Serif" w:hAnsi="DejaVu Serif" w:cs="DejaVu Serif"/>
              </w:rPr>
            </w:r>
            <w:r>
              <w:rPr>
                <w:rFonts w:ascii="DejaVu Serif" w:hAnsi="DejaVu Serif" w:cs="DejaVu Serif"/>
              </w:rPr>
            </w:r>
          </w:p>
        </w:tc>
      </w:tr>
      <w:tr>
        <w:trPr>
          <w:gridAfter w:val="1"/>
          <w:trHeight w:val="241"/>
        </w:trPr>
        <w:tc>
          <w:tcPr>
            <w:shd w:val="clear" w:color="ffffff" w:fill="ffffff"/>
            <w:tcBorders>
              <w:top w:val="single" w:color="c0c0c0" w:sz="4" w:space="0"/>
              <w:left w:val="single" w:color="c0c0c0" w:sz="4" w:space="0"/>
              <w:bottom w:val="single" w:color="000000" w:sz="4" w:space="0"/>
              <w:right w:val="single" w:color="c0c0c0" w:sz="4" w:space="0"/>
            </w:tcBorders>
            <w:tcW w:w="1462" w:type="dxa"/>
            <w:vAlign w:val="center"/>
            <w:textDirection w:val="lrTb"/>
            <w:noWrap w:val="false"/>
          </w:tcPr>
          <w:p>
            <w:pPr>
              <w:pBdr/>
              <w:spacing w:after="0" w:afterAutospacing="0" w:before="0" w:beforeAutospacing="0" w:line="276" w:lineRule="auto"/>
              <w:ind/>
              <w:jc w:val="center"/>
              <w:rPr>
                <w:rFonts w:ascii="DejaVu Serif" w:hAnsi="DejaVu Serif" w:cs="DejaVu Serif"/>
                <w:sz w:val="22"/>
                <w:szCs w:val="22"/>
              </w:rPr>
            </w:pPr>
            <w:r>
              <w:rPr>
                <w:rFonts w:ascii="DejaVu Serif" w:hAnsi="DejaVu Serif" w:eastAsia="DejaVu Serif" w:cs="DejaVu Serif"/>
                <w:sz w:val="22"/>
                <w:szCs w:val="22"/>
              </w:rPr>
              <w:t xml:space="preserve">Inner#61</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2506"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0.56</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0.10</w:t>
            </w:r>
            <w:r>
              <w:rPr>
                <w:rFonts w:ascii="DejaVu Serif" w:hAnsi="DejaVu Serif" w:cs="DejaVu Serif"/>
              </w:rPr>
            </w:r>
            <w:r>
              <w:rPr>
                <w:rFonts w:ascii="DejaVu Serif" w:hAnsi="DejaVu Serif" w:cs="DejaVu Serif"/>
              </w:rPr>
            </w:r>
          </w:p>
        </w:tc>
        <w:tc>
          <w:tcPr>
            <w:shd w:val="clear" w:color="ffffff" w:fill="ffffff"/>
            <w:tcBorders>
              <w:top w:val="single" w:color="c0c0c0" w:sz="4" w:space="0"/>
              <w:left w:val="single" w:color="c0c0c0" w:sz="4" w:space="0"/>
              <w:bottom w:val="single" w:color="000000" w:sz="4" w:space="0"/>
              <w:right w:val="single" w:color="c0c0c0" w:sz="4" w:space="0"/>
            </w:tcBorders>
            <w:tcW w:w="2551"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0.54</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0.10</w:t>
            </w:r>
            <w:r>
              <w:rPr>
                <w:rFonts w:ascii="DejaVu Serif" w:hAnsi="DejaVu Serif" w:cs="DejaVu Serif"/>
              </w:rPr>
            </w:r>
            <w:r>
              <w:rPr>
                <w:rFonts w:ascii="DejaVu Serif" w:hAnsi="DejaVu Serif" w:cs="DejaVu Serif"/>
              </w:rPr>
            </w:r>
          </w:p>
        </w:tc>
        <w:tc>
          <w:tcPr>
            <w:shd w:val="clear" w:color="ffffff" w:fill="ffffff"/>
            <w:tcBorders>
              <w:top w:val="single" w:color="c0c0c0" w:sz="4" w:space="0"/>
              <w:left w:val="single" w:color="c0c0c0" w:sz="4" w:space="0"/>
              <w:bottom w:val="single" w:color="000000" w:sz="4" w:space="0"/>
              <w:right w:val="single" w:color="c0c0c0" w:sz="4" w:space="0"/>
            </w:tcBorders>
            <w:tcW w:w="2835"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0.48</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0.08</w:t>
            </w:r>
            <w:r>
              <w:rPr>
                <w:rFonts w:ascii="DejaVu Serif" w:hAnsi="DejaVu Serif" w:cs="DejaVu Serif"/>
              </w:rPr>
            </w:r>
            <w:r>
              <w:rPr>
                <w:rFonts w:ascii="DejaVu Serif" w:hAnsi="DejaVu Serif" w:cs="DejaVu Serif"/>
              </w:rPr>
            </w:r>
          </w:p>
        </w:tc>
      </w:tr>
      <w:tr>
        <w:trPr>
          <w:gridAfter w:val="1"/>
        </w:trPr>
        <w:tc>
          <w:tcPr>
            <w:shd w:val="clear" w:color="ffffff" w:fill="ffffff"/>
            <w:tcBorders>
              <w:top w:val="single" w:color="000000" w:sz="4" w:space="0"/>
              <w:left w:val="single" w:color="c0c0c0" w:sz="4" w:space="0"/>
              <w:bottom w:val="single" w:color="000000" w:sz="4" w:space="0"/>
              <w:right w:val="single" w:color="c0c0c0" w:sz="4" w:space="0"/>
            </w:tcBorders>
            <w:tcW w:w="1462" w:type="dxa"/>
            <w:textDirection w:val="lrTb"/>
            <w:noWrap w:val="false"/>
          </w:tcPr>
          <w:p>
            <w:pPr>
              <w:pBdr/>
              <w:spacing w:after="0" w:afterAutospacing="0" w:before="0" w:beforeAutospacing="0" w:line="276" w:lineRule="auto"/>
              <w:ind/>
              <w:jc w:val="center"/>
              <w:rPr>
                <w:rFonts w:ascii="DejaVu Serif" w:hAnsi="DejaVu Serif" w:cs="DejaVu Serif"/>
                <w:sz w:val="22"/>
                <w:szCs w:val="22"/>
              </w:rPr>
            </w:pPr>
            <w:r>
              <w:rPr>
                <w:rFonts w:ascii="DejaVu Serif" w:hAnsi="DejaVu Serif" w:eastAsia="DejaVu Serif" w:cs="DejaVu Serif"/>
                <w:sz w:val="22"/>
                <w:szCs w:val="22"/>
              </w:rPr>
              <w:t xml:space="preserve">Inner#62</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2506" w:type="dxa"/>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0.42</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0.10</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2551"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0.39</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0.09</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2835"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0.34</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0.06</w:t>
            </w:r>
            <w:r>
              <w:rPr>
                <w:rFonts w:ascii="DejaVu Serif" w:hAnsi="DejaVu Serif" w:cs="DejaVu Serif"/>
              </w:rPr>
            </w:r>
            <w:r>
              <w:rPr>
                <w:rFonts w:ascii="DejaVu Serif" w:hAnsi="DejaVu Serif" w:cs="DejaVu Serif"/>
              </w:rPr>
            </w:r>
          </w:p>
        </w:tc>
      </w:tr>
      <w:tr>
        <w:trPr>
          <w:gridAfter w:val="1"/>
        </w:trPr>
        <w:tc>
          <w:tcPr>
            <w:shd w:val="clear" w:color="ffffff" w:fill="ffffff"/>
            <w:tcBorders>
              <w:top w:val="single" w:color="000000" w:sz="4" w:space="0"/>
              <w:left w:val="single" w:color="c0c0c0" w:sz="4" w:space="0"/>
              <w:bottom w:val="single" w:color="000000" w:sz="4" w:space="0"/>
              <w:right w:val="single" w:color="c0c0c0" w:sz="4" w:space="0"/>
            </w:tcBorders>
            <w:tcW w:w="1462" w:type="dxa"/>
            <w:textDirection w:val="lrTb"/>
            <w:noWrap w:val="false"/>
          </w:tcPr>
          <w:p>
            <w:pPr>
              <w:pBdr/>
              <w:spacing w:after="0" w:afterAutospacing="0" w:before="0" w:beforeAutospacing="0" w:line="276" w:lineRule="auto"/>
              <w:ind/>
              <w:jc w:val="center"/>
              <w:rPr>
                <w:rFonts w:ascii="DejaVu Serif" w:hAnsi="DejaVu Serif" w:cs="DejaVu Serif"/>
                <w:sz w:val="22"/>
                <w:szCs w:val="22"/>
              </w:rPr>
            </w:pPr>
            <w:r>
              <w:rPr>
                <w:rFonts w:ascii="DejaVu Serif" w:hAnsi="DejaVu Serif" w:eastAsia="DejaVu Serif" w:cs="DejaVu Serif"/>
                <w:sz w:val="22"/>
                <w:szCs w:val="22"/>
              </w:rPr>
              <w:t xml:space="preserve">Outer#93</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2506" w:type="dxa"/>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0.47</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0.19</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2551"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0.45</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0.18</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2835"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0.34</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0.08</w:t>
            </w:r>
            <w:r>
              <w:rPr>
                <w:rFonts w:ascii="DejaVu Serif" w:hAnsi="DejaVu Serif" w:cs="DejaVu Serif"/>
              </w:rPr>
            </w:r>
            <w:r>
              <w:rPr>
                <w:rFonts w:ascii="DejaVu Serif" w:hAnsi="DejaVu Serif" w:cs="DejaVu Serif"/>
              </w:rPr>
            </w:r>
          </w:p>
        </w:tc>
      </w:tr>
      <w:tr>
        <w:trPr>
          <w:gridAfter w:val="1"/>
        </w:trPr>
        <w:tc>
          <w:tcPr>
            <w:shd w:val="clear" w:color="ffffff" w:fill="ffffff"/>
            <w:tcBorders>
              <w:top w:val="single" w:color="000000" w:sz="4" w:space="0"/>
              <w:left w:val="single" w:color="c0c0c0" w:sz="4" w:space="0"/>
              <w:bottom w:val="single" w:color="000000" w:sz="4" w:space="0"/>
              <w:right w:val="single" w:color="c0c0c0" w:sz="4" w:space="0"/>
            </w:tcBorders>
            <w:tcW w:w="1462" w:type="dxa"/>
            <w:textDirection w:val="lrTb"/>
            <w:noWrap w:val="false"/>
          </w:tcPr>
          <w:p>
            <w:pPr>
              <w:pBdr/>
              <w:spacing w:after="0" w:afterAutospacing="0" w:before="0" w:beforeAutospacing="0" w:line="276" w:lineRule="auto"/>
              <w:ind/>
              <w:jc w:val="center"/>
              <w:rPr>
                <w:rFonts w:ascii="DejaVu Serif" w:hAnsi="DejaVu Serif" w:cs="DejaVu Serif"/>
                <w:sz w:val="22"/>
                <w:szCs w:val="22"/>
              </w:rPr>
            </w:pPr>
            <w:r>
              <w:rPr>
                <w:rFonts w:ascii="DejaVu Serif" w:hAnsi="DejaVu Serif" w:eastAsia="DejaVu Serif" w:cs="DejaVu Serif"/>
                <w:sz w:val="22"/>
                <w:szCs w:val="22"/>
              </w:rPr>
              <w:t xml:space="preserve">Outer#97</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2506" w:type="dxa"/>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0.47</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0.14</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2551"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0.45</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0.13</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2835"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0.32</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0.08</w:t>
            </w:r>
            <w:r>
              <w:rPr>
                <w:rFonts w:ascii="DejaVu Serif" w:hAnsi="DejaVu Serif" w:cs="DejaVu Serif"/>
              </w:rPr>
            </w:r>
            <w:r>
              <w:rPr>
                <w:rFonts w:ascii="DejaVu Serif" w:hAnsi="DejaVu Serif" w:cs="DejaVu Serif"/>
              </w:rPr>
            </w:r>
          </w:p>
        </w:tc>
      </w:tr>
      <w:tr>
        <w:trPr>
          <w:gridAfter w:val="1"/>
        </w:trPr>
        <w:tc>
          <w:tcPr>
            <w:shd w:val="clear" w:color="ffffff" w:fill="ffffff"/>
            <w:tcBorders>
              <w:top w:val="single" w:color="000000" w:sz="4" w:space="0"/>
              <w:left w:val="single" w:color="c0c0c0" w:sz="4" w:space="0"/>
              <w:bottom w:val="single" w:color="000000" w:sz="4" w:space="0"/>
              <w:right w:val="single" w:color="c0c0c0" w:sz="4" w:space="0"/>
            </w:tcBorders>
            <w:tcW w:w="1462" w:type="dxa"/>
            <w:textDirection w:val="lrTb"/>
            <w:noWrap w:val="false"/>
          </w:tcPr>
          <w:p>
            <w:pPr>
              <w:pBdr/>
              <w:spacing w:after="0" w:afterAutospacing="0" w:before="0" w:beforeAutospacing="0" w:line="276" w:lineRule="auto"/>
              <w:ind/>
              <w:jc w:val="center"/>
              <w:rPr>
                <w:rFonts w:ascii="DejaVu Serif" w:hAnsi="DejaVu Serif" w:cs="DejaVu Serif"/>
                <w:sz w:val="22"/>
                <w:szCs w:val="22"/>
              </w:rPr>
            </w:pPr>
            <w:r>
              <w:rPr>
                <w:rFonts w:ascii="DejaVu Serif" w:hAnsi="DejaVu Serif" w:eastAsia="DejaVu Serif" w:cs="DejaVu Serif"/>
                <w:sz w:val="22"/>
                <w:szCs w:val="22"/>
              </w:rPr>
              <w:t xml:space="preserve">Outer#99</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2506" w:type="dxa"/>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0.49</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0.22</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2551"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0.46</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0.20</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2835"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0.30</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0.09</w:t>
            </w:r>
            <w:r>
              <w:rPr>
                <w:rFonts w:ascii="DejaVu Serif" w:hAnsi="DejaVu Serif" w:cs="DejaVu Serif"/>
              </w:rPr>
            </w:r>
            <w:r>
              <w:rPr>
                <w:rFonts w:ascii="DejaVu Serif" w:hAnsi="DejaVu Serif" w:cs="DejaVu Serif"/>
              </w:rPr>
            </w:r>
          </w:p>
        </w:tc>
      </w:tr>
    </w:tbl>
    <w:p>
      <w:pPr>
        <w:pBdr/>
        <w:spacing w:after="0" w:afterAutospacing="0" w:before="0" w:beforeAutospacing="0" w:line="276" w:lineRule="auto"/>
        <w:ind/>
        <w:rPr>
          <w:rFonts w:ascii="DejaVu Serif" w:hAnsi="DejaVu Serif" w:cs="DejaVu Serif"/>
        </w:rPr>
      </w:pPr>
      <w:r>
        <w:rPr>
          <w:rFonts w:ascii="DejaVu Serif" w:hAnsi="DejaVu Serif" w:eastAsia="DejaVu Serif" w:cs="DejaVu Serif"/>
        </w:rPr>
      </w:r>
      <w:r>
        <w:rPr>
          <w:rFonts w:ascii="DejaVu Serif" w:hAnsi="DejaVu Serif" w:cs="DejaVu Serif"/>
        </w:rPr>
      </w:r>
      <w:r>
        <w:rPr>
          <w:rFonts w:ascii="DejaVu Serif" w:hAnsi="DejaVu Serif" w:cs="DejaVu Serif"/>
        </w:rPr>
      </w:r>
    </w:p>
    <w:p>
      <w:pPr>
        <w:pBdr/>
        <w:spacing w:after="0" w:afterAutospacing="0" w:before="0" w:beforeAutospacing="0" w:line="276" w:lineRule="auto"/>
        <w:ind/>
        <w:rPr>
          <w:rFonts w:ascii="DejaVu Serif" w:hAnsi="DejaVu Serif" w:cs="DejaVu Serif"/>
        </w:rPr>
      </w:pPr>
      <w:r>
        <w:rPr>
          <w:rFonts w:ascii="DejaVu Serif" w:hAnsi="DejaVu Serif" w:eastAsia="DejaVu Serif" w:cs="DejaVu Serif"/>
        </w:rPr>
      </w:r>
      <w:r>
        <w:rPr>
          <w:rFonts w:ascii="DejaVu Serif" w:hAnsi="DejaVu Serif" w:cs="DejaVu Serif"/>
        </w:rPr>
      </w:r>
      <w:r>
        <w:rPr>
          <w:rFonts w:ascii="DejaVu Serif" w:hAnsi="DejaVu Serif" w:cs="DejaVu Serif"/>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462"/>
        <w:gridCol w:w="2506"/>
        <w:gridCol w:w="2551"/>
        <w:gridCol w:w="2835"/>
        <w:gridCol w:w="1"/>
      </w:tblGrid>
      <w:tr>
        <w:trPr/>
        <w:tc>
          <w:tcPr>
            <w:gridSpan w:val="5"/>
            <w:shd w:val="clear" w:color="ffffff" w:fill="ffffff"/>
            <w:tcBorders>
              <w:top w:val="single" w:color="c0c0c0" w:sz="4" w:space="0"/>
              <w:left w:val="single" w:color="c0c0c0" w:sz="4" w:space="0"/>
              <w:bottom w:val="single" w:color="000000" w:sz="4" w:space="0"/>
              <w:right w:val="single" w:color="c0c0c0" w:sz="4" w:space="0"/>
            </w:tcBorders>
            <w:tcW w:w="9355" w:type="dxa"/>
            <w:vAlign w:val="center"/>
            <w:vMerge w:val="restart"/>
            <w:textDirection w:val="lrTb"/>
            <w:noWrap w:val="false"/>
          </w:tcPr>
          <w:p>
            <w:pPr>
              <w:pStyle w:val="1284"/>
              <w:pBdr/>
              <w:spacing w:after="0" w:afterAutospacing="0" w:before="0" w:beforeAutospacing="0" w:line="276" w:lineRule="auto"/>
              <w:ind/>
              <w:jc w:val="left"/>
              <w:rPr>
                <w:rFonts w:ascii="DejaVu Serif" w:hAnsi="DejaVu Serif" w:cs="DejaVu Serif"/>
              </w:rPr>
            </w:pPr>
            <w:r>
              <w:rPr>
                <w:rFonts w:ascii="DejaVu Serif" w:hAnsi="DejaVu Serif" w:eastAsia="DejaVu Serif" w:cs="DejaVu Serif"/>
              </w:rPr>
              <w:t xml:space="preserve">Tab 5-5. Mean and standard deviation of the slopeX-deviations from the ideal parabola as it is, limited to the common XY area, and applying the software realignment</w:t>
            </w:r>
            <w:r>
              <w:rPr>
                <w:rFonts w:ascii="DejaVu Serif" w:hAnsi="DejaVu Serif" w:cs="DejaVu Serif"/>
              </w:rPr>
            </w:r>
            <w:r>
              <w:rPr>
                <w:rFonts w:ascii="DejaVu Serif" w:hAnsi="DejaVu Serif" w:cs="DejaVu Serif"/>
              </w:rPr>
            </w:r>
          </w:p>
        </w:tc>
      </w:tr>
      <w:tr>
        <w:trPr>
          <w:gridAfter w:val="1"/>
        </w:trPr>
        <w:tc>
          <w:tcPr>
            <w:shd w:val="clear" w:color="ffffff" w:fill="ffffff"/>
            <w:tcBorders>
              <w:top w:val="single" w:color="c0c0c0" w:sz="4" w:space="0"/>
              <w:left w:val="single" w:color="c0c0c0" w:sz="4" w:space="0"/>
              <w:bottom w:val="single" w:color="000000" w:sz="4" w:space="0"/>
              <w:right w:val="single" w:color="c0c0c0" w:sz="4" w:space="0"/>
            </w:tcBorders>
            <w:tcW w:w="1462" w:type="dxa"/>
            <w:vAlign w:val="center"/>
            <w:vMerge w:val="restart"/>
            <w:textDirection w:val="lrTb"/>
            <w:noWrap w:val="false"/>
          </w:tcPr>
          <w:p>
            <w:pPr>
              <w:pBdr/>
              <w:spacing w:after="0" w:afterAutospacing="0" w:before="0" w:beforeAutospacing="0" w:line="276" w:lineRule="auto"/>
              <w:ind/>
              <w:jc w:val="center"/>
              <w:rPr>
                <w:rFonts w:ascii="DejaVu Serif" w:hAnsi="DejaVu Serif" w:cs="DejaVu Serif"/>
                <w:sz w:val="22"/>
                <w:szCs w:val="22"/>
              </w:rPr>
            </w:pPr>
            <w:r>
              <w:rPr>
                <w:rFonts w:ascii="DejaVu Serif" w:hAnsi="DejaVu Serif" w:eastAsia="DejaVu Serif" w:cs="DejaVu Serif"/>
                <w:sz w:val="22"/>
                <w:szCs w:val="22"/>
              </w:rPr>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2506" w:type="dxa"/>
            <w:vAlign w:val="center"/>
            <w:vMerge w:val="restart"/>
            <w:textDirection w:val="lrTb"/>
            <w:noWrap w:val="false"/>
          </w:tcPr>
          <w:p>
            <w:pPr>
              <w:pBdr/>
              <w:spacing w:after="0" w:afterAutospacing="0" w:before="0" w:beforeAutospacing="0" w:line="276" w:lineRule="auto"/>
              <w:ind/>
              <w:jc w:val="center"/>
              <w:rPr>
                <w:rFonts w:ascii="DejaVu Serif" w:hAnsi="DejaVu Serif" w:cs="DejaVu Serif"/>
                <w:sz w:val="22"/>
                <w:szCs w:val="22"/>
                <w:highlight w:val="none"/>
              </w:rPr>
            </w:pPr>
            <w:r>
              <w:rPr>
                <w:rFonts w:ascii="DejaVu Serif" w:hAnsi="DejaVu Serif" w:eastAsia="DejaVu Serif" w:cs="DejaVu Serif"/>
                <w:sz w:val="22"/>
                <w:szCs w:val="22"/>
                <w:highlight w:val="none"/>
                <w:lang w:val="en-GB"/>
              </w:rPr>
              <w:t xml:space="preserve">As it is</w:t>
            </w:r>
            <w:r>
              <w:rPr>
                <w:rFonts w:ascii="DejaVu Serif" w:hAnsi="DejaVu Serif" w:cs="DejaVu Serif"/>
                <w:sz w:val="22"/>
                <w:szCs w:val="22"/>
                <w:highlight w:val="none"/>
              </w:rPr>
            </w:r>
            <w:r>
              <w:rPr>
                <w:rFonts w:ascii="DejaVu Serif" w:hAnsi="DejaVu Serif" w:cs="DejaVu Serif"/>
                <w:sz w:val="22"/>
                <w:szCs w:val="22"/>
                <w:highlight w:val="none"/>
              </w:rPr>
            </w:r>
          </w:p>
          <w:p>
            <w:pPr>
              <w:pBdr/>
              <w:spacing w:after="0" w:afterAutospacing="0" w:before="0" w:beforeAutospacing="0" w:line="276" w:lineRule="auto"/>
              <w:ind/>
              <w:jc w:val="center"/>
              <w:rPr>
                <w:rFonts w:ascii="DejaVu Serif" w:hAnsi="DejaVu Serif" w:cs="DejaVu Serif"/>
                <w:sz w:val="22"/>
                <w:szCs w:val="22"/>
              </w:rPr>
            </w:pPr>
            <w:r>
              <w:rPr>
                <w:rFonts w:ascii="DejaVu Serif" w:hAnsi="DejaVu Serif" w:eastAsia="DejaVu Serif" w:cs="DejaVu Serif"/>
                <w:sz w:val="22"/>
                <w:szCs w:val="22"/>
                <w:highlight w:val="none"/>
                <w:lang w:val="en-GB"/>
              </w:rPr>
              <w:t xml:space="preserve">(mrad)</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2551" w:type="dxa"/>
            <w:vAlign w:val="center"/>
            <w:vMerge w:val="restart"/>
            <w:textDirection w:val="lrTb"/>
            <w:noWrap w:val="false"/>
          </w:tcPr>
          <w:p>
            <w:pPr>
              <w:pBdr/>
              <w:spacing w:after="0" w:afterAutospacing="0" w:before="0" w:beforeAutospacing="0" w:line="276" w:lineRule="auto"/>
              <w:ind/>
              <w:jc w:val="center"/>
              <w:rPr>
                <w:rFonts w:ascii="DejaVu Serif" w:hAnsi="DejaVu Serif" w:cs="DejaVu Serif"/>
                <w:sz w:val="22"/>
                <w:szCs w:val="22"/>
                <w:highlight w:val="none"/>
              </w:rPr>
            </w:pPr>
            <w:r>
              <w:rPr>
                <w:rFonts w:ascii="DejaVu Serif" w:hAnsi="DejaVu Serif" w:eastAsia="DejaVu Serif" w:cs="DejaVu Serif"/>
                <w:sz w:val="22"/>
                <w:szCs w:val="22"/>
                <w:lang w:val="en-GB"/>
              </w:rPr>
              <w:t xml:space="preserve">XY common</w:t>
            </w:r>
            <w:r>
              <w:rPr>
                <w:rFonts w:ascii="DejaVu Serif" w:hAnsi="DejaVu Serif" w:cs="DejaVu Serif"/>
                <w:sz w:val="22"/>
                <w:szCs w:val="22"/>
                <w:highlight w:val="none"/>
              </w:rPr>
            </w:r>
            <w:r>
              <w:rPr>
                <w:rFonts w:ascii="DejaVu Serif" w:hAnsi="DejaVu Serif" w:cs="DejaVu Serif"/>
                <w:sz w:val="22"/>
                <w:szCs w:val="22"/>
                <w:highlight w:val="none"/>
              </w:rPr>
            </w:r>
          </w:p>
          <w:p>
            <w:pPr>
              <w:pBdr/>
              <w:spacing w:after="0" w:afterAutospacing="0" w:before="0" w:beforeAutospacing="0" w:line="276" w:lineRule="auto"/>
              <w:ind/>
              <w:jc w:val="center"/>
              <w:rPr>
                <w:rFonts w:ascii="DejaVu Serif" w:hAnsi="DejaVu Serif" w:cs="DejaVu Serif"/>
                <w:sz w:val="22"/>
                <w:szCs w:val="22"/>
              </w:rPr>
            </w:pPr>
            <w:r>
              <w:rPr>
                <w:rFonts w:ascii="DejaVu Serif" w:hAnsi="DejaVu Serif" w:eastAsia="DejaVu Serif" w:cs="DejaVu Serif"/>
                <w:sz w:val="22"/>
                <w:szCs w:val="22"/>
                <w:highlight w:val="none"/>
                <w:lang w:val="en-GB"/>
              </w:rPr>
              <w:t xml:space="preserve">(mrad)</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2835" w:type="dxa"/>
            <w:vAlign w:val="center"/>
            <w:vMerge w:val="restart"/>
            <w:textDirection w:val="lrTb"/>
            <w:noWrap w:val="false"/>
          </w:tcPr>
          <w:p>
            <w:pPr>
              <w:pBdr/>
              <w:spacing w:after="0" w:afterAutospacing="0" w:before="0" w:beforeAutospacing="0" w:line="276" w:lineRule="auto"/>
              <w:ind/>
              <w:jc w:val="center"/>
              <w:rPr>
                <w:rFonts w:ascii="DejaVu Serif" w:hAnsi="DejaVu Serif" w:cs="DejaVu Serif"/>
                <w:sz w:val="22"/>
                <w:szCs w:val="22"/>
                <w:highlight w:val="none"/>
              </w:rPr>
            </w:pPr>
            <w:r>
              <w:rPr>
                <w:rFonts w:ascii="DejaVu Serif" w:hAnsi="DejaVu Serif" w:eastAsia="DejaVu Serif" w:cs="DejaVu Serif"/>
                <w:sz w:val="22"/>
                <w:szCs w:val="22"/>
                <w:highlight w:val="none"/>
                <w:lang w:val="en-GB"/>
              </w:rPr>
              <w:t xml:space="preserve">XY common and SW realignment</w:t>
            </w:r>
            <w:r>
              <w:rPr>
                <w:rFonts w:ascii="DejaVu Serif" w:hAnsi="DejaVu Serif" w:cs="DejaVu Serif"/>
                <w:sz w:val="22"/>
                <w:szCs w:val="22"/>
                <w:highlight w:val="none"/>
              </w:rPr>
            </w:r>
            <w:r>
              <w:rPr>
                <w:rFonts w:ascii="DejaVu Serif" w:hAnsi="DejaVu Serif" w:cs="DejaVu Serif"/>
                <w:sz w:val="22"/>
                <w:szCs w:val="22"/>
                <w:highlight w:val="none"/>
              </w:rPr>
            </w:r>
          </w:p>
          <w:p>
            <w:pPr>
              <w:pBdr/>
              <w:spacing w:after="0" w:afterAutospacing="0" w:before="0" w:beforeAutospacing="0" w:line="276" w:lineRule="auto"/>
              <w:ind/>
              <w:jc w:val="center"/>
              <w:rPr>
                <w:rFonts w:ascii="DejaVu Serif" w:hAnsi="DejaVu Serif" w:cs="DejaVu Serif"/>
                <w:sz w:val="22"/>
                <w:szCs w:val="22"/>
              </w:rPr>
            </w:pPr>
            <w:r>
              <w:rPr>
                <w:rFonts w:ascii="DejaVu Serif" w:hAnsi="DejaVu Serif" w:eastAsia="DejaVu Serif" w:cs="DejaVu Serif"/>
                <w:sz w:val="22"/>
                <w:szCs w:val="22"/>
                <w:highlight w:val="none"/>
                <w:lang w:val="en-GB"/>
              </w:rPr>
              <w:t xml:space="preserve">(mrad)</w:t>
            </w:r>
            <w:r>
              <w:rPr>
                <w:rFonts w:ascii="DejaVu Serif" w:hAnsi="DejaVu Serif" w:cs="DejaVu Serif"/>
                <w:sz w:val="22"/>
                <w:szCs w:val="22"/>
              </w:rPr>
            </w:r>
            <w:r>
              <w:rPr>
                <w:rFonts w:ascii="DejaVu Serif" w:hAnsi="DejaVu Serif" w:cs="DejaVu Serif"/>
                <w:sz w:val="22"/>
                <w:szCs w:val="22"/>
              </w:rPr>
            </w:r>
          </w:p>
        </w:tc>
      </w:tr>
      <w:tr>
        <w:trPr>
          <w:gridAfter w:val="1"/>
        </w:trPr>
        <w:tc>
          <w:tcPr>
            <w:shd w:val="clear" w:color="ffffff" w:fill="ffffff"/>
            <w:tcBorders>
              <w:top w:val="single" w:color="c0c0c0" w:sz="4" w:space="0"/>
              <w:left w:val="single" w:color="c0c0c0" w:sz="4" w:space="0"/>
              <w:bottom w:val="single" w:color="000000" w:sz="4" w:space="0"/>
              <w:right w:val="single" w:color="c0c0c0" w:sz="4" w:space="0"/>
            </w:tcBorders>
            <w:tcW w:w="1462" w:type="dxa"/>
            <w:vAlign w:val="center"/>
            <w:vMerge w:val="restart"/>
            <w:textDirection w:val="lrTb"/>
            <w:noWrap w:val="false"/>
          </w:tcPr>
          <w:p>
            <w:pPr>
              <w:pBdr/>
              <w:spacing w:after="0" w:afterAutospacing="0" w:before="0" w:beforeAutospacing="0" w:line="276" w:lineRule="auto"/>
              <w:ind/>
              <w:jc w:val="center"/>
              <w:rPr>
                <w:rFonts w:ascii="DejaVu Serif" w:hAnsi="DejaVu Serif" w:cs="DejaVu Serif"/>
                <w:sz w:val="22"/>
                <w:szCs w:val="22"/>
              </w:rPr>
            </w:pPr>
            <w:r>
              <w:rPr>
                <w:rFonts w:ascii="DejaVu Serif" w:hAnsi="DejaVu Serif" w:eastAsia="DejaVu Serif" w:cs="DejaVu Serif"/>
                <w:sz w:val="22"/>
                <w:szCs w:val="22"/>
              </w:rPr>
              <w:t xml:space="preserve">Inner#60</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2506" w:type="dxa"/>
            <w:vAlign w:val="center"/>
            <w:vMerge w:val="restart"/>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2.64 </w:t>
            </w:r>
            <w:r>
              <w:rPr>
                <w:rFonts w:hint="default" w:ascii="DejaVu Serif" w:hAnsi="DejaVu Serif" w:eastAsia="DejaVu Serif" w:cs="DejaVu Serif"/>
              </w:rPr>
              <w:t xml:space="preserve">± 0.36</w:t>
            </w:r>
            <w:r>
              <w:rPr>
                <w:rFonts w:ascii="DejaVu Serif" w:hAnsi="DejaVu Serif" w:cs="DejaVu Serif"/>
              </w:rPr>
            </w:r>
            <w:r>
              <w:rPr>
                <w:rFonts w:ascii="DejaVu Serif" w:hAnsi="DejaVu Serif" w:cs="DejaVu Serif"/>
              </w:rPr>
            </w:r>
          </w:p>
        </w:tc>
        <w:tc>
          <w:tcPr>
            <w:shd w:val="clear" w:color="ffffff" w:fill="ffffff"/>
            <w:tcBorders>
              <w:top w:val="single" w:color="c0c0c0" w:sz="4" w:space="0"/>
              <w:left w:val="single" w:color="c0c0c0" w:sz="4" w:space="0"/>
              <w:bottom w:val="single" w:color="000000" w:sz="4" w:space="0"/>
              <w:right w:val="single" w:color="c0c0c0" w:sz="4" w:space="0"/>
            </w:tcBorders>
            <w:tcW w:w="2551" w:type="dxa"/>
            <w:vAlign w:val="center"/>
            <w:vMerge w:val="restart"/>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2.40 </w:t>
            </w:r>
            <w:r>
              <w:rPr>
                <w:rFonts w:hint="default" w:ascii="DejaVu Serif" w:hAnsi="DejaVu Serif" w:eastAsia="DejaVu Serif" w:cs="DejaVu Serif"/>
              </w:rPr>
              <w:t xml:space="preserve">± 0.37</w:t>
            </w:r>
            <w:r>
              <w:rPr>
                <w:rFonts w:ascii="DejaVu Serif" w:hAnsi="DejaVu Serif" w:cs="DejaVu Serif"/>
              </w:rPr>
            </w:r>
            <w:r>
              <w:rPr>
                <w:rFonts w:ascii="DejaVu Serif" w:hAnsi="DejaVu Serif" w:cs="DejaVu Serif"/>
              </w:rPr>
            </w:r>
          </w:p>
        </w:tc>
        <w:tc>
          <w:tcPr>
            <w:shd w:val="clear" w:color="ffffff" w:fill="ffffff"/>
            <w:tcBorders>
              <w:top w:val="single" w:color="c0c0c0" w:sz="4" w:space="0"/>
              <w:left w:val="single" w:color="c0c0c0" w:sz="4" w:space="0"/>
              <w:bottom w:val="single" w:color="000000" w:sz="4" w:space="0"/>
              <w:right w:val="single" w:color="c0c0c0" w:sz="4" w:space="0"/>
            </w:tcBorders>
            <w:tcW w:w="2835" w:type="dxa"/>
            <w:vAlign w:val="center"/>
            <w:vMerge w:val="restart"/>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2.45 </w:t>
            </w:r>
            <w:r>
              <w:rPr>
                <w:rFonts w:hint="default" w:ascii="DejaVu Serif" w:hAnsi="DejaVu Serif" w:eastAsia="DejaVu Serif" w:cs="DejaVu Serif"/>
              </w:rPr>
              <w:t xml:space="preserve">± 0.42</w:t>
            </w:r>
            <w:r>
              <w:rPr>
                <w:rFonts w:ascii="DejaVu Serif" w:hAnsi="DejaVu Serif" w:cs="DejaVu Serif"/>
              </w:rPr>
            </w:r>
            <w:r>
              <w:rPr>
                <w:rFonts w:ascii="DejaVu Serif" w:hAnsi="DejaVu Serif" w:cs="DejaVu Serif"/>
              </w:rPr>
            </w:r>
          </w:p>
        </w:tc>
      </w:tr>
      <w:tr>
        <w:trPr>
          <w:gridAfter w:val="1"/>
          <w:trHeight w:val="241"/>
        </w:trPr>
        <w:tc>
          <w:tcPr>
            <w:shd w:val="clear" w:color="ffffff" w:fill="ffffff"/>
            <w:tcBorders>
              <w:top w:val="single" w:color="c0c0c0" w:sz="4" w:space="0"/>
              <w:left w:val="single" w:color="c0c0c0" w:sz="4" w:space="0"/>
              <w:bottom w:val="single" w:color="000000" w:sz="4" w:space="0"/>
              <w:right w:val="single" w:color="c0c0c0" w:sz="4" w:space="0"/>
            </w:tcBorders>
            <w:tcW w:w="1462" w:type="dxa"/>
            <w:vAlign w:val="center"/>
            <w:textDirection w:val="lrTb"/>
            <w:noWrap w:val="false"/>
          </w:tcPr>
          <w:p>
            <w:pPr>
              <w:pBdr/>
              <w:spacing w:after="0" w:afterAutospacing="0" w:before="0" w:beforeAutospacing="0" w:line="276" w:lineRule="auto"/>
              <w:ind/>
              <w:jc w:val="center"/>
              <w:rPr>
                <w:rFonts w:ascii="DejaVu Serif" w:hAnsi="DejaVu Serif" w:cs="DejaVu Serif"/>
                <w:sz w:val="22"/>
                <w:szCs w:val="22"/>
              </w:rPr>
            </w:pPr>
            <w:r>
              <w:rPr>
                <w:rFonts w:ascii="DejaVu Serif" w:hAnsi="DejaVu Serif" w:eastAsia="DejaVu Serif" w:cs="DejaVu Serif"/>
                <w:sz w:val="22"/>
                <w:szCs w:val="22"/>
              </w:rPr>
              <w:t xml:space="preserve">Inner#61</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2506"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3.21 </w:t>
            </w:r>
            <w:r>
              <w:rPr>
                <w:rFonts w:hint="default" w:ascii="DejaVu Serif" w:hAnsi="DejaVu Serif" w:eastAsia="DejaVu Serif" w:cs="DejaVu Serif"/>
              </w:rPr>
              <w:t xml:space="preserve">± 0.51</w:t>
            </w:r>
            <w:r>
              <w:rPr>
                <w:rFonts w:ascii="DejaVu Serif" w:hAnsi="DejaVu Serif" w:cs="DejaVu Serif"/>
              </w:rPr>
            </w:r>
            <w:r>
              <w:rPr>
                <w:rFonts w:ascii="DejaVu Serif" w:hAnsi="DejaVu Serif" w:cs="DejaVu Serif"/>
              </w:rPr>
            </w:r>
          </w:p>
        </w:tc>
        <w:tc>
          <w:tcPr>
            <w:shd w:val="clear" w:color="ffffff" w:fill="ffffff"/>
            <w:tcBorders>
              <w:top w:val="single" w:color="c0c0c0" w:sz="4" w:space="0"/>
              <w:left w:val="single" w:color="c0c0c0" w:sz="4" w:space="0"/>
              <w:bottom w:val="single" w:color="000000" w:sz="4" w:space="0"/>
              <w:right w:val="single" w:color="c0c0c0" w:sz="4" w:space="0"/>
            </w:tcBorders>
            <w:tcW w:w="2551"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2.99</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0.51</w:t>
            </w:r>
            <w:r>
              <w:rPr>
                <w:rFonts w:ascii="DejaVu Serif" w:hAnsi="DejaVu Serif" w:cs="DejaVu Serif"/>
              </w:rPr>
            </w:r>
            <w:r>
              <w:rPr>
                <w:rFonts w:ascii="DejaVu Serif" w:hAnsi="DejaVu Serif" w:cs="DejaVu Serif"/>
              </w:rPr>
            </w:r>
          </w:p>
        </w:tc>
        <w:tc>
          <w:tcPr>
            <w:shd w:val="clear" w:color="ffffff" w:fill="ffffff"/>
            <w:tcBorders>
              <w:top w:val="single" w:color="c0c0c0" w:sz="4" w:space="0"/>
              <w:left w:val="single" w:color="c0c0c0" w:sz="4" w:space="0"/>
              <w:bottom w:val="single" w:color="000000" w:sz="4" w:space="0"/>
              <w:right w:val="single" w:color="c0c0c0" w:sz="4" w:space="0"/>
            </w:tcBorders>
            <w:tcW w:w="2835"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3.04</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0.50</w:t>
            </w:r>
            <w:r>
              <w:rPr>
                <w:rFonts w:ascii="DejaVu Serif" w:hAnsi="DejaVu Serif" w:cs="DejaVu Serif"/>
              </w:rPr>
            </w:r>
            <w:r>
              <w:rPr>
                <w:rFonts w:ascii="DejaVu Serif" w:hAnsi="DejaVu Serif" w:cs="DejaVu Serif"/>
              </w:rPr>
            </w:r>
          </w:p>
        </w:tc>
      </w:tr>
      <w:tr>
        <w:trPr>
          <w:gridAfter w:val="1"/>
        </w:trPr>
        <w:tc>
          <w:tcPr>
            <w:shd w:val="clear" w:color="ffffff" w:fill="ffffff"/>
            <w:tcBorders>
              <w:top w:val="single" w:color="000000" w:sz="4" w:space="0"/>
              <w:left w:val="single" w:color="c0c0c0" w:sz="4" w:space="0"/>
              <w:bottom w:val="single" w:color="000000" w:sz="4" w:space="0"/>
              <w:right w:val="single" w:color="c0c0c0" w:sz="4" w:space="0"/>
            </w:tcBorders>
            <w:tcW w:w="1462" w:type="dxa"/>
            <w:textDirection w:val="lrTb"/>
            <w:noWrap w:val="false"/>
          </w:tcPr>
          <w:p>
            <w:pPr>
              <w:pBdr/>
              <w:spacing w:after="0" w:afterAutospacing="0" w:before="0" w:beforeAutospacing="0" w:line="276" w:lineRule="auto"/>
              <w:ind/>
              <w:jc w:val="center"/>
              <w:rPr>
                <w:rFonts w:ascii="DejaVu Serif" w:hAnsi="DejaVu Serif" w:cs="DejaVu Serif"/>
                <w:sz w:val="22"/>
                <w:szCs w:val="22"/>
              </w:rPr>
            </w:pPr>
            <w:r>
              <w:rPr>
                <w:rFonts w:ascii="DejaVu Serif" w:hAnsi="DejaVu Serif" w:eastAsia="DejaVu Serif" w:cs="DejaVu Serif"/>
                <w:sz w:val="22"/>
                <w:szCs w:val="22"/>
              </w:rPr>
              <w:t xml:space="preserve">Inner#62</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2506" w:type="dxa"/>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2.24</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0.25</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2551"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2.06</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0.22</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2835"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2.04</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0.19</w:t>
            </w:r>
            <w:r>
              <w:rPr>
                <w:rFonts w:ascii="DejaVu Serif" w:hAnsi="DejaVu Serif" w:cs="DejaVu Serif"/>
              </w:rPr>
            </w:r>
            <w:r>
              <w:rPr>
                <w:rFonts w:ascii="DejaVu Serif" w:hAnsi="DejaVu Serif" w:cs="DejaVu Serif"/>
              </w:rPr>
            </w:r>
          </w:p>
        </w:tc>
      </w:tr>
      <w:tr>
        <w:trPr>
          <w:gridAfter w:val="1"/>
        </w:trPr>
        <w:tc>
          <w:tcPr>
            <w:shd w:val="clear" w:color="ffffff" w:fill="ffffff"/>
            <w:tcBorders>
              <w:top w:val="single" w:color="000000" w:sz="4" w:space="0"/>
              <w:left w:val="single" w:color="c0c0c0" w:sz="4" w:space="0"/>
              <w:bottom w:val="single" w:color="000000" w:sz="4" w:space="0"/>
              <w:right w:val="single" w:color="c0c0c0" w:sz="4" w:space="0"/>
            </w:tcBorders>
            <w:tcW w:w="1462" w:type="dxa"/>
            <w:textDirection w:val="lrTb"/>
            <w:noWrap w:val="false"/>
          </w:tcPr>
          <w:p>
            <w:pPr>
              <w:pBdr/>
              <w:spacing w:after="0" w:afterAutospacing="0" w:before="0" w:beforeAutospacing="0" w:line="276" w:lineRule="auto"/>
              <w:ind/>
              <w:jc w:val="center"/>
              <w:rPr>
                <w:rFonts w:ascii="DejaVu Serif" w:hAnsi="DejaVu Serif" w:cs="DejaVu Serif"/>
                <w:sz w:val="22"/>
                <w:szCs w:val="22"/>
              </w:rPr>
            </w:pPr>
            <w:r>
              <w:rPr>
                <w:rFonts w:ascii="DejaVu Serif" w:hAnsi="DejaVu Serif" w:eastAsia="DejaVu Serif" w:cs="DejaVu Serif"/>
                <w:sz w:val="22"/>
                <w:szCs w:val="22"/>
              </w:rPr>
              <w:t xml:space="preserve">Outer#93</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2506" w:type="dxa"/>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1.68</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0.34</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2551"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1.63</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0.35</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2835"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1.50</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0.16</w:t>
            </w:r>
            <w:r>
              <w:rPr>
                <w:rFonts w:ascii="DejaVu Serif" w:hAnsi="DejaVu Serif" w:cs="DejaVu Serif"/>
              </w:rPr>
            </w:r>
            <w:r>
              <w:rPr>
                <w:rFonts w:ascii="DejaVu Serif" w:hAnsi="DejaVu Serif" w:cs="DejaVu Serif"/>
              </w:rPr>
            </w:r>
          </w:p>
        </w:tc>
      </w:tr>
      <w:tr>
        <w:trPr>
          <w:gridAfter w:val="1"/>
        </w:trPr>
        <w:tc>
          <w:tcPr>
            <w:shd w:val="clear" w:color="ffffff" w:fill="ffffff"/>
            <w:tcBorders>
              <w:top w:val="single" w:color="000000" w:sz="4" w:space="0"/>
              <w:left w:val="single" w:color="c0c0c0" w:sz="4" w:space="0"/>
              <w:bottom w:val="single" w:color="000000" w:sz="4" w:space="0"/>
              <w:right w:val="single" w:color="c0c0c0" w:sz="4" w:space="0"/>
            </w:tcBorders>
            <w:tcW w:w="1462" w:type="dxa"/>
            <w:textDirection w:val="lrTb"/>
            <w:noWrap w:val="false"/>
          </w:tcPr>
          <w:p>
            <w:pPr>
              <w:pBdr/>
              <w:spacing w:after="0" w:afterAutospacing="0" w:before="0" w:beforeAutospacing="0" w:line="276" w:lineRule="auto"/>
              <w:ind/>
              <w:jc w:val="center"/>
              <w:rPr>
                <w:rFonts w:ascii="DejaVu Serif" w:hAnsi="DejaVu Serif" w:cs="DejaVu Serif"/>
                <w:sz w:val="22"/>
                <w:szCs w:val="22"/>
              </w:rPr>
            </w:pPr>
            <w:r>
              <w:rPr>
                <w:rFonts w:ascii="DejaVu Serif" w:hAnsi="DejaVu Serif" w:eastAsia="DejaVu Serif" w:cs="DejaVu Serif"/>
                <w:sz w:val="22"/>
                <w:szCs w:val="22"/>
              </w:rPr>
              <w:t xml:space="preserve">Outer#97</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2506" w:type="dxa"/>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1.64</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0.32</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2551"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1.60</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0.34</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2835"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1.44</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0.16</w:t>
            </w:r>
            <w:r>
              <w:rPr>
                <w:rFonts w:ascii="DejaVu Serif" w:hAnsi="DejaVu Serif" w:cs="DejaVu Serif"/>
              </w:rPr>
            </w:r>
            <w:r>
              <w:rPr>
                <w:rFonts w:ascii="DejaVu Serif" w:hAnsi="DejaVu Serif" w:cs="DejaVu Serif"/>
              </w:rPr>
            </w:r>
          </w:p>
        </w:tc>
      </w:tr>
      <w:tr>
        <w:trPr>
          <w:gridAfter w:val="1"/>
        </w:trPr>
        <w:tc>
          <w:tcPr>
            <w:shd w:val="clear" w:color="ffffff" w:fill="ffffff"/>
            <w:tcBorders>
              <w:top w:val="single" w:color="000000" w:sz="4" w:space="0"/>
              <w:left w:val="single" w:color="c0c0c0" w:sz="4" w:space="0"/>
              <w:bottom w:val="single" w:color="000000" w:sz="4" w:space="0"/>
              <w:right w:val="single" w:color="c0c0c0" w:sz="4" w:space="0"/>
            </w:tcBorders>
            <w:tcW w:w="1462" w:type="dxa"/>
            <w:textDirection w:val="lrTb"/>
            <w:noWrap w:val="false"/>
          </w:tcPr>
          <w:p>
            <w:pPr>
              <w:pBdr/>
              <w:spacing w:after="0" w:afterAutospacing="0" w:before="0" w:beforeAutospacing="0" w:line="276" w:lineRule="auto"/>
              <w:ind/>
              <w:jc w:val="center"/>
              <w:rPr>
                <w:rFonts w:ascii="DejaVu Serif" w:hAnsi="DejaVu Serif" w:cs="DejaVu Serif"/>
                <w:sz w:val="22"/>
                <w:szCs w:val="22"/>
              </w:rPr>
            </w:pPr>
            <w:r>
              <w:rPr>
                <w:rFonts w:ascii="DejaVu Serif" w:hAnsi="DejaVu Serif" w:eastAsia="DejaVu Serif" w:cs="DejaVu Serif"/>
                <w:sz w:val="22"/>
                <w:szCs w:val="22"/>
              </w:rPr>
              <w:t xml:space="preserve">Outer#99</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2506" w:type="dxa"/>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1.83</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0.40</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2551"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1.80</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0.41</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2835"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1.57</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0.08</w:t>
            </w:r>
            <w:r>
              <w:rPr>
                <w:rFonts w:ascii="DejaVu Serif" w:hAnsi="DejaVu Serif" w:cs="DejaVu Serif"/>
              </w:rPr>
            </w:r>
            <w:r>
              <w:rPr>
                <w:rFonts w:ascii="DejaVu Serif" w:hAnsi="DejaVu Serif" w:cs="DejaVu Serif"/>
              </w:rPr>
            </w:r>
          </w:p>
        </w:tc>
      </w:tr>
    </w:tbl>
    <w:p>
      <w:pPr>
        <w:pBdr/>
        <w:shd w:val="nil" w:color="000000"/>
        <w:spacing w:after="0" w:afterAutospacing="0" w:before="0" w:beforeAutospacing="0" w:line="276" w:lineRule="auto"/>
        <w:ind/>
        <w:rPr>
          <w:rFonts w:ascii="DejaVu Serif" w:hAnsi="DejaVu Serif" w:cs="DejaVu Serif"/>
          <w:highlight w:val="none"/>
        </w:rPr>
      </w:pPr>
      <w:r>
        <w:rPr>
          <w:rFonts w:ascii="DejaVu Serif" w:hAnsi="DejaVu Serif" w:cs="DejaVu Serif"/>
          <w:highlight w:val="none"/>
        </w:rPr>
      </w:r>
      <w:r>
        <w:rPr>
          <w:rFonts w:ascii="DejaVu Serif" w:hAnsi="DejaVu Serif" w:cs="DejaVu Serif"/>
          <w:highlight w:val="none"/>
        </w:rPr>
      </w:r>
    </w:p>
    <w:p>
      <w:pPr>
        <w:pBdr/>
        <w:shd w:val="nil" w:color="000000"/>
        <w:spacing w:after="0" w:afterAutospacing="0" w:before="0" w:beforeAutospacing="0" w:line="276" w:lineRule="auto"/>
        <w:ind/>
        <w:rPr>
          <w:rFonts w:ascii="DejaVu Serif" w:hAnsi="DejaVu Serif" w:cs="DejaVu Serif"/>
          <w:highlight w:val="none"/>
        </w:rPr>
      </w:pPr>
      <w:r>
        <w:rPr>
          <w:rFonts w:ascii="DejaVu Serif" w:hAnsi="DejaVu Serif" w:eastAsia="DejaVu Serif" w:cs="DejaVu Serif"/>
        </w:rPr>
      </w:r>
      <w:r>
        <w:rPr>
          <w:rFonts w:ascii="DejaVu Serif" w:hAnsi="DejaVu Serif" w:cs="DejaVu Serif"/>
          <w:highlight w:val="none"/>
        </w:rPr>
      </w:r>
      <w:r>
        <w:rPr>
          <w:rFonts w:ascii="DejaVu Serif" w:hAnsi="DejaVu Serif" w:cs="DejaVu Serif"/>
          <w:highlight w:val="none"/>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462"/>
        <w:gridCol w:w="2506"/>
        <w:gridCol w:w="2551"/>
        <w:gridCol w:w="2835"/>
        <w:gridCol w:w="1"/>
      </w:tblGrid>
      <w:tr>
        <w:trPr/>
        <w:tc>
          <w:tcPr>
            <w:gridSpan w:val="5"/>
            <w:shd w:val="clear" w:color="ffffff" w:fill="ffffff"/>
            <w:tcBorders>
              <w:top w:val="single" w:color="c0c0c0" w:sz="4" w:space="0"/>
              <w:left w:val="single" w:color="c0c0c0" w:sz="4" w:space="0"/>
              <w:bottom w:val="single" w:color="000000" w:sz="4" w:space="0"/>
              <w:right w:val="single" w:color="c0c0c0" w:sz="4" w:space="0"/>
            </w:tcBorders>
            <w:tcW w:w="9355" w:type="dxa"/>
            <w:vAlign w:val="center"/>
            <w:vMerge w:val="restart"/>
            <w:textDirection w:val="lrTb"/>
            <w:noWrap w:val="false"/>
          </w:tcPr>
          <w:p>
            <w:pPr>
              <w:pStyle w:val="1284"/>
              <w:pBdr/>
              <w:spacing w:after="0" w:afterAutospacing="0" w:before="0" w:beforeAutospacing="0" w:line="276" w:lineRule="auto"/>
              <w:ind/>
              <w:jc w:val="left"/>
              <w:rPr>
                <w:rFonts w:ascii="DejaVu Serif" w:hAnsi="DejaVu Serif" w:cs="DejaVu Serif"/>
              </w:rPr>
            </w:pPr>
            <w:r>
              <w:rPr>
                <w:rFonts w:ascii="DejaVu Serif" w:hAnsi="DejaVu Serif" w:eastAsia="DejaVu Serif" w:cs="DejaVu Serif"/>
              </w:rPr>
              <w:t xml:space="preserve">Tab 5-6. Mean and standard deviation of the slopeY-deviations from the ideal parabola as it is, limited to the common XY area, and applying the software realignment</w:t>
            </w:r>
            <w:r>
              <w:rPr>
                <w:rFonts w:ascii="DejaVu Serif" w:hAnsi="DejaVu Serif" w:cs="DejaVu Serif"/>
              </w:rPr>
            </w:r>
            <w:r>
              <w:rPr>
                <w:rFonts w:ascii="DejaVu Serif" w:hAnsi="DejaVu Serif" w:cs="DejaVu Serif"/>
              </w:rPr>
            </w:r>
          </w:p>
        </w:tc>
      </w:tr>
      <w:tr>
        <w:trPr>
          <w:gridAfter w:val="1"/>
        </w:trPr>
        <w:tc>
          <w:tcPr>
            <w:shd w:val="clear" w:color="ffffff" w:fill="ffffff"/>
            <w:tcBorders>
              <w:top w:val="single" w:color="c0c0c0" w:sz="4" w:space="0"/>
              <w:left w:val="single" w:color="c0c0c0" w:sz="4" w:space="0"/>
              <w:bottom w:val="single" w:color="000000" w:sz="4" w:space="0"/>
              <w:right w:val="single" w:color="c0c0c0" w:sz="4" w:space="0"/>
            </w:tcBorders>
            <w:tcW w:w="1462" w:type="dxa"/>
            <w:vAlign w:val="center"/>
            <w:vMerge w:val="restart"/>
            <w:textDirection w:val="lrTb"/>
            <w:noWrap w:val="false"/>
          </w:tcPr>
          <w:p>
            <w:pPr>
              <w:pBdr/>
              <w:spacing w:after="0" w:afterAutospacing="0" w:before="0" w:beforeAutospacing="0" w:line="276" w:lineRule="auto"/>
              <w:ind/>
              <w:jc w:val="center"/>
              <w:rPr>
                <w:rFonts w:ascii="DejaVu Serif" w:hAnsi="DejaVu Serif" w:cs="DejaVu Serif"/>
                <w:sz w:val="22"/>
                <w:szCs w:val="22"/>
              </w:rPr>
            </w:pPr>
            <w:r>
              <w:rPr>
                <w:rFonts w:ascii="DejaVu Serif" w:hAnsi="DejaVu Serif" w:eastAsia="DejaVu Serif" w:cs="DejaVu Serif"/>
                <w:sz w:val="22"/>
                <w:szCs w:val="22"/>
              </w:rPr>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2506" w:type="dxa"/>
            <w:vAlign w:val="center"/>
            <w:vMerge w:val="restart"/>
            <w:textDirection w:val="lrTb"/>
            <w:noWrap w:val="false"/>
          </w:tcPr>
          <w:p>
            <w:pPr>
              <w:pBdr/>
              <w:spacing w:after="0" w:afterAutospacing="0" w:before="0" w:beforeAutospacing="0" w:line="276" w:lineRule="auto"/>
              <w:ind/>
              <w:jc w:val="center"/>
              <w:rPr>
                <w:rFonts w:ascii="DejaVu Serif" w:hAnsi="DejaVu Serif" w:cs="DejaVu Serif"/>
                <w:sz w:val="22"/>
                <w:szCs w:val="22"/>
                <w:highlight w:val="none"/>
              </w:rPr>
            </w:pPr>
            <w:r>
              <w:rPr>
                <w:rFonts w:ascii="DejaVu Serif" w:hAnsi="DejaVu Serif" w:eastAsia="DejaVu Serif" w:cs="DejaVu Serif"/>
                <w:sz w:val="22"/>
                <w:szCs w:val="22"/>
                <w:highlight w:val="none"/>
                <w:lang w:val="en-GB"/>
              </w:rPr>
              <w:t xml:space="preserve">As it is</w:t>
            </w:r>
            <w:r>
              <w:rPr>
                <w:rFonts w:ascii="DejaVu Serif" w:hAnsi="DejaVu Serif" w:cs="DejaVu Serif"/>
                <w:sz w:val="22"/>
                <w:szCs w:val="22"/>
                <w:highlight w:val="none"/>
              </w:rPr>
            </w:r>
            <w:r>
              <w:rPr>
                <w:rFonts w:ascii="DejaVu Serif" w:hAnsi="DejaVu Serif" w:cs="DejaVu Serif"/>
                <w:sz w:val="22"/>
                <w:szCs w:val="22"/>
                <w:highlight w:val="none"/>
              </w:rPr>
            </w:r>
          </w:p>
          <w:p>
            <w:pPr>
              <w:pBdr/>
              <w:spacing w:after="0" w:afterAutospacing="0" w:before="0" w:beforeAutospacing="0" w:line="276" w:lineRule="auto"/>
              <w:ind/>
              <w:jc w:val="center"/>
              <w:rPr>
                <w:rFonts w:ascii="DejaVu Serif" w:hAnsi="DejaVu Serif" w:cs="DejaVu Serif"/>
                <w:sz w:val="22"/>
                <w:szCs w:val="22"/>
              </w:rPr>
            </w:pPr>
            <w:r>
              <w:rPr>
                <w:rFonts w:ascii="DejaVu Serif" w:hAnsi="DejaVu Serif" w:eastAsia="DejaVu Serif" w:cs="DejaVu Serif"/>
                <w:sz w:val="22"/>
                <w:szCs w:val="22"/>
                <w:highlight w:val="none"/>
                <w:lang w:val="en-GB"/>
              </w:rPr>
              <w:t xml:space="preserve">(mrad)</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2551" w:type="dxa"/>
            <w:vAlign w:val="center"/>
            <w:vMerge w:val="restart"/>
            <w:textDirection w:val="lrTb"/>
            <w:noWrap w:val="false"/>
          </w:tcPr>
          <w:p>
            <w:pPr>
              <w:pBdr/>
              <w:spacing w:after="0" w:afterAutospacing="0" w:before="0" w:beforeAutospacing="0" w:line="276" w:lineRule="auto"/>
              <w:ind/>
              <w:jc w:val="center"/>
              <w:rPr>
                <w:rFonts w:ascii="DejaVu Serif" w:hAnsi="DejaVu Serif" w:cs="DejaVu Serif"/>
                <w:sz w:val="22"/>
                <w:szCs w:val="22"/>
                <w:highlight w:val="none"/>
              </w:rPr>
            </w:pPr>
            <w:r>
              <w:rPr>
                <w:rFonts w:ascii="DejaVu Serif" w:hAnsi="DejaVu Serif" w:eastAsia="DejaVu Serif" w:cs="DejaVu Serif"/>
                <w:sz w:val="22"/>
                <w:szCs w:val="22"/>
                <w:lang w:val="en-GB"/>
              </w:rPr>
              <w:t xml:space="preserve">XY common</w:t>
            </w:r>
            <w:r>
              <w:rPr>
                <w:rFonts w:ascii="DejaVu Serif" w:hAnsi="DejaVu Serif" w:cs="DejaVu Serif"/>
                <w:sz w:val="22"/>
                <w:szCs w:val="22"/>
                <w:highlight w:val="none"/>
              </w:rPr>
            </w:r>
            <w:r>
              <w:rPr>
                <w:rFonts w:ascii="DejaVu Serif" w:hAnsi="DejaVu Serif" w:cs="DejaVu Serif"/>
                <w:sz w:val="22"/>
                <w:szCs w:val="22"/>
                <w:highlight w:val="none"/>
              </w:rPr>
            </w:r>
          </w:p>
          <w:p>
            <w:pPr>
              <w:pBdr/>
              <w:spacing w:after="0" w:afterAutospacing="0" w:before="0" w:beforeAutospacing="0" w:line="276" w:lineRule="auto"/>
              <w:ind/>
              <w:jc w:val="center"/>
              <w:rPr>
                <w:rFonts w:ascii="DejaVu Serif" w:hAnsi="DejaVu Serif" w:cs="DejaVu Serif"/>
                <w:sz w:val="22"/>
                <w:szCs w:val="22"/>
              </w:rPr>
            </w:pPr>
            <w:r>
              <w:rPr>
                <w:rFonts w:ascii="DejaVu Serif" w:hAnsi="DejaVu Serif" w:eastAsia="DejaVu Serif" w:cs="DejaVu Serif"/>
                <w:sz w:val="22"/>
                <w:szCs w:val="22"/>
                <w:highlight w:val="none"/>
                <w:lang w:val="en-GB"/>
              </w:rPr>
              <w:t xml:space="preserve">(mrad)</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2835" w:type="dxa"/>
            <w:vAlign w:val="center"/>
            <w:vMerge w:val="restart"/>
            <w:textDirection w:val="lrTb"/>
            <w:noWrap w:val="false"/>
          </w:tcPr>
          <w:p>
            <w:pPr>
              <w:pBdr/>
              <w:spacing w:after="0" w:afterAutospacing="0" w:before="0" w:beforeAutospacing="0" w:line="276" w:lineRule="auto"/>
              <w:ind/>
              <w:jc w:val="center"/>
              <w:rPr>
                <w:rFonts w:ascii="DejaVu Serif" w:hAnsi="DejaVu Serif" w:cs="DejaVu Serif"/>
                <w:sz w:val="22"/>
                <w:szCs w:val="22"/>
                <w:highlight w:val="none"/>
              </w:rPr>
            </w:pPr>
            <w:r>
              <w:rPr>
                <w:rFonts w:ascii="DejaVu Serif" w:hAnsi="DejaVu Serif" w:eastAsia="DejaVu Serif" w:cs="DejaVu Serif"/>
                <w:sz w:val="22"/>
                <w:szCs w:val="22"/>
                <w:highlight w:val="none"/>
                <w:lang w:val="en-GB"/>
              </w:rPr>
              <w:t xml:space="preserve">XY common and SW realignment</w:t>
            </w:r>
            <w:r>
              <w:rPr>
                <w:rFonts w:ascii="DejaVu Serif" w:hAnsi="DejaVu Serif" w:cs="DejaVu Serif"/>
                <w:sz w:val="22"/>
                <w:szCs w:val="22"/>
                <w:highlight w:val="none"/>
              </w:rPr>
            </w:r>
            <w:r>
              <w:rPr>
                <w:rFonts w:ascii="DejaVu Serif" w:hAnsi="DejaVu Serif" w:cs="DejaVu Serif"/>
                <w:sz w:val="22"/>
                <w:szCs w:val="22"/>
                <w:highlight w:val="none"/>
              </w:rPr>
            </w:r>
          </w:p>
          <w:p>
            <w:pPr>
              <w:pBdr/>
              <w:spacing w:after="0" w:afterAutospacing="0" w:before="0" w:beforeAutospacing="0" w:line="276" w:lineRule="auto"/>
              <w:ind/>
              <w:jc w:val="center"/>
              <w:rPr>
                <w:rFonts w:ascii="DejaVu Serif" w:hAnsi="DejaVu Serif" w:cs="DejaVu Serif"/>
                <w:sz w:val="22"/>
                <w:szCs w:val="22"/>
              </w:rPr>
            </w:pPr>
            <w:r>
              <w:rPr>
                <w:rFonts w:ascii="DejaVu Serif" w:hAnsi="DejaVu Serif" w:eastAsia="DejaVu Serif" w:cs="DejaVu Serif"/>
                <w:sz w:val="22"/>
                <w:szCs w:val="22"/>
                <w:highlight w:val="none"/>
                <w:lang w:val="en-GB"/>
              </w:rPr>
              <w:t xml:space="preserve">(mrad)</w:t>
            </w:r>
            <w:r>
              <w:rPr>
                <w:rFonts w:ascii="DejaVu Serif" w:hAnsi="DejaVu Serif" w:cs="DejaVu Serif"/>
                <w:sz w:val="22"/>
                <w:szCs w:val="22"/>
              </w:rPr>
            </w:r>
            <w:r>
              <w:rPr>
                <w:rFonts w:ascii="DejaVu Serif" w:hAnsi="DejaVu Serif" w:cs="DejaVu Serif"/>
                <w:sz w:val="22"/>
                <w:szCs w:val="22"/>
              </w:rPr>
            </w:r>
          </w:p>
        </w:tc>
      </w:tr>
      <w:tr>
        <w:trPr>
          <w:gridAfter w:val="1"/>
        </w:trPr>
        <w:tc>
          <w:tcPr>
            <w:shd w:val="clear" w:color="ffffff" w:fill="ffffff"/>
            <w:tcBorders>
              <w:top w:val="single" w:color="c0c0c0" w:sz="4" w:space="0"/>
              <w:left w:val="single" w:color="c0c0c0" w:sz="4" w:space="0"/>
              <w:bottom w:val="single" w:color="000000" w:sz="4" w:space="0"/>
              <w:right w:val="single" w:color="c0c0c0" w:sz="4" w:space="0"/>
            </w:tcBorders>
            <w:tcW w:w="1462" w:type="dxa"/>
            <w:vAlign w:val="center"/>
            <w:vMerge w:val="restart"/>
            <w:textDirection w:val="lrTb"/>
            <w:noWrap w:val="false"/>
          </w:tcPr>
          <w:p>
            <w:pPr>
              <w:pBdr/>
              <w:spacing w:after="0" w:afterAutospacing="0" w:before="0" w:beforeAutospacing="0" w:line="276" w:lineRule="auto"/>
              <w:ind/>
              <w:jc w:val="center"/>
              <w:rPr>
                <w:rFonts w:ascii="DejaVu Serif" w:hAnsi="DejaVu Serif" w:cs="DejaVu Serif"/>
                <w:sz w:val="22"/>
                <w:szCs w:val="22"/>
              </w:rPr>
            </w:pPr>
            <w:r>
              <w:rPr>
                <w:rFonts w:ascii="DejaVu Serif" w:hAnsi="DejaVu Serif" w:eastAsia="DejaVu Serif" w:cs="DejaVu Serif"/>
                <w:sz w:val="22"/>
                <w:szCs w:val="22"/>
              </w:rPr>
              <w:t xml:space="preserve">Inner#60</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2506" w:type="dxa"/>
            <w:vAlign w:val="center"/>
            <w:vMerge w:val="restart"/>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2.62 </w:t>
            </w:r>
            <w:r>
              <w:rPr>
                <w:rFonts w:hint="default" w:ascii="DejaVu Serif" w:hAnsi="DejaVu Serif" w:eastAsia="DejaVu Serif" w:cs="DejaVu Serif"/>
              </w:rPr>
              <w:t xml:space="preserve">± 0.33</w:t>
            </w:r>
            <w:r>
              <w:rPr>
                <w:rFonts w:ascii="DejaVu Serif" w:hAnsi="DejaVu Serif" w:cs="DejaVu Serif"/>
              </w:rPr>
            </w:r>
            <w:r>
              <w:rPr>
                <w:rFonts w:ascii="DejaVu Serif" w:hAnsi="DejaVu Serif" w:cs="DejaVu Serif"/>
              </w:rPr>
            </w:r>
          </w:p>
        </w:tc>
        <w:tc>
          <w:tcPr>
            <w:shd w:val="clear" w:color="ffffff" w:fill="ffffff"/>
            <w:tcBorders>
              <w:top w:val="single" w:color="c0c0c0" w:sz="4" w:space="0"/>
              <w:left w:val="single" w:color="c0c0c0" w:sz="4" w:space="0"/>
              <w:bottom w:val="single" w:color="000000" w:sz="4" w:space="0"/>
              <w:right w:val="single" w:color="c0c0c0" w:sz="4" w:space="0"/>
            </w:tcBorders>
            <w:tcW w:w="2551" w:type="dxa"/>
            <w:vAlign w:val="center"/>
            <w:vMerge w:val="restart"/>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1.60 </w:t>
            </w:r>
            <w:r>
              <w:rPr>
                <w:rFonts w:hint="default" w:ascii="DejaVu Serif" w:hAnsi="DejaVu Serif" w:eastAsia="DejaVu Serif" w:cs="DejaVu Serif"/>
              </w:rPr>
              <w:t xml:space="preserve">± 0.07</w:t>
            </w:r>
            <w:r>
              <w:rPr>
                <w:rFonts w:ascii="DejaVu Serif" w:hAnsi="DejaVu Serif" w:cs="DejaVu Serif"/>
              </w:rPr>
            </w:r>
            <w:r>
              <w:rPr>
                <w:rFonts w:ascii="DejaVu Serif" w:hAnsi="DejaVu Serif" w:cs="DejaVu Serif"/>
              </w:rPr>
            </w:r>
          </w:p>
        </w:tc>
        <w:tc>
          <w:tcPr>
            <w:shd w:val="clear" w:color="ffffff" w:fill="ffffff"/>
            <w:tcBorders>
              <w:top w:val="single" w:color="c0c0c0" w:sz="4" w:space="0"/>
              <w:left w:val="single" w:color="c0c0c0" w:sz="4" w:space="0"/>
              <w:bottom w:val="single" w:color="000000" w:sz="4" w:space="0"/>
              <w:right w:val="single" w:color="c0c0c0" w:sz="4" w:space="0"/>
            </w:tcBorders>
            <w:tcW w:w="2835" w:type="dxa"/>
            <w:vAlign w:val="center"/>
            <w:vMerge w:val="restart"/>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1.59 </w:t>
            </w:r>
            <w:r>
              <w:rPr>
                <w:rFonts w:hint="default" w:ascii="DejaVu Serif" w:hAnsi="DejaVu Serif" w:eastAsia="DejaVu Serif" w:cs="DejaVu Serif"/>
              </w:rPr>
              <w:t xml:space="preserve">± 0.05</w:t>
            </w:r>
            <w:r>
              <w:rPr>
                <w:rFonts w:ascii="DejaVu Serif" w:hAnsi="DejaVu Serif" w:cs="DejaVu Serif"/>
              </w:rPr>
            </w:r>
            <w:r>
              <w:rPr>
                <w:rFonts w:ascii="DejaVu Serif" w:hAnsi="DejaVu Serif" w:cs="DejaVu Serif"/>
              </w:rPr>
            </w:r>
          </w:p>
        </w:tc>
      </w:tr>
      <w:tr>
        <w:trPr>
          <w:gridAfter w:val="1"/>
          <w:trHeight w:val="241"/>
        </w:trPr>
        <w:tc>
          <w:tcPr>
            <w:shd w:val="clear" w:color="ffffff" w:fill="ffffff"/>
            <w:tcBorders>
              <w:top w:val="single" w:color="c0c0c0" w:sz="4" w:space="0"/>
              <w:left w:val="single" w:color="c0c0c0" w:sz="4" w:space="0"/>
              <w:bottom w:val="single" w:color="000000" w:sz="4" w:space="0"/>
              <w:right w:val="single" w:color="c0c0c0" w:sz="4" w:space="0"/>
            </w:tcBorders>
            <w:tcW w:w="1462" w:type="dxa"/>
            <w:vAlign w:val="center"/>
            <w:textDirection w:val="lrTb"/>
            <w:noWrap w:val="false"/>
          </w:tcPr>
          <w:p>
            <w:pPr>
              <w:pBdr/>
              <w:spacing w:after="0" w:afterAutospacing="0" w:before="0" w:beforeAutospacing="0" w:line="276" w:lineRule="auto"/>
              <w:ind/>
              <w:jc w:val="center"/>
              <w:rPr>
                <w:rFonts w:ascii="DejaVu Serif" w:hAnsi="DejaVu Serif" w:cs="DejaVu Serif"/>
                <w:sz w:val="22"/>
                <w:szCs w:val="22"/>
              </w:rPr>
            </w:pPr>
            <w:r>
              <w:rPr>
                <w:rFonts w:ascii="DejaVu Serif" w:hAnsi="DejaVu Serif" w:eastAsia="DejaVu Serif" w:cs="DejaVu Serif"/>
                <w:sz w:val="22"/>
                <w:szCs w:val="22"/>
              </w:rPr>
              <w:t xml:space="preserve">Inner#61</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2506"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2.73 </w:t>
            </w:r>
            <w:r>
              <w:rPr>
                <w:rFonts w:hint="default" w:ascii="DejaVu Serif" w:hAnsi="DejaVu Serif" w:eastAsia="DejaVu Serif" w:cs="DejaVu Serif"/>
              </w:rPr>
              <w:t xml:space="preserve">± 0.34</w:t>
            </w:r>
            <w:r>
              <w:rPr>
                <w:rFonts w:ascii="DejaVu Serif" w:hAnsi="DejaVu Serif" w:cs="DejaVu Serif"/>
              </w:rPr>
            </w:r>
            <w:r>
              <w:rPr>
                <w:rFonts w:ascii="DejaVu Serif" w:hAnsi="DejaVu Serif" w:cs="DejaVu Serif"/>
              </w:rPr>
            </w:r>
          </w:p>
        </w:tc>
        <w:tc>
          <w:tcPr>
            <w:shd w:val="clear" w:color="ffffff" w:fill="ffffff"/>
            <w:tcBorders>
              <w:top w:val="single" w:color="c0c0c0" w:sz="4" w:space="0"/>
              <w:left w:val="single" w:color="c0c0c0" w:sz="4" w:space="0"/>
              <w:bottom w:val="single" w:color="000000" w:sz="4" w:space="0"/>
              <w:right w:val="single" w:color="c0c0c0" w:sz="4" w:space="0"/>
            </w:tcBorders>
            <w:tcW w:w="2551"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2.30</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0.10</w:t>
            </w:r>
            <w:r>
              <w:rPr>
                <w:rFonts w:ascii="DejaVu Serif" w:hAnsi="DejaVu Serif" w:cs="DejaVu Serif"/>
              </w:rPr>
            </w:r>
            <w:r>
              <w:rPr>
                <w:rFonts w:ascii="DejaVu Serif" w:hAnsi="DejaVu Serif" w:cs="DejaVu Serif"/>
              </w:rPr>
            </w:r>
          </w:p>
        </w:tc>
        <w:tc>
          <w:tcPr>
            <w:shd w:val="clear" w:color="ffffff" w:fill="ffffff"/>
            <w:tcBorders>
              <w:top w:val="single" w:color="c0c0c0" w:sz="4" w:space="0"/>
              <w:left w:val="single" w:color="c0c0c0" w:sz="4" w:space="0"/>
              <w:bottom w:val="single" w:color="000000" w:sz="4" w:space="0"/>
              <w:right w:val="single" w:color="c0c0c0" w:sz="4" w:space="0"/>
            </w:tcBorders>
            <w:tcW w:w="2835"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2.28</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0.09</w:t>
            </w:r>
            <w:r>
              <w:rPr>
                <w:rFonts w:ascii="DejaVu Serif" w:hAnsi="DejaVu Serif" w:cs="DejaVu Serif"/>
              </w:rPr>
            </w:r>
            <w:r>
              <w:rPr>
                <w:rFonts w:ascii="DejaVu Serif" w:hAnsi="DejaVu Serif" w:cs="DejaVu Serif"/>
              </w:rPr>
            </w:r>
          </w:p>
        </w:tc>
      </w:tr>
      <w:tr>
        <w:trPr>
          <w:gridAfter w:val="1"/>
        </w:trPr>
        <w:tc>
          <w:tcPr>
            <w:shd w:val="clear" w:color="ffffff" w:fill="ffffff"/>
            <w:tcBorders>
              <w:top w:val="single" w:color="000000" w:sz="4" w:space="0"/>
              <w:left w:val="single" w:color="c0c0c0" w:sz="4" w:space="0"/>
              <w:bottom w:val="single" w:color="000000" w:sz="4" w:space="0"/>
              <w:right w:val="single" w:color="c0c0c0" w:sz="4" w:space="0"/>
            </w:tcBorders>
            <w:tcW w:w="1462" w:type="dxa"/>
            <w:textDirection w:val="lrTb"/>
            <w:noWrap w:val="false"/>
          </w:tcPr>
          <w:p>
            <w:pPr>
              <w:pBdr/>
              <w:spacing w:after="0" w:afterAutospacing="0" w:before="0" w:beforeAutospacing="0" w:line="276" w:lineRule="auto"/>
              <w:ind/>
              <w:jc w:val="center"/>
              <w:rPr>
                <w:rFonts w:ascii="DejaVu Serif" w:hAnsi="DejaVu Serif" w:cs="DejaVu Serif"/>
                <w:sz w:val="22"/>
                <w:szCs w:val="22"/>
              </w:rPr>
            </w:pPr>
            <w:r>
              <w:rPr>
                <w:rFonts w:ascii="DejaVu Serif" w:hAnsi="DejaVu Serif" w:eastAsia="DejaVu Serif" w:cs="DejaVu Serif"/>
                <w:sz w:val="22"/>
                <w:szCs w:val="22"/>
              </w:rPr>
              <w:t xml:space="preserve">Inner#62</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2506" w:type="dxa"/>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2.57</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0.32</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2551"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1.60</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0.14</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2835"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1.58</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0.13</w:t>
            </w:r>
            <w:r>
              <w:rPr>
                <w:rFonts w:ascii="DejaVu Serif" w:hAnsi="DejaVu Serif" w:cs="DejaVu Serif"/>
              </w:rPr>
            </w:r>
            <w:r>
              <w:rPr>
                <w:rFonts w:ascii="DejaVu Serif" w:hAnsi="DejaVu Serif" w:cs="DejaVu Serif"/>
              </w:rPr>
            </w:r>
          </w:p>
        </w:tc>
      </w:tr>
      <w:tr>
        <w:trPr>
          <w:gridAfter w:val="1"/>
        </w:trPr>
        <w:tc>
          <w:tcPr>
            <w:shd w:val="clear" w:color="ffffff" w:fill="ffffff"/>
            <w:tcBorders>
              <w:top w:val="single" w:color="000000" w:sz="4" w:space="0"/>
              <w:left w:val="single" w:color="c0c0c0" w:sz="4" w:space="0"/>
              <w:bottom w:val="single" w:color="000000" w:sz="4" w:space="0"/>
              <w:right w:val="single" w:color="c0c0c0" w:sz="4" w:space="0"/>
            </w:tcBorders>
            <w:tcW w:w="1462" w:type="dxa"/>
            <w:textDirection w:val="lrTb"/>
            <w:noWrap w:val="false"/>
          </w:tcPr>
          <w:p>
            <w:pPr>
              <w:pBdr/>
              <w:spacing w:after="0" w:afterAutospacing="0" w:before="0" w:beforeAutospacing="0" w:line="276" w:lineRule="auto"/>
              <w:ind/>
              <w:jc w:val="center"/>
              <w:rPr>
                <w:rFonts w:ascii="DejaVu Serif" w:hAnsi="DejaVu Serif" w:cs="DejaVu Serif"/>
                <w:sz w:val="22"/>
                <w:szCs w:val="22"/>
              </w:rPr>
            </w:pPr>
            <w:r>
              <w:rPr>
                <w:rFonts w:ascii="DejaVu Serif" w:hAnsi="DejaVu Serif" w:eastAsia="DejaVu Serif" w:cs="DejaVu Serif"/>
                <w:sz w:val="22"/>
                <w:szCs w:val="22"/>
              </w:rPr>
              <w:t xml:space="preserve">Outer#93</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2506" w:type="dxa"/>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2.16</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0.33</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2551"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1.85</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0.21</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2835"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1.82</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0.20</w:t>
            </w:r>
            <w:r>
              <w:rPr>
                <w:rFonts w:ascii="DejaVu Serif" w:hAnsi="DejaVu Serif" w:cs="DejaVu Serif"/>
              </w:rPr>
            </w:r>
            <w:r>
              <w:rPr>
                <w:rFonts w:ascii="DejaVu Serif" w:hAnsi="DejaVu Serif" w:cs="DejaVu Serif"/>
              </w:rPr>
            </w:r>
          </w:p>
        </w:tc>
      </w:tr>
      <w:tr>
        <w:trPr>
          <w:gridAfter w:val="1"/>
        </w:trPr>
        <w:tc>
          <w:tcPr>
            <w:shd w:val="clear" w:color="ffffff" w:fill="ffffff"/>
            <w:tcBorders>
              <w:top w:val="single" w:color="000000" w:sz="4" w:space="0"/>
              <w:left w:val="single" w:color="c0c0c0" w:sz="4" w:space="0"/>
              <w:bottom w:val="single" w:color="000000" w:sz="4" w:space="0"/>
              <w:right w:val="single" w:color="c0c0c0" w:sz="4" w:space="0"/>
            </w:tcBorders>
            <w:tcW w:w="1462" w:type="dxa"/>
            <w:textDirection w:val="lrTb"/>
            <w:noWrap w:val="false"/>
          </w:tcPr>
          <w:p>
            <w:pPr>
              <w:pBdr/>
              <w:spacing w:after="0" w:afterAutospacing="0" w:before="0" w:beforeAutospacing="0" w:line="276" w:lineRule="auto"/>
              <w:ind/>
              <w:jc w:val="center"/>
              <w:rPr>
                <w:rFonts w:ascii="DejaVu Serif" w:hAnsi="DejaVu Serif" w:cs="DejaVu Serif"/>
                <w:sz w:val="22"/>
                <w:szCs w:val="22"/>
              </w:rPr>
            </w:pPr>
            <w:r>
              <w:rPr>
                <w:rFonts w:ascii="DejaVu Serif" w:hAnsi="DejaVu Serif" w:eastAsia="DejaVu Serif" w:cs="DejaVu Serif"/>
                <w:sz w:val="22"/>
                <w:szCs w:val="22"/>
              </w:rPr>
              <w:t xml:space="preserve">Outer#97</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2506" w:type="dxa"/>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1.90</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0.41</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2551"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1.61</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0.26</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2835"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1.58</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0.26</w:t>
            </w:r>
            <w:r>
              <w:rPr>
                <w:rFonts w:ascii="DejaVu Serif" w:hAnsi="DejaVu Serif" w:cs="DejaVu Serif"/>
              </w:rPr>
            </w:r>
            <w:r>
              <w:rPr>
                <w:rFonts w:ascii="DejaVu Serif" w:hAnsi="DejaVu Serif" w:cs="DejaVu Serif"/>
              </w:rPr>
            </w:r>
          </w:p>
        </w:tc>
      </w:tr>
      <w:tr>
        <w:trPr>
          <w:gridAfter w:val="1"/>
        </w:trPr>
        <w:tc>
          <w:tcPr>
            <w:shd w:val="clear" w:color="ffffff" w:fill="ffffff"/>
            <w:tcBorders>
              <w:top w:val="single" w:color="000000" w:sz="4" w:space="0"/>
              <w:left w:val="single" w:color="c0c0c0" w:sz="4" w:space="0"/>
              <w:bottom w:val="single" w:color="000000" w:sz="4" w:space="0"/>
              <w:right w:val="single" w:color="c0c0c0" w:sz="4" w:space="0"/>
            </w:tcBorders>
            <w:tcW w:w="1462" w:type="dxa"/>
            <w:textDirection w:val="lrTb"/>
            <w:noWrap w:val="false"/>
          </w:tcPr>
          <w:p>
            <w:pPr>
              <w:pBdr/>
              <w:spacing w:after="0" w:afterAutospacing="0" w:before="0" w:beforeAutospacing="0" w:line="276" w:lineRule="auto"/>
              <w:ind/>
              <w:jc w:val="center"/>
              <w:rPr>
                <w:rFonts w:ascii="DejaVu Serif" w:hAnsi="DejaVu Serif" w:cs="DejaVu Serif"/>
                <w:sz w:val="22"/>
                <w:szCs w:val="22"/>
              </w:rPr>
            </w:pPr>
            <w:r>
              <w:rPr>
                <w:rFonts w:ascii="DejaVu Serif" w:hAnsi="DejaVu Serif" w:eastAsia="DejaVu Serif" w:cs="DejaVu Serif"/>
                <w:sz w:val="22"/>
                <w:szCs w:val="22"/>
              </w:rPr>
              <w:t xml:space="preserve">Outer#99</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2506" w:type="dxa"/>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2.10</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0.38</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2551"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1.86</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0.24</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2835"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1.83</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0.26</w:t>
            </w:r>
            <w:r>
              <w:rPr>
                <w:rFonts w:ascii="DejaVu Serif" w:hAnsi="DejaVu Serif" w:cs="DejaVu Serif"/>
              </w:rPr>
            </w:r>
            <w:r>
              <w:rPr>
                <w:rFonts w:ascii="DejaVu Serif" w:hAnsi="DejaVu Serif" w:cs="DejaVu Serif"/>
              </w:rPr>
            </w:r>
          </w:p>
        </w:tc>
      </w:tr>
    </w:tbl>
    <w:p>
      <w:pPr>
        <w:pBdr/>
        <w:spacing w:after="0" w:afterAutospacing="0" w:before="0" w:beforeAutospacing="0" w:line="276" w:lineRule="auto"/>
        <w:ind/>
        <w:rPr>
          <w:rFonts w:ascii="DejaVu Serif" w:hAnsi="DejaVu Serif" w:cs="DejaVu Serif"/>
        </w:rPr>
      </w:pPr>
      <w:r>
        <w:rPr>
          <w:rFonts w:ascii="DejaVu Serif" w:hAnsi="DejaVu Serif" w:cs="DejaVu Serif"/>
        </w:rPr>
      </w:r>
      <w:r>
        <w:rPr>
          <w:rFonts w:ascii="DejaVu Serif" w:hAnsi="DejaVu Serif" w:cs="DejaVu Serif"/>
        </w:rPr>
      </w:r>
    </w:p>
    <w:p>
      <w:pPr>
        <w:pBdr/>
        <w:shd w:val="nil"/>
        <w:spacing/>
        <w:ind/>
        <w:rPr>
          <w:rFonts w:ascii="DejaVu Serif" w:hAnsi="DejaVu Serif" w:eastAsia="DejaVu Serif" w:cs="DejaVu Serif"/>
          <w:sz w:val="22"/>
          <w:szCs w:val="22"/>
          <w:vertAlign w:val="baseline"/>
        </w:rPr>
      </w:pPr>
      <w:r>
        <w:rPr>
          <w:rFonts w:ascii="DejaVu Serif" w:hAnsi="DejaVu Serif" w:eastAsia="DejaVu Serif" w:cs="DejaVu Serif"/>
          <w:sz w:val="22"/>
          <w:szCs w:val="22"/>
          <w:highlight w:val="none"/>
          <w:lang w:val="en-US"/>
        </w:rPr>
        <w:br w:type="page" w:clear="all"/>
      </w:r>
      <w:r>
        <w:rPr>
          <w:rFonts w:ascii="DejaVu Serif" w:hAnsi="DejaVu Serif" w:eastAsia="DejaVu Serif" w:cs="DejaVu Serif"/>
          <w:sz w:val="22"/>
          <w:szCs w:val="22"/>
          <w:highlight w:val="none"/>
          <w:lang w:val="en-US"/>
        </w:rPr>
      </w:r>
    </w:p>
    <w:p>
      <w:pPr>
        <w:pBdr/>
        <w:spacing w:line="360" w:lineRule="auto"/>
        <w:ind/>
        <w:jc w:val="both"/>
        <w:rPr>
          <w:rFonts w:ascii="DejaVu Serif" w:hAnsi="DejaVu Serif" w:eastAsia="DejaVu Serif" w:cs="DejaVu Serif"/>
          <w:sz w:val="22"/>
          <w:szCs w:val="22"/>
          <w:vertAlign w:val="baseline"/>
          <w:lang w:val="en-US"/>
        </w:rPr>
      </w:pPr>
      <w:r>
        <w:rPr>
          <w:rFonts w:ascii="DejaVu Serif" w:hAnsi="DejaVu Serif" w:eastAsia="DejaVu Serif" w:cs="DejaVu Serif"/>
          <w:sz w:val="22"/>
          <w:szCs w:val="22"/>
          <w:lang w:val="en-US"/>
        </w:rPr>
        <w:t xml:space="preserve">For the sake of brevity, a more exhaustive comparison is reported in the following for just two specimens, Inner#</w:t>
      </w:r>
      <w:r>
        <w:rPr>
          <w:rFonts w:ascii="DejaVu Serif" w:hAnsi="DejaVu Serif" w:eastAsia="DejaVu Serif" w:cs="DejaVu Serif"/>
          <w:sz w:val="22"/>
          <w:szCs w:val="22"/>
          <w:lang w:val="en-US"/>
        </w:rPr>
        <w:t xml:space="preserve">60</w:t>
      </w:r>
      <w:r>
        <w:rPr>
          <w:rFonts w:ascii="DejaVu Serif" w:hAnsi="DejaVu Serif" w:eastAsia="DejaVu Serif" w:cs="DejaVu Serif"/>
          <w:sz w:val="22"/>
          <w:szCs w:val="22"/>
          <w:lang w:val="en-US"/>
        </w:rPr>
        <w:t xml:space="preserve"> and Outer#93, showing for each participant the 2D contour-map of the difference and the graph of the two sections with the planes </w:t>
      </w:r>
      <w:r>
        <w:rPr>
          <w:rFonts w:ascii="DejaVu Serif" w:hAnsi="DejaVu Serif" w:eastAsia="DejaVu Serif" w:cs="DejaVu Serif"/>
          <w:sz w:val="22"/>
          <w:szCs w:val="22"/>
          <w:lang w:val="en-US"/>
        </w:rPr>
      </w:r>
      <m:oMath>
        <m:r>
          <w:rPr>
            <w:rFonts w:ascii="Cambria Math" w:hAnsi="Cambria Math" w:eastAsia="Cambria Math" w:cs="Cambria Math"/>
          </w:rPr>
          <m:rPr/>
          <m:t>y</m:t>
        </m:r>
        <m:r>
          <w:rPr>
            <w:rFonts w:ascii="Cambria Math" w:hAnsi="Cambria Math" w:eastAsia="Cambria Math" w:cs="Cambria Math"/>
          </w:rPr>
          <m:rPr/>
          <m:t>=cte</m:t>
        </m:r>
      </m:oMath>
      <w:r>
        <w:rPr>
          <w:rFonts w:ascii="DejaVu Serif" w:hAnsi="DejaVu Serif" w:eastAsia="DejaVu Serif" w:cs="DejaVu Serif"/>
          <w:sz w:val="22"/>
          <w:szCs w:val="22"/>
          <w:lang w:val="en-US"/>
        </w:rPr>
        <w:t xml:space="preserve"> crossing the pair of attaching points </w:t>
      </w:r>
      <w:r>
        <w:rPr>
          <w:rFonts w:ascii="DejaVu Serif" w:hAnsi="DejaVu Serif" w:eastAsia="DejaVu Serif" w:cs="DejaVu Serif"/>
          <w:sz w:val="22"/>
          <w:szCs w:val="22"/>
          <w:lang w:val="en-US"/>
        </w:rPr>
        <w:t xml:space="preserve">P</w:t>
      </w:r>
      <w:r>
        <w:rPr>
          <w:rFonts w:ascii="DejaVu Serif" w:hAnsi="DejaVu Serif" w:eastAsia="DejaVu Serif" w:cs="DejaVu Serif"/>
          <w:sz w:val="22"/>
          <w:szCs w:val="22"/>
          <w:vertAlign w:val="subscript"/>
          <w:lang w:val="en-US"/>
        </w:rPr>
        <w:t xml:space="preserve">1</w:t>
      </w:r>
      <w:r>
        <w:rPr>
          <w:rFonts w:ascii="DejaVu Serif" w:hAnsi="DejaVu Serif" w:eastAsia="DejaVu Serif" w:cs="DejaVu Serif"/>
          <w:sz w:val="22"/>
          <w:szCs w:val="22"/>
          <w:lang w:val="en-US"/>
        </w:rPr>
        <w:t xml:space="preserve">P</w:t>
      </w:r>
      <w:r>
        <w:rPr>
          <w:rFonts w:ascii="DejaVu Serif" w:hAnsi="DejaVu Serif" w:eastAsia="DejaVu Serif" w:cs="DejaVu Serif"/>
          <w:sz w:val="22"/>
          <w:szCs w:val="22"/>
          <w:vertAlign w:val="subscript"/>
          <w:lang w:val="en-US"/>
        </w:rPr>
        <w:t xml:space="preserve">3</w:t>
      </w:r>
      <w:r>
        <w:rPr>
          <w:rFonts w:ascii="DejaVu Serif" w:hAnsi="DejaVu Serif" w:eastAsia="DejaVu Serif" w:cs="DejaVu Serif"/>
          <w:sz w:val="22"/>
          <w:szCs w:val="22"/>
          <w:lang w:val="en-US"/>
        </w:rPr>
        <w:t xml:space="preserve"> and P</w:t>
      </w:r>
      <w:r>
        <w:rPr>
          <w:rFonts w:ascii="DejaVu Serif" w:hAnsi="DejaVu Serif" w:eastAsia="DejaVu Serif" w:cs="DejaVu Serif"/>
          <w:sz w:val="22"/>
          <w:szCs w:val="22"/>
          <w:vertAlign w:val="subscript"/>
          <w:lang w:val="en-US"/>
        </w:rPr>
        <w:t xml:space="preserve">2</w:t>
      </w:r>
      <w:r>
        <w:rPr>
          <w:rFonts w:ascii="DejaVu Serif" w:hAnsi="DejaVu Serif" w:eastAsia="DejaVu Serif" w:cs="DejaVu Serif"/>
          <w:sz w:val="22"/>
          <w:szCs w:val="22"/>
          <w:lang w:val="en-US"/>
        </w:rPr>
        <w:t xml:space="preserve">P</w:t>
      </w:r>
      <w:r>
        <w:rPr>
          <w:rFonts w:ascii="DejaVu Serif" w:hAnsi="DejaVu Serif" w:eastAsia="DejaVu Serif" w:cs="DejaVu Serif"/>
          <w:sz w:val="22"/>
          <w:szCs w:val="22"/>
          <w:vertAlign w:val="subscript"/>
          <w:lang w:val="en-US"/>
        </w:rPr>
        <w:t xml:space="preserve">4</w:t>
      </w:r>
      <w:r>
        <w:rPr>
          <w:rFonts w:ascii="DejaVu Serif" w:hAnsi="DejaVu Serif" w:eastAsia="DejaVu Serif" w:cs="DejaVu Serif"/>
          <w:sz w:val="22"/>
          <w:szCs w:val="22"/>
          <w:vertAlign w:val="baseline"/>
          <w:lang w:val="en-US"/>
        </w:rPr>
        <w:t xml:space="preserve">, respectively</w:t>
      </w:r>
      <w:r>
        <w:rPr>
          <w:rFonts w:ascii="DejaVu Serif" w:hAnsi="DejaVu Serif" w:eastAsia="DejaVu Serif" w:cs="DejaVu Serif"/>
          <w:sz w:val="22"/>
          <w:szCs w:val="22"/>
          <w:vertAlign w:val="subscript"/>
          <w:lang w:val="en-US"/>
        </w:rPr>
        <w:t xml:space="preserve"> </w:t>
      </w:r>
      <w:r>
        <w:rPr>
          <w:rFonts w:ascii="DejaVu Serif" w:hAnsi="DejaVu Serif" w:eastAsia="DejaVu Serif" w:cs="DejaVu Serif"/>
          <w:sz w:val="22"/>
          <w:szCs w:val="22"/>
          <w:vertAlign w:val="baseline"/>
          <w:lang w:val="en-US"/>
        </w:rPr>
        <w:t xml:space="preserve">drawn in red and green.</w:t>
      </w:r>
      <w:r>
        <w:rPr>
          <w:rFonts w:ascii="DejaVu Serif" w:hAnsi="DejaVu Serif" w:eastAsia="DejaVu Serif" w:cs="DejaVu Serif"/>
          <w:sz w:val="22"/>
          <w:szCs w:val="22"/>
          <w:vertAlign w:val="baseline"/>
          <w:lang w:val="en-US"/>
        </w:rPr>
        <w:t xml:space="preserve"> </w:t>
      </w:r>
      <w:r>
        <w:rPr>
          <w:rFonts w:ascii="DejaVu Serif" w:hAnsi="DejaVu Serif" w:eastAsia="DejaVu Serif" w:cs="DejaVu Serif"/>
          <w:sz w:val="22"/>
          <w:szCs w:val="22"/>
          <w:vertAlign w:val="baseline"/>
        </w:rPr>
      </w:r>
    </w:p>
    <w:p>
      <w:pPr>
        <w:pBdr/>
        <w:spacing w:line="360" w:lineRule="auto"/>
        <w:ind/>
        <w:jc w:val="both"/>
        <w:rPr>
          <w:rFonts w:ascii="DejaVu Serif" w:hAnsi="DejaVu Serif" w:eastAsia="DejaVu Serif" w:cs="DejaVu Serif"/>
          <w:sz w:val="22"/>
          <w:szCs w:val="22"/>
          <w:highlight w:val="none"/>
          <w:lang w:val="en-US"/>
        </w:rPr>
      </w:pPr>
      <w:r>
        <w:rPr>
          <w:rFonts w:ascii="DejaVu Serif" w:hAnsi="DejaVu Serif" w:eastAsia="DejaVu Serif" w:cs="DejaVu Serif"/>
          <w:sz w:val="22"/>
          <w:szCs w:val="22"/>
          <w:vertAlign w:val="baseline"/>
          <w:lang w:val="en-US"/>
        </w:rPr>
        <w:t xml:space="preserve">The comparison concerns the results obtained considering the common XY region </w:t>
      </w:r>
      <w:r>
        <w:rPr>
          <w:rFonts w:ascii="DejaVu Serif" w:hAnsi="DejaVu Serif" w:eastAsia="DejaVu Serif" w:cs="DejaVu Serif"/>
          <w:sz w:val="22"/>
          <w:szCs w:val="22"/>
          <w:highlight w:val="none"/>
          <w:lang w:val="en-US"/>
        </w:rPr>
        <w:t xml:space="preserve">with the “SW realignment by devZ_exp” option. </w:t>
      </w:r>
      <w:r>
        <w:rPr>
          <w:rFonts w:ascii="DejaVu Serif" w:hAnsi="DejaVu Serif" w:eastAsia="DejaVu Serif" w:cs="DejaVu Serif"/>
          <w:sz w:val="22"/>
          <w:szCs w:val="22"/>
          <w:vertAlign w:val="baseline"/>
        </w:rPr>
      </w:r>
    </w:p>
    <w:p>
      <w:pPr>
        <w:pBdr/>
        <w:spacing w:line="360" w:lineRule="auto"/>
        <w:ind/>
        <w:jc w:val="both"/>
        <w:rPr>
          <w:rFonts w:ascii="DejaVu Serif" w:hAnsi="DejaVu Serif" w:eastAsia="DejaVu Serif" w:cs="DejaVu Serif"/>
          <w:sz w:val="22"/>
          <w:szCs w:val="22"/>
          <w:vertAlign w:val="baseline"/>
        </w:rPr>
      </w:pPr>
      <w:r>
        <w:rPr>
          <w:rFonts w:ascii="DejaVu Serif" w:hAnsi="DejaVu Serif" w:eastAsia="DejaVu Serif" w:cs="DejaVu Serif"/>
          <w:sz w:val="22"/>
          <w:szCs w:val="22"/>
          <w:highlight w:val="none"/>
          <w:lang w:val="en-US"/>
        </w:rPr>
        <w:t xml:space="preserve">NREL is included only in the comparison of the slope deviation.</w:t>
      </w:r>
      <w:r/>
      <w:r/>
    </w:p>
    <w:p>
      <w:pPr>
        <w:pBdr/>
        <w:spacing w:line="360" w:lineRule="auto"/>
        <w:ind/>
        <w:rPr>
          <w:rFonts w:ascii="DejaVu Serif" w:hAnsi="DejaVu Serif" w:eastAsia="DejaVu Serif" w:cs="DejaVu Serif"/>
          <w:sz w:val="22"/>
          <w:szCs w:val="22"/>
          <w:lang w:val="en-US"/>
        </w:rPr>
      </w:pPr>
      <w:r>
        <w:rPr>
          <w:rFonts w:ascii="DejaVu Serif" w:hAnsi="DejaVu Serif" w:eastAsia="DejaVu Serif" w:cs="DejaVu Serif"/>
          <w:sz w:val="22"/>
          <w:szCs w:val="22"/>
          <w:lang w:val="en-US"/>
        </w:rPr>
      </w:r>
      <w:r>
        <w:rPr>
          <w:rFonts w:ascii="DejaVu Serif" w:hAnsi="DejaVu Serif" w:eastAsia="DejaVu Serif" w:cs="DejaVu Serif"/>
          <w:sz w:val="22"/>
          <w:szCs w:val="22"/>
          <w:lang w:val="en-US"/>
        </w:rPr>
      </w:r>
      <w:r>
        <w:rPr>
          <w:rFonts w:ascii="DejaVu Serif" w:hAnsi="DejaVu Serif" w:eastAsia="DejaVu Serif" w:cs="DejaVu Serif"/>
          <w:sz w:val="22"/>
          <w:szCs w:val="22"/>
          <w:lang w:val="en-US"/>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416"/>
        <w:gridCol w:w="1842"/>
        <w:gridCol w:w="1983"/>
        <w:gridCol w:w="3827"/>
      </w:tblGrid>
      <w:tr>
        <w:trPr>
          <w:trHeight w:val="389"/>
        </w:trPr>
        <w:tc>
          <w:tcPr>
            <w:gridSpan w:val="4"/>
            <w:shd w:val="clear" w:color="ffffff" w:fill="ffffff"/>
            <w:tcBorders>
              <w:top w:val="single" w:color="c0c0c0" w:sz="4" w:space="0"/>
              <w:left w:val="single" w:color="c0c0c0" w:sz="4" w:space="0"/>
              <w:bottom w:val="single" w:color="000000" w:sz="4" w:space="0"/>
              <w:right w:val="single" w:color="c0c0c0" w:sz="4" w:space="0"/>
            </w:tcBorders>
            <w:tcW w:w="9068" w:type="dxa"/>
            <w:vAlign w:val="center"/>
            <w:vMerge w:val="restart"/>
            <w:textDirection w:val="lrTb"/>
            <w:noWrap w:val="false"/>
          </w:tcPr>
          <w:p>
            <w:pPr>
              <w:pStyle w:val="1284"/>
              <w:pBdr/>
              <w:spacing/>
              <w:ind/>
              <w:rPr>
                <w:rFonts w:ascii="DejaVu Serif" w:hAnsi="DejaVu Serif" w:cs="DejaVu Serif"/>
                <w:lang w:val="en-US"/>
              </w:rPr>
            </w:pPr>
            <w:r>
              <w:rPr>
                <w:rFonts w:ascii="DejaVu Serif" w:hAnsi="DejaVu Serif" w:eastAsia="DejaVu Serif" w:cs="DejaVu Serif"/>
                <w:lang w:val="en-US"/>
              </w:rPr>
              <w:t xml:space="preserve">Tab 5-7. Inner#60 – z deviation from the ideal parabola</w:t>
            </w:r>
            <w:r>
              <w:rPr>
                <w:rFonts w:ascii="DejaVu Serif" w:hAnsi="DejaVu Serif" w:cs="DejaVu Serif"/>
                <w:lang w:val="en-US"/>
              </w:rPr>
            </w:r>
            <w:r>
              <w:rPr>
                <w:rFonts w:ascii="DejaVu Serif" w:hAnsi="DejaVu Serif" w:cs="DejaVu Serif"/>
                <w:lang w:val="en-US"/>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416"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842"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Mean</w:t>
            </w:r>
            <w:r>
              <w:rPr>
                <w:rFonts w:ascii="DejaVu Serif" w:hAnsi="DejaVu Serif" w:cs="DejaVu Serif"/>
                <w:lang w:val="en-US"/>
              </w:rPr>
            </w:r>
            <w:r>
              <w:rPr>
                <w:rFonts w:ascii="DejaVu Serif" w:hAnsi="DejaVu Serif" w:cs="DejaVu Serif"/>
                <w:lang w:val="en-US"/>
              </w:rPr>
            </w:r>
          </w:p>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(mm)</w:t>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983" w:type="dxa"/>
            <w:vAlign w:val="center"/>
            <w:textDirection w:val="lrTb"/>
            <w:noWrap w:val="false"/>
          </w:tcPr>
          <w:p>
            <w:pPr>
              <w:pStyle w:val="1284"/>
              <w:pBdr/>
              <w:spacing/>
              <w:ind w:left="0"/>
              <w:jc w:val="center"/>
              <w:rPr>
                <w:rFonts w:ascii="DejaVu Serif" w:hAnsi="DejaVu Serif" w:cs="DejaVu Serif"/>
                <w:lang w:val="en-US"/>
              </w:rPr>
            </w:pPr>
            <w:r>
              <w:rPr>
                <w:rFonts w:ascii="DejaVu Serif" w:hAnsi="DejaVu Serif" w:eastAsia="DejaVu Serif" w:cs="DejaVu Serif"/>
                <w:lang w:val="en-US"/>
              </w:rPr>
              <w:t xml:space="preserve">RMS</w:t>
            </w:r>
            <w:r>
              <w:rPr>
                <w:rFonts w:ascii="DejaVu Serif" w:hAnsi="DejaVu Serif" w:cs="DejaVu Serif"/>
                <w:lang w:val="en-US"/>
              </w:rPr>
            </w:r>
            <w:r>
              <w:rPr>
                <w:rFonts w:ascii="DejaVu Serif" w:hAnsi="DejaVu Serif" w:cs="DejaVu Serif"/>
                <w:lang w:val="en-US"/>
              </w:rPr>
            </w:r>
          </w:p>
          <w:p>
            <w:pPr>
              <w:pStyle w:val="1284"/>
              <w:pBdr/>
              <w:spacing/>
              <w:ind w:left="0"/>
              <w:jc w:val="center"/>
              <w:rPr>
                <w:rFonts w:ascii="DejaVu Serif" w:hAnsi="DejaVu Serif" w:cs="DejaVu Serif"/>
                <w:lang w:val="en-US"/>
              </w:rPr>
            </w:pPr>
            <w:r>
              <w:rPr>
                <w:rFonts w:ascii="DejaVu Serif" w:hAnsi="DejaVu Serif" w:eastAsia="DejaVu Serif" w:cs="DejaVu Serif"/>
                <w:lang w:val="en-US"/>
              </w:rPr>
              <w:t xml:space="preserve">(mm)</w:t>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3827"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Peak-Valley</w:t>
            </w:r>
            <w:r>
              <w:rPr>
                <w:rFonts w:ascii="DejaVu Serif" w:hAnsi="DejaVu Serif" w:cs="DejaVu Serif"/>
                <w:lang w:val="en-US"/>
              </w:rPr>
            </w:r>
            <w:r>
              <w:rPr>
                <w:rFonts w:ascii="DejaVu Serif" w:hAnsi="DejaVu Serif" w:cs="DejaVu Serif"/>
                <w:lang w:val="en-US"/>
              </w:rPr>
            </w:r>
          </w:p>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(mm)</w:t>
            </w:r>
            <w:r>
              <w:rPr>
                <w:rFonts w:ascii="DejaVu Serif" w:hAnsi="DejaVu Serif" w:cs="DejaVu Serif"/>
                <w:lang w:val="en-US"/>
              </w:rPr>
            </w:r>
            <w:r>
              <w:rPr>
                <w:rFonts w:ascii="DejaVu Serif" w:hAnsi="DejaVu Serif" w:cs="DejaVu Serif"/>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6"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ENEA</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2" w:type="dxa"/>
            <w:textDirection w:val="lrTb"/>
            <w:noWrap w:val="false"/>
          </w:tcPr>
          <w:p>
            <w:pPr>
              <w:pBdr/>
              <w:spacing/>
              <w:ind/>
              <w:jc w:val="center"/>
              <w:rPr>
                <w:rFonts w:hint="eastAsia" w:ascii="DejaVu Serif" w:hAnsi="DejaVu Serif" w:cs="DejaVu Serif"/>
                <w:sz w:val="22"/>
                <w:szCs w:val="22"/>
                <w:lang w:val="en-US"/>
              </w:rPr>
            </w:pPr>
            <w:r>
              <w:rPr>
                <w:rFonts w:hint="eastAsia" w:ascii="DejaVu Serif" w:hAnsi="DejaVu Serif" w:cs="DejaVu Serif"/>
                <w:sz w:val="22"/>
                <w:szCs w:val="22"/>
                <w:lang w:val="en-US"/>
              </w:rPr>
              <w:t xml:space="preserve">-0.05</w:t>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3" w:type="dxa"/>
            <w:vAlign w:val="center"/>
            <w:textDirection w:val="lrTb"/>
            <w:noWrap w:val="false"/>
          </w:tcPr>
          <w:p>
            <w:pPr>
              <w:pBdr/>
              <w:spacing/>
              <w:ind/>
              <w:jc w:val="center"/>
              <w:rPr>
                <w:rFonts w:hint="eastAsia" w:ascii="DejaVu Serif" w:hAnsi="DejaVu Serif" w:cs="DejaVu Serif"/>
                <w:i/>
                <w:iCs/>
                <w:sz w:val="22"/>
                <w:szCs w:val="22"/>
                <w:u w:val="single"/>
              </w:rPr>
            </w:pPr>
            <w:r>
              <w:rPr>
                <w:rFonts w:ascii="DejaVu Serif" w:hAnsi="DejaVu Serif" w:eastAsia="DejaVu Serif" w:cs="DejaVu Serif"/>
                <w:b w:val="0"/>
                <w:bCs w:val="0"/>
                <w:i w:val="0"/>
                <w:iCs w:val="0"/>
                <w:sz w:val="22"/>
                <w:szCs w:val="22"/>
                <w:u w:val="none"/>
                <w:lang w:val="en-US"/>
              </w:rPr>
              <w:t xml:space="preserve">0.45</w:t>
            </w:r>
            <w:r>
              <w:rPr>
                <w:rFonts w:hint="eastAsia" w:ascii="DejaVu Serif" w:hAnsi="DejaVu Serif" w:cs="DejaVu Serif"/>
                <w:b w:val="0"/>
                <w:bCs w:val="0"/>
                <w:i w:val="0"/>
                <w:iCs w:val="0"/>
                <w:sz w:val="22"/>
                <w:szCs w:val="22"/>
                <w:u w:val="none"/>
                <w:lang w:val="en-US"/>
              </w:rPr>
            </w:r>
            <w:r>
              <w:rPr>
                <w:rFonts w:hint="eastAsia" w:ascii="DejaVu Serif" w:hAnsi="DejaVu Serif" w:cs="DejaVu Serif"/>
                <w:b w:val="0"/>
                <w:bCs w:val="0"/>
                <w:i w:val="0"/>
                <w:iCs w:val="0"/>
                <w:sz w:val="22"/>
                <w:szCs w:val="22"/>
                <w:u w:val="none"/>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3827" w:type="dxa"/>
            <w:vAlign w:val="center"/>
            <w:textDirection w:val="lrTb"/>
            <w:noWrap w:val="false"/>
          </w:tcPr>
          <w:p>
            <w:pPr>
              <w:pBdr/>
              <w:spacing/>
              <w:ind/>
              <w:jc w:val="center"/>
              <w:rPr>
                <w:rFonts w:hint="eastAsia" w:ascii="DejaVu Serif" w:hAnsi="DejaVu Serif" w:cs="DejaVu Serif"/>
                <w:i/>
                <w:iCs/>
                <w:sz w:val="22"/>
                <w:szCs w:val="22"/>
                <w:u w:val="single"/>
              </w:rPr>
            </w:pPr>
            <w:r>
              <w:rPr>
                <w:rFonts w:ascii="DejaVu Serif" w:hAnsi="DejaVu Serif" w:eastAsia="DejaVu Serif" w:cs="DejaVu Serif"/>
                <w:i w:val="0"/>
                <w:iCs w:val="0"/>
                <w:sz w:val="22"/>
                <w:szCs w:val="22"/>
                <w:u w:val="none"/>
                <w:lang w:val="en-US"/>
              </w:rPr>
              <w:t xml:space="preserve">3.07</w:t>
            </w:r>
            <w:r>
              <w:rPr>
                <w:rFonts w:hint="eastAsia" w:ascii="DejaVu Serif" w:hAnsi="DejaVu Serif" w:cs="DejaVu Serif"/>
                <w:i w:val="0"/>
                <w:iCs w:val="0"/>
                <w:sz w:val="22"/>
                <w:szCs w:val="22"/>
                <w:u w:val="none"/>
              </w:rPr>
            </w:r>
            <w:r>
              <w:rPr>
                <w:rFonts w:hint="eastAsia" w:ascii="DejaVu Serif" w:hAnsi="DejaVu Serif" w:cs="DejaVu Serif"/>
                <w:i w:val="0"/>
                <w:iCs w:val="0"/>
                <w:sz w:val="22"/>
                <w:szCs w:val="22"/>
                <w:u w:val="none"/>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6"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F-ISE</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2" w:type="dxa"/>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0.01</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3"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b/>
                <w:bCs/>
                <w:i w:val="0"/>
                <w:iCs w:val="0"/>
                <w:sz w:val="22"/>
                <w:szCs w:val="22"/>
                <w:u w:val="none"/>
                <w:lang w:val="en-US"/>
              </w:rPr>
              <w:t xml:space="preserve">0.59</w:t>
            </w:r>
            <w:r>
              <w:rPr>
                <w:rFonts w:hint="eastAsia" w:ascii="DejaVu Serif" w:hAnsi="DejaVu Serif" w:cs="DejaVu Serif"/>
                <w:b/>
                <w:bCs/>
                <w:i w:val="0"/>
                <w:iCs w:val="0"/>
                <w:sz w:val="22"/>
                <w:szCs w:val="22"/>
                <w:u w:val="none"/>
                <w:lang w:val="en-US"/>
              </w:rPr>
            </w:r>
            <w:r>
              <w:rPr>
                <w:rFonts w:hint="eastAsia" w:ascii="DejaVu Serif" w:hAnsi="DejaVu Serif" w:cs="DejaVu Serif"/>
                <w:b/>
                <w:bCs/>
                <w:i w:val="0"/>
                <w:iCs w:val="0"/>
                <w:sz w:val="22"/>
                <w:szCs w:val="22"/>
                <w:u w:val="none"/>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3827"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b/>
                <w:bCs/>
                <w:sz w:val="22"/>
                <w:szCs w:val="22"/>
                <w:lang w:val="en-US"/>
              </w:rPr>
              <w:t xml:space="preserve">3.33</w:t>
            </w:r>
            <w:r>
              <w:rPr>
                <w:rFonts w:hint="eastAsia" w:ascii="DejaVu Serif" w:hAnsi="DejaVu Serif" w:cs="DejaVu Serif"/>
                <w:b/>
                <w:bCs/>
                <w:sz w:val="22"/>
                <w:szCs w:val="22"/>
                <w:lang w:val="en-US"/>
              </w:rPr>
            </w:r>
            <w:r>
              <w:rPr>
                <w:rFonts w:hint="eastAsia" w:ascii="DejaVu Serif" w:hAnsi="DejaVu Serif" w:cs="DejaVu Serif"/>
                <w:b/>
                <w:bCs/>
                <w:sz w:val="22"/>
                <w:szCs w:val="22"/>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6" w:type="dxa"/>
            <w:textDirection w:val="lrTb"/>
            <w:noWrap w:val="false"/>
          </w:tcPr>
          <w:p>
            <w:pPr>
              <w:pBdr/>
              <w:spacing w:after="60" w:before="60" w:line="240" w:lineRule="auto"/>
              <w:ind w:right="57" w:left="0"/>
              <w:rPr>
                <w:rFonts w:hint="eastAsia" w:ascii="DejaVu Serif" w:hAnsi="DejaVu Serif" w:cs="DejaVu Serif"/>
                <w:sz w:val="22"/>
                <w:lang w:val="en-US"/>
              </w:rPr>
            </w:pPr>
            <w:r>
              <w:rPr>
                <w:rFonts w:ascii="DejaVu Serif" w:hAnsi="DejaVu Serif" w:eastAsia="DejaVu Serif" w:cs="DejaVu Serif"/>
                <w:sz w:val="22"/>
                <w:lang w:val="en-US"/>
              </w:rPr>
              <w:t xml:space="preserve"> DLR</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2" w:type="dxa"/>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-0.09</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3"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i w:val="0"/>
                <w:iCs w:val="0"/>
                <w:sz w:val="22"/>
                <w:szCs w:val="22"/>
                <w:u w:val="none"/>
                <w:lang w:val="en-US"/>
              </w:rPr>
              <w:t xml:space="preserve">0.44</w:t>
            </w:r>
            <w:r>
              <w:rPr>
                <w:rFonts w:hint="eastAsia" w:ascii="DejaVu Serif" w:hAnsi="DejaVu Serif" w:cs="DejaVu Serif"/>
                <w:i w:val="0"/>
                <w:iCs w:val="0"/>
                <w:sz w:val="22"/>
                <w:szCs w:val="22"/>
                <w:u w:val="none"/>
                <w:lang w:val="en-US"/>
              </w:rPr>
            </w:r>
            <w:r>
              <w:rPr>
                <w:rFonts w:hint="eastAsia" w:ascii="DejaVu Serif" w:hAnsi="DejaVu Serif" w:cs="DejaVu Serif"/>
                <w:i w:val="0"/>
                <w:iCs w:val="0"/>
                <w:sz w:val="22"/>
                <w:szCs w:val="22"/>
                <w:u w:val="none"/>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3827" w:type="dxa"/>
            <w:vAlign w:val="center"/>
            <w:textDirection w:val="lrTb"/>
            <w:noWrap w:val="false"/>
          </w:tcPr>
          <w:p>
            <w:pPr>
              <w:pBdr/>
              <w:spacing/>
              <w:ind/>
              <w:jc w:val="center"/>
              <w:rPr>
                <w:rFonts w:hint="eastAsia" w:ascii="DejaVu Serif" w:hAnsi="DejaVu Serif" w:cs="DejaVu Serif"/>
                <w:i w:val="0"/>
                <w:iCs w:val="0"/>
                <w:sz w:val="22"/>
                <w:szCs w:val="22"/>
                <w:u w:val="none"/>
              </w:rPr>
            </w:pPr>
            <w:r>
              <w:rPr>
                <w:rFonts w:ascii="DejaVu Serif" w:hAnsi="DejaVu Serif" w:eastAsia="DejaVu Serif" w:cs="DejaVu Serif"/>
                <w:b w:val="0"/>
                <w:bCs w:val="0"/>
                <w:i w:val="0"/>
                <w:iCs w:val="0"/>
                <w:sz w:val="22"/>
                <w:szCs w:val="22"/>
                <w:u w:val="none"/>
                <w:lang w:val="en-US"/>
              </w:rPr>
              <w:t xml:space="preserve">2.82</w:t>
            </w:r>
            <w:r>
              <w:rPr>
                <w:rFonts w:hint="eastAsia" w:ascii="DejaVu Serif" w:hAnsi="DejaVu Serif" w:cs="DejaVu Serif"/>
                <w:b w:val="0"/>
                <w:bCs w:val="0"/>
                <w:i w:val="0"/>
                <w:iCs w:val="0"/>
                <w:sz w:val="22"/>
                <w:szCs w:val="22"/>
                <w:u w:val="none"/>
              </w:rPr>
            </w:r>
            <w:r>
              <w:rPr>
                <w:rFonts w:hint="eastAsia" w:ascii="DejaVu Serif" w:hAnsi="DejaVu Serif" w:cs="DejaVu Serif"/>
                <w:b w:val="0"/>
                <w:bCs w:val="0"/>
                <w:i w:val="0"/>
                <w:iCs w:val="0"/>
                <w:sz w:val="22"/>
                <w:szCs w:val="22"/>
                <w:u w:val="none"/>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6"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SANDIA</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2" w:type="dxa"/>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0.09</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3" w:type="dxa"/>
            <w:vAlign w:val="center"/>
            <w:textDirection w:val="lrTb"/>
            <w:noWrap w:val="false"/>
          </w:tcPr>
          <w:p>
            <w:pPr>
              <w:pBdr/>
              <w:spacing/>
              <w:ind/>
              <w:jc w:val="center"/>
              <w:rPr>
                <w:rFonts w:hint="eastAsia" w:ascii="DejaVu Serif" w:hAnsi="DejaVu Serif" w:cs="DejaVu Serif"/>
                <w:b/>
                <w:bCs/>
                <w:sz w:val="22"/>
                <w:szCs w:val="22"/>
              </w:rPr>
            </w:pPr>
            <w:r>
              <w:rPr>
                <w:rFonts w:ascii="DejaVu Serif" w:hAnsi="DejaVu Serif" w:eastAsia="DejaVu Serif" w:cs="DejaVu Serif"/>
                <w:b w:val="0"/>
                <w:bCs w:val="0"/>
                <w:i/>
                <w:iCs/>
                <w:sz w:val="22"/>
                <w:szCs w:val="22"/>
                <w:u w:val="single"/>
                <w:lang w:val="en-US"/>
              </w:rPr>
              <w:t xml:space="preserve">0.36</w:t>
            </w:r>
            <w:r>
              <w:rPr>
                <w:rFonts w:hint="eastAsia" w:ascii="DejaVu Serif" w:hAnsi="DejaVu Serif" w:cs="DejaVu Serif"/>
                <w:b w:val="0"/>
                <w:bCs w:val="0"/>
                <w:i/>
                <w:iCs/>
                <w:sz w:val="22"/>
                <w:szCs w:val="22"/>
                <w:u w:val="single"/>
                <w:lang w:val="en-US"/>
              </w:rPr>
            </w:r>
            <w:r>
              <w:rPr>
                <w:rFonts w:hint="eastAsia" w:ascii="DejaVu Serif" w:hAnsi="DejaVu Serif" w:cs="DejaVu Serif"/>
                <w:b w:val="0"/>
                <w:bCs w:val="0"/>
                <w:i/>
                <w:iCs/>
                <w:sz w:val="22"/>
                <w:szCs w:val="22"/>
                <w:u w:val="single"/>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3827" w:type="dxa"/>
            <w:vAlign w:val="center"/>
            <w:textDirection w:val="lrTb"/>
            <w:noWrap w:val="false"/>
          </w:tcPr>
          <w:p>
            <w:pPr>
              <w:pBdr/>
              <w:spacing/>
              <w:ind/>
              <w:jc w:val="center"/>
              <w:rPr>
                <w:rFonts w:hint="eastAsia" w:ascii="DejaVu Serif" w:hAnsi="DejaVu Serif" w:cs="DejaVu Serif"/>
                <w:b/>
                <w:bCs/>
                <w:sz w:val="22"/>
                <w:szCs w:val="22"/>
              </w:rPr>
            </w:pPr>
            <w:r>
              <w:rPr>
                <w:rFonts w:ascii="DejaVu Serif" w:hAnsi="DejaVu Serif" w:eastAsia="DejaVu Serif" w:cs="DejaVu Serif"/>
                <w:b w:val="0"/>
                <w:bCs w:val="0"/>
                <w:i/>
                <w:iCs/>
                <w:sz w:val="22"/>
                <w:szCs w:val="22"/>
                <w:u w:val="single"/>
                <w:lang w:val="en-US"/>
              </w:rPr>
              <w:t xml:space="preserve">1.82</w:t>
            </w:r>
            <w:r>
              <w:rPr>
                <w:rFonts w:hint="eastAsia" w:ascii="DejaVu Serif" w:hAnsi="DejaVu Serif" w:cs="DejaVu Serif"/>
                <w:b w:val="0"/>
                <w:bCs w:val="0"/>
                <w:i/>
                <w:iCs/>
                <w:sz w:val="22"/>
                <w:szCs w:val="22"/>
                <w:u w:val="single"/>
                <w:lang w:val="en-US"/>
              </w:rPr>
            </w:r>
            <w:r>
              <w:rPr>
                <w:rFonts w:hint="eastAsia" w:ascii="DejaVu Serif" w:hAnsi="DejaVu Serif" w:cs="DejaVu Serif"/>
                <w:b w:val="0"/>
                <w:bCs w:val="0"/>
                <w:i/>
                <w:iCs/>
                <w:sz w:val="22"/>
                <w:szCs w:val="22"/>
                <w:u w:val="single"/>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6" w:type="dxa"/>
            <w:vMerge w:val="restart"/>
            <w:textDirection w:val="lrTb"/>
            <w:noWrap w:val="false"/>
          </w:tcPr>
          <w:p>
            <w:pPr>
              <w:pBdr/>
              <w:spacing w:after="60" w:before="60" w:line="240" w:lineRule="auto"/>
              <w:ind w:right="57" w:left="57"/>
              <w:rPr>
                <w:rFonts w:ascii="DejaVu Serif" w:hAnsi="DejaVu Serif" w:eastAsia="DejaVu Serif" w:cs="DejaVu Serif"/>
                <w:sz w:val="22"/>
                <w:lang w:val="en-US"/>
              </w:rPr>
            </w:pPr>
            <w:r>
              <w:rPr>
                <w:rFonts w:ascii="DejaVu Serif" w:hAnsi="DejaVu Serif" w:eastAsia="DejaVu Serif" w:cs="DejaVu Serif"/>
                <w:sz w:val="22"/>
                <w:lang w:val="en-US"/>
              </w:rPr>
              <w:t xml:space="preserve">NREL</w:t>
            </w:r>
            <w:r>
              <w:rPr>
                <w:rFonts w:ascii="DejaVu Serif" w:hAnsi="DejaVu Serif" w:eastAsia="DejaVu Serif" w:cs="DejaVu Serif"/>
                <w:sz w:val="22"/>
                <w:lang w:val="en-US"/>
              </w:rPr>
            </w:r>
            <w:r>
              <w:rPr>
                <w:rFonts w:ascii="DejaVu Serif" w:hAnsi="DejaVu Serif" w:eastAsia="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2" w:type="dxa"/>
            <w:vMerge w:val="restart"/>
            <w:textDirection w:val="lrTb"/>
            <w:noWrap w:val="false"/>
          </w:tcPr>
          <w:p>
            <w:pPr>
              <w:pBdr/>
              <w:spacing/>
              <w:ind/>
              <w:jc w:val="center"/>
              <w:rPr>
                <w:rFonts w:ascii="DejaVu Serif" w:hAnsi="DejaVu Serif" w:eastAsia="DejaVu Serif" w:cs="DejaVu Serif"/>
                <w:sz w:val="22"/>
                <w:szCs w:val="22"/>
                <w:lang w:val="en-US"/>
              </w:rPr>
            </w:pPr>
            <w:r>
              <w:rPr>
                <w:rFonts w:ascii="DejaVu Serif" w:hAnsi="DejaVu Serif" w:eastAsia="DejaVu Serif" w:cs="DejaVu Serif"/>
                <w:sz w:val="22"/>
                <w:szCs w:val="22"/>
                <w:lang w:val="en-US"/>
              </w:rPr>
              <w:t xml:space="preserve">NA</w:t>
            </w:r>
            <w:r>
              <w:rPr>
                <w:rFonts w:ascii="DejaVu Serif" w:hAnsi="DejaVu Serif" w:eastAsia="DejaVu Serif" w:cs="DejaVu Serif"/>
                <w:sz w:val="22"/>
                <w:szCs w:val="22"/>
                <w:lang w:val="en-US"/>
              </w:rPr>
            </w:r>
            <w:r>
              <w:rPr>
                <w:rFonts w:ascii="DejaVu Serif" w:hAnsi="DejaVu Serif" w:eastAsia="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3" w:type="dxa"/>
            <w:vAlign w:val="center"/>
            <w:vMerge w:val="restart"/>
            <w:textDirection w:val="lrTb"/>
            <w:noWrap w:val="false"/>
          </w:tcPr>
          <w:p>
            <w:pPr>
              <w:pBdr/>
              <w:spacing/>
              <w:ind/>
              <w:jc w:val="center"/>
              <w:rPr>
                <w:rFonts w:ascii="DejaVu Serif" w:hAnsi="DejaVu Serif" w:eastAsia="DejaVu Serif" w:cs="DejaVu Serif"/>
                <w:b w:val="0"/>
                <w:bCs w:val="0"/>
                <w:sz w:val="22"/>
                <w:szCs w:val="22"/>
                <w:lang w:val="en-US"/>
              </w:rPr>
            </w:pPr>
            <w:r>
              <w:rPr>
                <w:rFonts w:ascii="DejaVu Serif" w:hAnsi="DejaVu Serif" w:eastAsia="DejaVu Serif" w:cs="DejaVu Serif"/>
                <w:b w:val="0"/>
                <w:bCs w:val="0"/>
                <w:sz w:val="22"/>
                <w:szCs w:val="22"/>
                <w:lang w:val="en-US"/>
              </w:rPr>
              <w:t xml:space="preserve">NA</w:t>
            </w:r>
            <w:r>
              <w:rPr>
                <w:rFonts w:ascii="DejaVu Serif" w:hAnsi="DejaVu Serif" w:eastAsia="DejaVu Serif" w:cs="DejaVu Serif"/>
                <w:b w:val="0"/>
                <w:bCs w:val="0"/>
                <w:sz w:val="22"/>
                <w:szCs w:val="22"/>
                <w:lang w:val="en-US"/>
              </w:rPr>
            </w:r>
            <w:r>
              <w:rPr>
                <w:rFonts w:ascii="DejaVu Serif" w:hAnsi="DejaVu Serif" w:eastAsia="DejaVu Serif" w:cs="DejaVu Serif"/>
                <w:b w:val="0"/>
                <w:bCs w:val="0"/>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3827" w:type="dxa"/>
            <w:vAlign w:val="center"/>
            <w:vMerge w:val="restart"/>
            <w:textDirection w:val="lrTb"/>
            <w:noWrap w:val="false"/>
          </w:tcPr>
          <w:p>
            <w:pPr>
              <w:pBdr/>
              <w:spacing/>
              <w:ind/>
              <w:jc w:val="center"/>
              <w:rPr>
                <w:rFonts w:ascii="DejaVu Serif" w:hAnsi="DejaVu Serif" w:eastAsia="DejaVu Serif" w:cs="DejaVu Serif"/>
                <w:b w:val="0"/>
                <w:bCs w:val="0"/>
                <w:i w:val="0"/>
                <w:iCs/>
                <w:sz w:val="22"/>
                <w:szCs w:val="22"/>
                <w:u w:val="none"/>
              </w:rPr>
            </w:pPr>
            <w:r>
              <w:rPr>
                <w:rFonts w:ascii="DejaVu Serif" w:hAnsi="DejaVu Serif" w:eastAsia="DejaVu Serif" w:cs="DejaVu Serif"/>
                <w:b w:val="0"/>
                <w:bCs w:val="0"/>
                <w:i w:val="0"/>
                <w:iCs w:val="0"/>
                <w:sz w:val="22"/>
                <w:szCs w:val="22"/>
                <w:u w:val="none"/>
                <w:lang w:val="en-US"/>
              </w:rPr>
              <w:t xml:space="preserve">NA</w:t>
            </w:r>
            <w:r>
              <w:rPr>
                <w:rFonts w:ascii="DejaVu Serif" w:hAnsi="DejaVu Serif" w:eastAsia="DejaVu Serif" w:cs="DejaVu Serif"/>
                <w:b w:val="0"/>
                <w:bCs w:val="0"/>
                <w:i w:val="0"/>
                <w:iCs/>
                <w:sz w:val="22"/>
                <w:szCs w:val="22"/>
                <w:u w:val="none"/>
              </w:rPr>
            </w:r>
            <w:r>
              <w:rPr>
                <w:rFonts w:ascii="DejaVu Serif" w:hAnsi="DejaVu Serif" w:eastAsia="DejaVu Serif" w:cs="DejaVu Serif"/>
                <w:b w:val="0"/>
                <w:bCs w:val="0"/>
                <w:i w:val="0"/>
                <w:iCs/>
                <w:sz w:val="22"/>
                <w:szCs w:val="22"/>
                <w:u w:val="none"/>
              </w:rPr>
            </w:r>
          </w:p>
        </w:tc>
      </w:tr>
    </w:tbl>
    <w:p>
      <w:pPr>
        <w:pStyle w:val="1240"/>
        <w:pBdr/>
        <w:spacing w:line="240" w:lineRule="auto"/>
        <w:ind/>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tbl>
      <w:tblPr>
        <w:tblW w:w="0" w:type="auto"/>
        <w:tblBorders/>
        <w:tblLook w:val="04A0" w:firstRow="1" w:lastRow="0" w:firstColumn="1" w:lastColumn="0" w:noHBand="0" w:noVBand="1"/>
      </w:tblPr>
      <w:tblGrid>
        <w:gridCol w:w="9068"/>
      </w:tblGrid>
      <w:tr>
        <w:trPr/>
        <w:tc>
          <w:tcPr>
            <w:shd w:val="clear" w:color="ffffff" w:fill="ffffff"/>
            <w:tcBorders/>
            <w:tcW w:w="9068" w:type="dxa"/>
            <w:vAlign w:val="center"/>
            <w:textDirection w:val="lrTb"/>
            <w:noWrap w:val="false"/>
          </w:tcPr>
          <w:p>
            <w:pPr>
              <w:pStyle w:val="1240"/>
              <w:pBdr/>
              <w:spacing/>
              <w:ind/>
              <w:jc w:val="center"/>
              <w:rPr>
                <w:rFonts w:ascii="DejaVu Serif" w:hAnsi="DejaVu Serif" w:cs="DejaVu Serif"/>
                <w:lang w:val="en-US"/>
              </w:rPr>
            </w:pPr>
            <w:r>
              <w:rPr>
                <w:rFonts w:ascii="DejaVu Serif" w:hAnsi="DejaVu Serif" w:eastAsia="DejaVu Serif" w:cs="DejaVu Serif"/>
                <w:lang w:val="en-US"/>
              </w:rPr>
            </w:r>
            <w:r>
              <mc:AlternateContent>
                <mc:Choice Requires="wpg">
                  <w:drawing>
                    <wp:inline xmlns:wp="http://schemas.openxmlformats.org/drawingml/2006/wordprocessingDrawing" distT="0" distB="0" distL="0" distR="0">
                      <wp:extent cx="5680415" cy="2757391"/>
                      <wp:effectExtent l="0" t="0" r="0" b="0"/>
                      <wp:docPr id="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25932" name=""/>
                              <pic:cNvPicPr>
                                <a:picLocks noChangeAspect="1"/>
                              </pic:cNvPicPr>
                              <pic:nvPr/>
                            </pic:nvPicPr>
                            <pic:blipFill>
                              <a:blip r:embed="rId52"/>
                              <a:stretch/>
                            </pic:blipFill>
                            <pic:spPr bwMode="auto">
                              <a:xfrm flipH="0" flipV="0">
                                <a:off x="0" y="0"/>
                                <a:ext cx="5680414" cy="275739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447.28pt;height:217.12pt;mso-wrap-distance-left:0.00pt;mso-wrap-distance-top:0.00pt;mso-wrap-distance-right:0.00pt;mso-wrap-distance-bottom:0.00pt;z-index:1;" stroked="false">
                      <v:imagedata r:id="rId52" o:title=""/>
                      <o:lock v:ext="edit" rotation="t"/>
                    </v:shape>
                  </w:pict>
                </mc:Fallback>
              </mc:AlternateContent>
            </w:r>
            <w:r>
              <w:rPr>
                <w:rFonts w:ascii="DejaVu Serif" w:hAnsi="DejaVu Serif" w:eastAsia="DejaVu Serif" w:cs="DejaVu Serif"/>
                <w:lang w:val="en-US"/>
              </w:rPr>
            </w:r>
            <w:r/>
            <w:r>
              <w:rPr>
                <w:rFonts w:ascii="DejaVu Serif" w:hAnsi="DejaVu Serif" w:cs="DejaVu Serif"/>
                <w:lang w:val="en-US"/>
              </w:rPr>
            </w:r>
            <w:r>
              <w:rPr>
                <w:rFonts w:ascii="DejaVu Serif" w:hAnsi="DejaVu Serif" w:cs="DejaVu Serif"/>
                <w:lang w:val="en-US"/>
              </w:rPr>
            </w:r>
          </w:p>
        </w:tc>
      </w:tr>
      <w:tr>
        <w:trPr/>
        <w:tc>
          <w:tcPr>
            <w:shd w:val="clear" w:color="ffffff" w:fill="ffffff"/>
            <w:tcBorders/>
            <w:tcW w:w="9068" w:type="dxa"/>
            <w:textDirection w:val="lrTb"/>
            <w:noWrap w:val="false"/>
          </w:tcPr>
          <w:p>
            <w:pPr>
              <w:pBdr>
                <w:top w:val="none" w:color="000000" w:sz="4" w:space="0"/>
                <w:left w:val="none" w:color="000000" w:sz="4" w:space="0"/>
                <w:bottom w:val="none" w:color="000000" w:sz="4" w:space="0"/>
                <w:right w:val="none" w:color="000000" w:sz="4" w:space="0"/>
              </w:pBdr>
              <w:spacing w:line="276" w:lineRule="atLeast"/>
              <w:ind/>
              <w:jc w:val="both"/>
              <w:rPr>
                <w:rFonts w:hint="eastAsia" w:ascii="DejaVu Serif" w:hAnsi="DejaVu Serif" w:cs="DejaVu Serif"/>
                <w:b/>
                <w:color w:val="000000"/>
                <w:lang w:val="en-US"/>
              </w:rPr>
            </w:pPr>
            <w:r>
              <w:rPr>
                <w:rFonts w:ascii="DejaVu Serif" w:hAnsi="DejaVu Serif" w:eastAsia="DejaVu Serif" w:cs="DejaVu Serif"/>
                <w:b/>
                <w:bCs/>
                <w:sz w:val="22"/>
                <w:szCs w:val="22"/>
                <w:lang w:val="en-US"/>
              </w:rPr>
              <w:t xml:space="preserve">Figure 5-1.</w:t>
            </w:r>
            <w:r>
              <w:rPr>
                <w:rFonts w:ascii="DejaVu Serif" w:hAnsi="DejaVu Serif" w:eastAsia="DejaVu Serif" w:cs="DejaVu Serif"/>
                <w:sz w:val="22"/>
                <w:szCs w:val="22"/>
                <w:lang w:val="en-US"/>
              </w:rPr>
              <w:t xml:space="preserve"> </w:t>
            </w:r>
            <w:r>
              <w:rPr>
                <w:rFonts w:ascii="DejaVu Serif" w:hAnsi="DejaVu Serif" w:eastAsia="DejaVu Serif" w:cs="DejaVu Serif"/>
                <w:b/>
                <w:bCs/>
                <w:color w:val="000000"/>
                <w:sz w:val="22"/>
                <w:szCs w:val="22"/>
                <w:lang w:val="en-US"/>
              </w:rPr>
              <w:t xml:space="preserve">2D-contour maps and plots of the section P1-P3 and P2-P4 of z deviation from the ideal parabola for Inner#60.</w:t>
            </w:r>
            <w:r>
              <w:rPr>
                <w:rFonts w:hint="eastAsia" w:ascii="DejaVu Serif" w:hAnsi="DejaVu Serif" w:cs="DejaVu Serif"/>
                <w:b/>
                <w:color w:val="000000"/>
                <w:lang w:val="en-US"/>
              </w:rPr>
            </w:r>
            <w:r>
              <w:rPr>
                <w:rFonts w:hint="eastAsia" w:ascii="DejaVu Serif" w:hAnsi="DejaVu Serif" w:cs="DejaVu Serif"/>
                <w:b/>
                <w:color w:val="000000"/>
                <w:lang w:val="en-US"/>
              </w:rPr>
            </w:r>
          </w:p>
        </w:tc>
      </w:tr>
    </w:tbl>
    <w:p>
      <w:pPr>
        <w:pBdr/>
        <w:spacing/>
        <w:ind/>
        <w:rPr>
          <w:rFonts w:hint="eastAsia" w:ascii="DejaVu Serif" w:hAnsi="DejaVu Serif" w:cs="DejaVu Serif"/>
          <w:lang w:val="en-US"/>
        </w:rPr>
      </w:pPr>
      <w:r>
        <w:rPr>
          <w:rFonts w:ascii="DejaVu Serif" w:hAnsi="DejaVu Serif" w:eastAsia="DejaVu Serif" w:cs="DejaVu Serif"/>
          <w:lang w:val="en-US"/>
        </w:rPr>
        <w:br w:type="page" w:clear="all"/>
      </w:r>
      <w:r>
        <w:rPr>
          <w:rFonts w:hint="eastAsia" w:ascii="DejaVu Serif" w:hAnsi="DejaVu Serif" w:cs="DejaVu Serif"/>
          <w:lang w:val="en-US"/>
        </w:rPr>
      </w:r>
      <w:r>
        <w:rPr>
          <w:rFonts w:hint="eastAsia" w:ascii="DejaVu Serif" w:hAnsi="DejaVu Serif" w:cs="DejaVu Serif"/>
          <w:lang w:val="en-US"/>
        </w:rPr>
      </w:r>
    </w:p>
    <w:p>
      <w:pPr>
        <w:pStyle w:val="1240"/>
        <w:pBdr/>
        <w:spacing w:line="240" w:lineRule="auto"/>
        <w:ind/>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416"/>
        <w:gridCol w:w="1842"/>
        <w:gridCol w:w="1983"/>
        <w:gridCol w:w="3827"/>
      </w:tblGrid>
      <w:tr>
        <w:trPr>
          <w:trHeight w:val="389"/>
        </w:trPr>
        <w:tc>
          <w:tcPr>
            <w:gridSpan w:val="4"/>
            <w:shd w:val="clear" w:color="ffffff" w:fill="ffffff"/>
            <w:tcBorders>
              <w:top w:val="single" w:color="c0c0c0" w:sz="4" w:space="0"/>
              <w:left w:val="single" w:color="c0c0c0" w:sz="4" w:space="0"/>
              <w:bottom w:val="single" w:color="000000" w:sz="4" w:space="0"/>
              <w:right w:val="single" w:color="c0c0c0" w:sz="4" w:space="0"/>
            </w:tcBorders>
            <w:tcW w:w="9068" w:type="dxa"/>
            <w:vAlign w:val="center"/>
            <w:vMerge w:val="restart"/>
            <w:textDirection w:val="lrTb"/>
            <w:noWrap w:val="false"/>
          </w:tcPr>
          <w:p>
            <w:pPr>
              <w:pStyle w:val="1284"/>
              <w:suppressLineNumbers w:val="false"/>
              <w:pBdr/>
              <w:spacing w:after="28" w:afterAutospacing="0" w:before="28" w:beforeAutospacing="0" w:line="283" w:lineRule="atLeast"/>
              <w:ind w:right="0" w:left="0"/>
              <w:rPr>
                <w:rFonts w:ascii="DejaVu Serif" w:hAnsi="DejaVu Serif" w:cs="DejaVu Serif"/>
              </w:rPr>
            </w:pPr>
            <w:r>
              <w:rPr>
                <w:rFonts w:ascii="DejaVu Serif" w:hAnsi="DejaVu Serif" w:eastAsia="DejaVu Serif" w:cs="DejaVu Serif"/>
                <w:lang w:val="en-US"/>
              </w:rPr>
              <w:t xml:space="preserve">Tab 5-8. Inner#60 – </w:t>
            </w:r>
            <w:r>
              <w:rPr>
                <w:rFonts w:ascii="DejaVu Serif" w:hAnsi="DejaVu Serif" w:eastAsia="DejaVu Serif" w:cs="DejaVu Serif"/>
                <w:lang w:val="en-US"/>
              </w:rPr>
              <w:t xml:space="preserve">slopeX</w:t>
            </w:r>
            <w:r>
              <w:rPr>
                <w:rFonts w:ascii="DejaVu Serif" w:hAnsi="DejaVu Serif" w:eastAsia="DejaVu Serif" w:cs="DejaVu Serif"/>
                <w:lang w:val="en-US"/>
              </w:rPr>
              <w:t xml:space="preserve"> deviation from the ideal parabola</w:t>
            </w:r>
            <w:r>
              <w:rPr>
                <w:rFonts w:ascii="DejaVu Serif" w:hAnsi="DejaVu Serif" w:cs="DejaVu Serif"/>
                <w:lang w:val="en-US"/>
              </w:rPr>
            </w:r>
            <w:r>
              <w:rPr>
                <w:rFonts w:ascii="DejaVu Serif" w:hAnsi="DejaVu Serif" w:cs="DejaVu Serif"/>
                <w:lang w:val="en-US"/>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416" w:type="dxa"/>
            <w:vAlign w:val="center"/>
            <w:textDirection w:val="lrTb"/>
            <w:noWrap w:val="false"/>
          </w:tcPr>
          <w:p>
            <w:pPr>
              <w:pStyle w:val="1284"/>
              <w:suppressLineNumbers w:val="false"/>
              <w:pBdr/>
              <w:spacing w:after="28" w:afterAutospacing="0" w:before="28" w:beforeAutospacing="0" w:line="283" w:lineRule="atLeast"/>
              <w:ind w:right="0" w:left="0"/>
              <w:jc w:val="center"/>
              <w:rPr>
                <w:rFonts w:ascii="DejaVu Serif" w:hAnsi="DejaVu Serif" w:cs="DejaVu Serif"/>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842" w:type="dxa"/>
            <w:vAlign w:val="center"/>
            <w:textDirection w:val="lrTb"/>
            <w:noWrap w:val="false"/>
          </w:tcPr>
          <w:p>
            <w:pPr>
              <w:pStyle w:val="1284"/>
              <w:suppressLineNumbers w:val="false"/>
              <w:pBdr/>
              <w:spacing w:after="28" w:afterAutospacing="0" w:before="28" w:beforeAutospacing="0" w:line="283" w:lineRule="atLeast"/>
              <w:ind w:right="0" w:left="0"/>
              <w:jc w:val="center"/>
              <w:rPr>
                <w:rFonts w:ascii="DejaVu Serif" w:hAnsi="DejaVu Serif" w:cs="DejaVu Serif"/>
              </w:rPr>
            </w:pPr>
            <w:r>
              <w:rPr>
                <w:rFonts w:ascii="DejaVu Serif" w:hAnsi="DejaVu Serif" w:eastAsia="DejaVu Serif" w:cs="DejaVu Serif"/>
                <w:lang w:val="en-US"/>
              </w:rPr>
              <w:t xml:space="preserve">Mean</w:t>
            </w:r>
            <w:r>
              <w:rPr>
                <w:rFonts w:ascii="DejaVu Serif" w:hAnsi="DejaVu Serif" w:cs="DejaVu Serif"/>
                <w:lang w:val="en-US"/>
              </w:rPr>
            </w:r>
            <w:r>
              <w:rPr>
                <w:rFonts w:ascii="DejaVu Serif" w:hAnsi="DejaVu Serif" w:cs="DejaVu Serif"/>
                <w:lang w:val="en-US"/>
              </w:rPr>
            </w:r>
          </w:p>
          <w:p>
            <w:pPr>
              <w:pStyle w:val="1284"/>
              <w:suppressLineNumbers w:val="false"/>
              <w:pBdr/>
              <w:spacing w:after="28" w:afterAutospacing="0" w:before="28" w:beforeAutospacing="0" w:line="283" w:lineRule="atLeast"/>
              <w:ind w:right="0" w:left="0"/>
              <w:jc w:val="center"/>
              <w:rPr>
                <w:rFonts w:ascii="DejaVu Serif" w:hAnsi="DejaVu Serif" w:cs="DejaVu Serif"/>
              </w:rPr>
            </w:pPr>
            <w:r>
              <w:rPr>
                <w:rFonts w:ascii="DejaVu Serif" w:hAnsi="DejaVu Serif" w:eastAsia="DejaVu Serif" w:cs="DejaVu Serif"/>
                <w:lang w:val="en-US"/>
              </w:rPr>
              <w:t xml:space="preserve">(mrad)</w:t>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983" w:type="dxa"/>
            <w:vAlign w:val="center"/>
            <w:textDirection w:val="lrTb"/>
            <w:noWrap w:val="false"/>
          </w:tcPr>
          <w:p>
            <w:pPr>
              <w:pStyle w:val="1284"/>
              <w:suppressLineNumbers w:val="false"/>
              <w:pBdr/>
              <w:spacing w:after="28" w:afterAutospacing="0" w:before="28" w:beforeAutospacing="0" w:line="283" w:lineRule="atLeast"/>
              <w:ind w:right="0" w:left="0"/>
              <w:jc w:val="center"/>
              <w:rPr>
                <w:rFonts w:ascii="DejaVu Serif" w:hAnsi="DejaVu Serif" w:cs="DejaVu Serif"/>
              </w:rPr>
            </w:pPr>
            <w:r>
              <w:rPr>
                <w:rFonts w:ascii="DejaVu Serif" w:hAnsi="DejaVu Serif" w:eastAsia="DejaVu Serif" w:cs="DejaVu Serif"/>
                <w:lang w:val="en-US"/>
              </w:rPr>
              <w:t xml:space="preserve">RMS</w:t>
            </w:r>
            <w:r>
              <w:rPr>
                <w:rFonts w:ascii="DejaVu Serif" w:hAnsi="DejaVu Serif" w:cs="DejaVu Serif"/>
                <w:lang w:val="en-US"/>
              </w:rPr>
            </w:r>
            <w:r>
              <w:rPr>
                <w:rFonts w:ascii="DejaVu Serif" w:hAnsi="DejaVu Serif" w:cs="DejaVu Serif"/>
                <w:lang w:val="en-US"/>
              </w:rPr>
            </w:r>
          </w:p>
          <w:p>
            <w:pPr>
              <w:pStyle w:val="1284"/>
              <w:suppressLineNumbers w:val="false"/>
              <w:pBdr/>
              <w:spacing w:after="28" w:afterAutospacing="0" w:before="28" w:beforeAutospacing="0" w:line="283" w:lineRule="atLeast"/>
              <w:ind w:right="0" w:left="0"/>
              <w:jc w:val="center"/>
              <w:rPr>
                <w:rFonts w:ascii="DejaVu Serif" w:hAnsi="DejaVu Serif" w:cs="DejaVu Serif"/>
              </w:rPr>
            </w:pPr>
            <w:r>
              <w:rPr>
                <w:rFonts w:ascii="DejaVu Serif" w:hAnsi="DejaVu Serif" w:eastAsia="DejaVu Serif" w:cs="DejaVu Serif"/>
                <w:lang w:val="en-US"/>
              </w:rPr>
              <w:t xml:space="preserve">(mrad)</w:t>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3827" w:type="dxa"/>
            <w:vAlign w:val="center"/>
            <w:textDirection w:val="lrTb"/>
            <w:noWrap w:val="false"/>
          </w:tcPr>
          <w:p>
            <w:pPr>
              <w:pStyle w:val="1284"/>
              <w:suppressLineNumbers w:val="false"/>
              <w:pBdr/>
              <w:spacing w:after="28" w:afterAutospacing="0" w:before="28" w:beforeAutospacing="0" w:line="283" w:lineRule="atLeast"/>
              <w:ind w:right="0" w:left="0"/>
              <w:jc w:val="center"/>
              <w:rPr>
                <w:rFonts w:ascii="DejaVu Serif" w:hAnsi="DejaVu Serif" w:cs="DejaVu Serif"/>
              </w:rPr>
            </w:pPr>
            <w:r>
              <w:rPr>
                <w:rFonts w:ascii="DejaVu Serif" w:hAnsi="DejaVu Serif" w:eastAsia="DejaVu Serif" w:cs="DejaVu Serif"/>
                <w:lang w:val="en-US"/>
              </w:rPr>
              <w:t xml:space="preserve">Peak-Valley</w:t>
            </w:r>
            <w:r>
              <w:rPr>
                <w:rFonts w:ascii="DejaVu Serif" w:hAnsi="DejaVu Serif" w:cs="DejaVu Serif"/>
                <w:lang w:val="en-US"/>
              </w:rPr>
            </w:r>
            <w:r>
              <w:rPr>
                <w:rFonts w:ascii="DejaVu Serif" w:hAnsi="DejaVu Serif" w:cs="DejaVu Serif"/>
                <w:lang w:val="en-US"/>
              </w:rPr>
            </w:r>
          </w:p>
          <w:p>
            <w:pPr>
              <w:pStyle w:val="1284"/>
              <w:suppressLineNumbers w:val="false"/>
              <w:pBdr/>
              <w:spacing w:after="28" w:afterAutospacing="0" w:before="28" w:beforeAutospacing="0" w:line="283" w:lineRule="atLeast"/>
              <w:ind w:right="0" w:left="0"/>
              <w:jc w:val="center"/>
              <w:rPr>
                <w:rFonts w:ascii="DejaVu Serif" w:hAnsi="DejaVu Serif" w:cs="DejaVu Serif"/>
              </w:rPr>
            </w:pPr>
            <w:r>
              <w:rPr>
                <w:rFonts w:ascii="DejaVu Serif" w:hAnsi="DejaVu Serif" w:eastAsia="DejaVu Serif" w:cs="DejaVu Serif"/>
                <w:lang w:val="en-US"/>
              </w:rPr>
              <w:t xml:space="preserve">(mrad)</w:t>
            </w:r>
            <w:r>
              <w:rPr>
                <w:rFonts w:ascii="DejaVu Serif" w:hAnsi="DejaVu Serif" w:cs="DejaVu Serif"/>
                <w:lang w:val="en-US"/>
              </w:rPr>
            </w:r>
            <w:r>
              <w:rPr>
                <w:rFonts w:ascii="DejaVu Serif" w:hAnsi="DejaVu Serif" w:cs="DejaVu Serif"/>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6" w:type="dxa"/>
            <w:textDirection w:val="lrTb"/>
            <w:noWrap w:val="false"/>
          </w:tcPr>
          <w:p>
            <w:pPr>
              <w:suppressLineNumbers w:val="false"/>
              <w:pBdr/>
              <w:spacing w:after="28" w:afterAutospacing="0" w:before="28" w:beforeAutospacing="0" w:line="283" w:lineRule="atLeast"/>
              <w:ind w:right="0" w:left="0"/>
              <w:rPr>
                <w:rFonts w:hint="eastAsia" w:ascii="DejaVu Serif" w:hAnsi="DejaVu Serif" w:cs="DejaVu Serif"/>
                <w:sz w:val="22"/>
              </w:rPr>
            </w:pPr>
            <w:r>
              <w:rPr>
                <w:rFonts w:ascii="DejaVu Serif" w:hAnsi="DejaVu Serif" w:eastAsia="DejaVu Serif" w:cs="DejaVu Serif"/>
                <w:sz w:val="22"/>
                <w:lang w:val="en-US"/>
              </w:rPr>
              <w:t xml:space="preserve">ENEA</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2" w:type="dxa"/>
            <w:textDirection w:val="lrTb"/>
            <w:noWrap w:val="false"/>
          </w:tcPr>
          <w:p>
            <w:pPr>
              <w:suppressLineNumbers w:val="false"/>
              <w:pBdr/>
              <w:spacing w:after="28" w:afterAutospacing="0" w:before="28" w:beforeAutospacing="0" w:line="283" w:lineRule="atLeast"/>
              <w:ind w:right="0" w:left="0"/>
              <w:jc w:val="center"/>
              <w:rPr>
                <w:rFonts w:hint="eastAsia" w:ascii="DejaVu Serif" w:hAnsi="DejaVu Serif" w:cs="DejaVu Serif"/>
              </w:rPr>
            </w:pPr>
            <w:r>
              <w:rPr>
                <w:rFonts w:ascii="DejaVu Serif" w:hAnsi="DejaVu Serif" w:eastAsia="DejaVu Serif" w:cs="DejaVu Serif"/>
                <w:sz w:val="22"/>
                <w:szCs w:val="22"/>
                <w:lang w:val="en-US"/>
              </w:rPr>
              <w:t xml:space="preserve">0.82</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3" w:type="dxa"/>
            <w:vAlign w:val="center"/>
            <w:textDirection w:val="lrTb"/>
            <w:noWrap w:val="false"/>
          </w:tcPr>
          <w:p>
            <w:pPr>
              <w:suppressLineNumbers w:val="false"/>
              <w:pBdr/>
              <w:spacing w:after="28" w:afterAutospacing="0" w:before="28" w:beforeAutospacing="0" w:line="283" w:lineRule="atLeast"/>
              <w:ind w:right="0" w:left="0"/>
              <w:jc w:val="center"/>
              <w:rPr>
                <w:rFonts w:hint="eastAsia" w:ascii="DejaVu Serif" w:hAnsi="DejaVu Serif" w:cs="DejaVu Serif"/>
              </w:rPr>
            </w:pPr>
            <w:r>
              <w:rPr>
                <w:rFonts w:ascii="DejaVu Serif" w:hAnsi="DejaVu Serif" w:eastAsia="DejaVu Serif" w:cs="DejaVu Serif"/>
                <w:sz w:val="22"/>
                <w:szCs w:val="22"/>
                <w:lang w:val="en-US"/>
              </w:rPr>
              <w:t xml:space="preserve">2.55</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3827" w:type="dxa"/>
            <w:vAlign w:val="center"/>
            <w:textDirection w:val="lrTb"/>
            <w:noWrap w:val="false"/>
          </w:tcPr>
          <w:p>
            <w:pPr>
              <w:suppressLineNumbers w:val="false"/>
              <w:pBdr/>
              <w:spacing w:after="28" w:afterAutospacing="0" w:before="28" w:beforeAutospacing="0" w:line="283" w:lineRule="atLeast"/>
              <w:ind w:right="0" w:left="0"/>
              <w:jc w:val="center"/>
              <w:rPr>
                <w:rFonts w:hint="eastAsia" w:ascii="DejaVu Serif" w:hAnsi="DejaVu Serif" w:cs="DejaVu Serif"/>
              </w:rPr>
            </w:pPr>
            <w:r>
              <w:rPr>
                <w:rFonts w:ascii="DejaVu Serif" w:hAnsi="DejaVu Serif" w:eastAsia="DejaVu Serif" w:cs="DejaVu Serif"/>
                <w:sz w:val="22"/>
                <w:szCs w:val="22"/>
                <w:lang w:val="en-US"/>
              </w:rPr>
              <w:t xml:space="preserve">14.74</w:t>
            </w:r>
            <w:r>
              <w:rPr>
                <w:rFonts w:hint="eastAsia" w:ascii="DejaVu Serif" w:hAnsi="DejaVu Serif" w:cs="DejaVu Serif"/>
                <w:sz w:val="22"/>
                <w:szCs w:val="22"/>
                <w:lang w:val="en-US"/>
              </w:rPr>
            </w:r>
            <w:r>
              <w:rPr>
                <w:rFonts w:hint="eastAsia" w:ascii="DejaVu Serif" w:hAnsi="DejaVu Serif" w:cs="DejaVu Serif"/>
                <w:sz w:val="22"/>
                <w:szCs w:val="22"/>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6" w:type="dxa"/>
            <w:textDirection w:val="lrTb"/>
            <w:noWrap w:val="false"/>
          </w:tcPr>
          <w:p>
            <w:pPr>
              <w:suppressLineNumbers w:val="false"/>
              <w:pBdr/>
              <w:spacing w:after="28" w:afterAutospacing="0" w:before="28" w:beforeAutospacing="0" w:line="283" w:lineRule="atLeast"/>
              <w:ind w:right="0" w:left="0"/>
              <w:rPr>
                <w:rFonts w:hint="eastAsia" w:ascii="DejaVu Serif" w:hAnsi="DejaVu Serif" w:cs="DejaVu Serif"/>
                <w:sz w:val="22"/>
              </w:rPr>
            </w:pPr>
            <w:r>
              <w:rPr>
                <w:rFonts w:ascii="DejaVu Serif" w:hAnsi="DejaVu Serif" w:eastAsia="DejaVu Serif" w:cs="DejaVu Serif"/>
                <w:sz w:val="22"/>
                <w:lang w:val="en-US"/>
              </w:rPr>
              <w:t xml:space="preserve">F-ISE</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2" w:type="dxa"/>
            <w:textDirection w:val="lrTb"/>
            <w:noWrap w:val="false"/>
          </w:tcPr>
          <w:p>
            <w:pPr>
              <w:suppressLineNumbers w:val="false"/>
              <w:pBdr/>
              <w:spacing w:after="28" w:afterAutospacing="0" w:before="28" w:beforeAutospacing="0" w:line="283" w:lineRule="atLeast"/>
              <w:ind w:right="0" w:left="0"/>
              <w:jc w:val="center"/>
              <w:rPr>
                <w:rFonts w:hint="eastAsia" w:ascii="DejaVu Serif" w:hAnsi="DejaVu Serif" w:cs="DejaVu Serif"/>
              </w:rPr>
            </w:pPr>
            <w:r>
              <w:rPr>
                <w:rFonts w:ascii="DejaVu Serif" w:hAnsi="DejaVu Serif" w:eastAsia="DejaVu Serif" w:cs="DejaVu Serif"/>
                <w:sz w:val="22"/>
                <w:szCs w:val="22"/>
                <w:lang w:val="en-US"/>
              </w:rPr>
              <w:t xml:space="preserve">1.00</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3" w:type="dxa"/>
            <w:vAlign w:val="center"/>
            <w:textDirection w:val="lrTb"/>
            <w:noWrap w:val="false"/>
          </w:tcPr>
          <w:p>
            <w:pPr>
              <w:suppressLineNumbers w:val="false"/>
              <w:pBdr/>
              <w:spacing w:after="28" w:afterAutospacing="0" w:before="28" w:beforeAutospacing="0" w:line="283" w:lineRule="atLeast"/>
              <w:ind w:right="0" w:left="0"/>
              <w:jc w:val="center"/>
              <w:rPr>
                <w:rFonts w:hint="eastAsia" w:ascii="DejaVu Serif" w:hAnsi="DejaVu Serif" w:cs="DejaVu Serif"/>
              </w:rPr>
            </w:pPr>
            <w:r>
              <w:rPr>
                <w:rFonts w:ascii="DejaVu Serif" w:hAnsi="DejaVu Serif" w:eastAsia="DejaVu Serif" w:cs="DejaVu Serif"/>
                <w:sz w:val="22"/>
                <w:szCs w:val="22"/>
                <w:lang w:val="en-US"/>
              </w:rPr>
              <w:t xml:space="preserve">3.12</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3827" w:type="dxa"/>
            <w:vAlign w:val="center"/>
            <w:textDirection w:val="lrTb"/>
            <w:noWrap w:val="false"/>
          </w:tcPr>
          <w:p>
            <w:pPr>
              <w:suppressLineNumbers w:val="false"/>
              <w:pBdr/>
              <w:spacing w:after="28" w:afterAutospacing="0" w:before="28" w:beforeAutospacing="0" w:line="283" w:lineRule="atLeast"/>
              <w:ind w:right="0" w:left="0"/>
              <w:jc w:val="center"/>
              <w:rPr>
                <w:rFonts w:hint="eastAsia" w:ascii="DejaVu Serif" w:hAnsi="DejaVu Serif" w:cs="DejaVu Serif"/>
              </w:rPr>
            </w:pPr>
            <w:r>
              <w:rPr>
                <w:rFonts w:ascii="DejaVu Serif" w:hAnsi="DejaVu Serif" w:eastAsia="DejaVu Serif" w:cs="DejaVu Serif"/>
                <w:sz w:val="22"/>
                <w:szCs w:val="22"/>
                <w:lang w:val="en-US"/>
              </w:rPr>
              <w:t xml:space="preserve">15.13</w:t>
            </w:r>
            <w:r>
              <w:rPr>
                <w:rFonts w:hint="eastAsia" w:ascii="DejaVu Serif" w:hAnsi="DejaVu Serif" w:cs="DejaVu Serif"/>
                <w:sz w:val="22"/>
                <w:szCs w:val="22"/>
                <w:lang w:val="en-US"/>
              </w:rPr>
            </w:r>
            <w:r>
              <w:rPr>
                <w:rFonts w:hint="eastAsia" w:ascii="DejaVu Serif" w:hAnsi="DejaVu Serif" w:cs="DejaVu Serif"/>
                <w:sz w:val="22"/>
                <w:szCs w:val="22"/>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6" w:type="dxa"/>
            <w:textDirection w:val="lrTb"/>
            <w:noWrap w:val="false"/>
          </w:tcPr>
          <w:p>
            <w:pPr>
              <w:suppressLineNumbers w:val="false"/>
              <w:pBdr/>
              <w:spacing w:after="28" w:afterAutospacing="0" w:before="28" w:beforeAutospacing="0" w:line="283" w:lineRule="atLeast"/>
              <w:ind w:right="0" w:left="0"/>
              <w:rPr>
                <w:rFonts w:hint="eastAsia" w:ascii="DejaVu Serif" w:hAnsi="DejaVu Serif" w:cs="DejaVu Serif"/>
                <w:sz w:val="22"/>
              </w:rPr>
            </w:pPr>
            <w:r>
              <w:rPr>
                <w:rFonts w:ascii="DejaVu Serif" w:hAnsi="DejaVu Serif" w:eastAsia="DejaVu Serif" w:cs="DejaVu Serif"/>
                <w:sz w:val="22"/>
                <w:lang w:val="en-US"/>
              </w:rPr>
              <w:t xml:space="preserve">DLR</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2" w:type="dxa"/>
            <w:textDirection w:val="lrTb"/>
            <w:noWrap w:val="false"/>
          </w:tcPr>
          <w:p>
            <w:pPr>
              <w:suppressLineNumbers w:val="false"/>
              <w:pBdr/>
              <w:spacing w:after="28" w:afterAutospacing="0" w:before="28" w:beforeAutospacing="0" w:line="283" w:lineRule="atLeast"/>
              <w:ind w:right="0" w:left="0"/>
              <w:jc w:val="center"/>
              <w:rPr>
                <w:rFonts w:hint="eastAsia" w:ascii="DejaVu Serif" w:hAnsi="DejaVu Serif" w:cs="DejaVu Serif"/>
              </w:rPr>
            </w:pPr>
            <w:r>
              <w:rPr>
                <w:rFonts w:ascii="DejaVu Serif" w:hAnsi="DejaVu Serif" w:eastAsia="DejaVu Serif" w:cs="DejaVu Serif"/>
                <w:sz w:val="22"/>
                <w:szCs w:val="22"/>
                <w:lang w:val="en-US"/>
              </w:rPr>
              <w:t xml:space="preserve">0.89</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3" w:type="dxa"/>
            <w:vAlign w:val="center"/>
            <w:textDirection w:val="lrTb"/>
            <w:noWrap w:val="false"/>
          </w:tcPr>
          <w:p>
            <w:pPr>
              <w:suppressLineNumbers w:val="false"/>
              <w:pBdr/>
              <w:spacing w:after="28" w:afterAutospacing="0" w:before="28" w:beforeAutospacing="0" w:line="283" w:lineRule="atLeast"/>
              <w:ind w:right="0" w:left="0"/>
              <w:jc w:val="center"/>
              <w:rPr>
                <w:rFonts w:hint="eastAsia" w:ascii="DejaVu Serif" w:hAnsi="DejaVu Serif" w:cs="DejaVu Serif"/>
                <w:bCs/>
                <w:i/>
                <w:u w:val="single"/>
              </w:rPr>
            </w:pPr>
            <w:r>
              <w:rPr>
                <w:rFonts w:ascii="DejaVu Serif" w:hAnsi="DejaVu Serif" w:eastAsia="DejaVu Serif" w:cs="DejaVu Serif"/>
                <w:i/>
                <w:iCs/>
                <w:sz w:val="22"/>
                <w:szCs w:val="22"/>
                <w:u w:val="single"/>
                <w:lang w:val="en-US"/>
              </w:rPr>
              <w:t xml:space="preserve">2.41</w:t>
            </w:r>
            <w:r>
              <w:rPr>
                <w:rFonts w:hint="eastAsia" w:ascii="DejaVu Serif" w:hAnsi="DejaVu Serif" w:cs="DejaVu Serif"/>
                <w:bCs/>
                <w:i/>
                <w:sz w:val="22"/>
                <w:szCs w:val="22"/>
                <w:u w:val="single"/>
                <w:lang w:val="en-US"/>
              </w:rPr>
            </w:r>
            <w:r>
              <w:rPr>
                <w:rFonts w:hint="eastAsia" w:ascii="DejaVu Serif" w:hAnsi="DejaVu Serif" w:cs="DejaVu Serif"/>
                <w:bCs/>
                <w:i/>
                <w:sz w:val="22"/>
                <w:szCs w:val="22"/>
                <w:u w:val="single"/>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3827" w:type="dxa"/>
            <w:vAlign w:val="center"/>
            <w:textDirection w:val="lrTb"/>
            <w:noWrap w:val="false"/>
          </w:tcPr>
          <w:p>
            <w:pPr>
              <w:suppressLineNumbers w:val="false"/>
              <w:pBdr/>
              <w:spacing w:after="28" w:afterAutospacing="0" w:before="28" w:beforeAutospacing="0" w:line="283" w:lineRule="atLeast"/>
              <w:ind w:right="0" w:left="0"/>
              <w:jc w:val="center"/>
              <w:rPr>
                <w:rFonts w:hint="eastAsia" w:ascii="DejaVu Serif" w:hAnsi="DejaVu Serif" w:cs="DejaVu Serif"/>
                <w:bCs/>
                <w:i/>
                <w:u w:val="single"/>
              </w:rPr>
            </w:pPr>
            <w:r>
              <w:rPr>
                <w:rFonts w:ascii="DejaVu Serif" w:hAnsi="DejaVu Serif" w:eastAsia="DejaVu Serif" w:cs="DejaVu Serif"/>
                <w:i/>
                <w:iCs/>
                <w:sz w:val="22"/>
                <w:szCs w:val="22"/>
                <w:u w:val="single"/>
                <w:lang w:val="en-US"/>
              </w:rPr>
              <w:t xml:space="preserve">12.18</w:t>
            </w:r>
            <w:r>
              <w:rPr>
                <w:rFonts w:hint="eastAsia" w:ascii="DejaVu Serif" w:hAnsi="DejaVu Serif" w:cs="DejaVu Serif"/>
                <w:bCs/>
                <w:i/>
                <w:sz w:val="22"/>
                <w:szCs w:val="22"/>
                <w:u w:val="single"/>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6" w:type="dxa"/>
            <w:textDirection w:val="lrTb"/>
            <w:noWrap w:val="false"/>
          </w:tcPr>
          <w:p>
            <w:pPr>
              <w:suppressLineNumbers w:val="false"/>
              <w:pBdr/>
              <w:spacing w:after="28" w:afterAutospacing="0" w:before="28" w:beforeAutospacing="0" w:line="283" w:lineRule="atLeast"/>
              <w:ind w:right="0" w:left="0"/>
              <w:rPr>
                <w:rFonts w:hint="eastAsia" w:ascii="DejaVu Serif" w:hAnsi="DejaVu Serif" w:cs="DejaVu Serif"/>
                <w:sz w:val="22"/>
              </w:rPr>
            </w:pPr>
            <w:r>
              <w:rPr>
                <w:rFonts w:ascii="DejaVu Serif" w:hAnsi="DejaVu Serif" w:eastAsia="DejaVu Serif" w:cs="DejaVu Serif"/>
                <w:sz w:val="22"/>
                <w:lang w:val="en-US"/>
              </w:rPr>
              <w:t xml:space="preserve">SANDIA</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2" w:type="dxa"/>
            <w:textDirection w:val="lrTb"/>
            <w:noWrap w:val="false"/>
          </w:tcPr>
          <w:p>
            <w:pPr>
              <w:suppressLineNumbers w:val="false"/>
              <w:pBdr/>
              <w:spacing w:after="28" w:afterAutospacing="0" w:before="28" w:beforeAutospacing="0" w:line="283" w:lineRule="atLeast"/>
              <w:ind w:right="0" w:left="0"/>
              <w:jc w:val="center"/>
              <w:rPr>
                <w:rFonts w:hint="eastAsia" w:ascii="DejaVu Serif" w:hAnsi="DejaVu Serif" w:cs="DejaVu Serif"/>
              </w:rPr>
            </w:pPr>
            <w:r>
              <w:rPr>
                <w:rFonts w:ascii="DejaVu Serif" w:hAnsi="DejaVu Serif" w:eastAsia="DejaVu Serif" w:cs="DejaVu Serif"/>
                <w:sz w:val="22"/>
                <w:szCs w:val="22"/>
                <w:lang w:val="en-US"/>
              </w:rPr>
              <w:t xml:space="preserve">0.10</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3" w:type="dxa"/>
            <w:vAlign w:val="center"/>
            <w:textDirection w:val="lrTb"/>
            <w:noWrap w:val="false"/>
          </w:tcPr>
          <w:p>
            <w:pPr>
              <w:suppressLineNumbers w:val="false"/>
              <w:pBdr/>
              <w:spacing w:after="28" w:afterAutospacing="0" w:before="28" w:beforeAutospacing="0" w:line="283" w:lineRule="atLeast"/>
              <w:ind w:right="0" w:left="0"/>
              <w:jc w:val="center"/>
              <w:rPr>
                <w:rFonts w:hint="eastAsia" w:ascii="DejaVu Serif" w:hAnsi="DejaVu Serif" w:cs="DejaVu Serif"/>
                <w:b/>
                <w:bCs/>
              </w:rPr>
            </w:pPr>
            <w:r>
              <w:rPr>
                <w:rFonts w:ascii="DejaVu Serif" w:hAnsi="DejaVu Serif" w:eastAsia="DejaVu Serif" w:cs="DejaVu Serif"/>
                <w:b/>
                <w:bCs/>
                <w:sz w:val="22"/>
                <w:szCs w:val="22"/>
                <w:lang w:val="en-US"/>
              </w:rPr>
              <w:t xml:space="preserve">2.37</w:t>
            </w:r>
            <w:r>
              <w:rPr>
                <w:rFonts w:hint="eastAsia" w:ascii="DejaVu Serif" w:hAnsi="DejaVu Serif" w:cs="DejaVu Serif"/>
                <w:b/>
                <w:bCs/>
                <w:sz w:val="22"/>
                <w:szCs w:val="22"/>
                <w:lang w:val="en-US"/>
              </w:rPr>
            </w:r>
            <w:r>
              <w:rPr>
                <w:rFonts w:hint="eastAsia" w:ascii="DejaVu Serif" w:hAnsi="DejaVu Serif" w:cs="DejaVu Serif"/>
                <w:b/>
                <w:bCs/>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3827" w:type="dxa"/>
            <w:vAlign w:val="center"/>
            <w:textDirection w:val="lrTb"/>
            <w:noWrap w:val="false"/>
          </w:tcPr>
          <w:p>
            <w:pPr>
              <w:suppressLineNumbers w:val="false"/>
              <w:pBdr/>
              <w:spacing w:after="28" w:afterAutospacing="0" w:before="28" w:beforeAutospacing="0" w:line="283" w:lineRule="atLeast"/>
              <w:ind w:right="0" w:left="0"/>
              <w:jc w:val="center"/>
              <w:rPr>
                <w:rFonts w:hint="eastAsia" w:ascii="DejaVu Serif" w:hAnsi="DejaVu Serif" w:cs="DejaVu Serif"/>
                <w:b/>
                <w:bCs/>
              </w:rPr>
            </w:pPr>
            <w:r>
              <w:rPr>
                <w:rFonts w:ascii="DejaVu Serif" w:hAnsi="DejaVu Serif" w:eastAsia="DejaVu Serif" w:cs="DejaVu Serif"/>
                <w:b/>
                <w:bCs/>
                <w:sz w:val="22"/>
                <w:szCs w:val="22"/>
                <w:lang w:val="en-US"/>
              </w:rPr>
              <w:t xml:space="preserve">13.80</w:t>
            </w:r>
            <w:r>
              <w:rPr>
                <w:rFonts w:hint="eastAsia" w:ascii="DejaVu Serif" w:hAnsi="DejaVu Serif" w:cs="DejaVu Serif"/>
                <w:b/>
                <w:bCs/>
                <w:sz w:val="22"/>
                <w:szCs w:val="22"/>
                <w:lang w:val="en-US"/>
              </w:rPr>
            </w:r>
            <w:r>
              <w:rPr>
                <w:rFonts w:hint="eastAsia" w:ascii="DejaVu Serif" w:hAnsi="DejaVu Serif" w:cs="DejaVu Serif"/>
                <w:b/>
                <w:bCs/>
                <w:sz w:val="22"/>
                <w:szCs w:val="22"/>
                <w:lang w:val="en-US"/>
              </w:rPr>
            </w:r>
          </w:p>
        </w:tc>
      </w:tr>
      <w:tr>
        <w:trPr>
          <w:trHeight w:val="366"/>
        </w:trPr>
        <w:tc>
          <w:tcPr>
            <w:shd w:val="clear" w:color="ffffff" w:fill="ffffff"/>
            <w:tcBorders>
              <w:top w:val="single" w:color="000000" w:sz="4" w:space="0"/>
              <w:left w:val="single" w:color="c0c0c0" w:sz="4" w:space="0"/>
              <w:bottom w:val="single" w:color="000000" w:sz="4" w:space="0"/>
              <w:right w:val="single" w:color="c0c0c0" w:sz="4" w:space="0"/>
            </w:tcBorders>
            <w:tcW w:w="1416" w:type="dxa"/>
            <w:vMerge w:val="restart"/>
            <w:textDirection w:val="lrTb"/>
            <w:noWrap w:val="false"/>
          </w:tcPr>
          <w:p>
            <w:pPr>
              <w:suppressLineNumbers w:val="false"/>
              <w:pBdr/>
              <w:spacing w:after="28" w:afterAutospacing="0" w:before="28" w:beforeAutospacing="0" w:line="283" w:lineRule="atLeast"/>
              <w:ind w:right="0" w:left="0"/>
              <w:rPr>
                <w:rFonts w:ascii="DejaVu Serif" w:hAnsi="DejaVu Serif" w:eastAsia="DejaVu Serif" w:cs="DejaVu Serif"/>
                <w:sz w:val="22"/>
              </w:rPr>
            </w:pPr>
            <w:r>
              <w:rPr>
                <w:rFonts w:ascii="DejaVu Serif" w:hAnsi="DejaVu Serif" w:eastAsia="DejaVu Serif" w:cs="DejaVu Serif"/>
                <w:sz w:val="22"/>
                <w:lang w:val="en-US"/>
              </w:rPr>
              <w:t xml:space="preserve">NREL</w:t>
            </w:r>
            <w:r>
              <w:rPr>
                <w:rFonts w:ascii="DejaVu Serif" w:hAnsi="DejaVu Serif" w:eastAsia="DejaVu Serif" w:cs="DejaVu Serif"/>
                <w:sz w:val="22"/>
                <w:lang w:val="en-US"/>
              </w:rPr>
            </w:r>
            <w:r>
              <w:rPr>
                <w:rFonts w:ascii="DejaVu Serif" w:hAnsi="DejaVu Serif" w:eastAsia="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2" w:type="dxa"/>
            <w:vMerge w:val="restart"/>
            <w:textDirection w:val="lrTb"/>
            <w:noWrap w:val="false"/>
          </w:tcPr>
          <w:p>
            <w:pPr>
              <w:suppressLineNumbers w:val="false"/>
              <w:pBdr/>
              <w:spacing w:after="28" w:afterAutospacing="0" w:before="28" w:beforeAutospacing="0" w:line="283" w:lineRule="atLeast"/>
              <w:ind w:right="0" w:left="0"/>
              <w:jc w:val="center"/>
              <w:rPr>
                <w:rFonts w:ascii="DejaVu Serif" w:hAnsi="DejaVu Serif" w:eastAsia="DejaVu Serif" w:cs="DejaVu Serif"/>
              </w:rPr>
            </w:pPr>
            <w:r>
              <w:rPr>
                <w:rFonts w:ascii="DejaVu Serif" w:hAnsi="DejaVu Serif" w:eastAsia="DejaVu Serif" w:cs="DejaVu Serif"/>
                <w:sz w:val="22"/>
                <w:szCs w:val="22"/>
                <w:lang w:val="en-US"/>
              </w:rPr>
              <w:t xml:space="preserve">-0.10</w:t>
            </w:r>
            <w:r>
              <w:rPr>
                <w:rFonts w:ascii="DejaVu Serif" w:hAnsi="DejaVu Serif" w:eastAsia="DejaVu Serif" w:cs="DejaVu Serif"/>
                <w:sz w:val="22"/>
                <w:szCs w:val="22"/>
                <w:lang w:val="en-US"/>
              </w:rPr>
            </w:r>
            <w:r>
              <w:rPr>
                <w:rFonts w:ascii="DejaVu Serif" w:hAnsi="DejaVu Serif" w:eastAsia="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3" w:type="dxa"/>
            <w:vAlign w:val="center"/>
            <w:vMerge w:val="restart"/>
            <w:textDirection w:val="lrTb"/>
            <w:noWrap w:val="false"/>
          </w:tcPr>
          <w:p>
            <w:pPr>
              <w:suppressLineNumbers w:val="false"/>
              <w:pBdr/>
              <w:spacing w:after="28" w:afterAutospacing="0" w:before="28" w:beforeAutospacing="0" w:line="283" w:lineRule="atLeast"/>
              <w:ind w:right="0" w:left="0"/>
              <w:jc w:val="center"/>
              <w:rPr>
                <w:rFonts w:ascii="DejaVu Serif" w:hAnsi="DejaVu Serif" w:eastAsia="DejaVu Serif" w:cs="DejaVu Serif"/>
                <w:b/>
                <w:bCs/>
              </w:rPr>
            </w:pPr>
            <w:r>
              <w:rPr>
                <w:rFonts w:ascii="DejaVu Serif" w:hAnsi="DejaVu Serif" w:eastAsia="DejaVu Serif" w:cs="DejaVu Serif"/>
                <w:b/>
                <w:bCs/>
                <w:sz w:val="22"/>
                <w:szCs w:val="22"/>
                <w:lang w:val="en-US"/>
              </w:rPr>
              <w:t xml:space="preserve">1.81</w:t>
            </w:r>
            <w:r>
              <w:rPr>
                <w:rFonts w:ascii="DejaVu Serif" w:hAnsi="DejaVu Serif" w:eastAsia="DejaVu Serif" w:cs="DejaVu Serif"/>
                <w:b/>
                <w:bCs/>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3827" w:type="dxa"/>
            <w:vAlign w:val="center"/>
            <w:vMerge w:val="restart"/>
            <w:textDirection w:val="lrTb"/>
            <w:noWrap w:val="false"/>
          </w:tcPr>
          <w:p>
            <w:pPr>
              <w:suppressLineNumbers w:val="false"/>
              <w:pBdr/>
              <w:spacing w:after="28" w:afterAutospacing="0" w:before="28" w:beforeAutospacing="0" w:line="283" w:lineRule="atLeast"/>
              <w:ind w:right="0" w:left="0"/>
              <w:jc w:val="center"/>
              <w:rPr>
                <w:rFonts w:hint="eastAsia" w:ascii="DejaVu Serif" w:hAnsi="DejaVu Serif" w:cs="DejaVu Serif"/>
                <w:bCs/>
                <w:i/>
                <w:u w:val="single"/>
              </w:rPr>
            </w:pPr>
            <w:r>
              <w:rPr>
                <w:rFonts w:ascii="DejaVu Serif" w:hAnsi="DejaVu Serif" w:eastAsia="DejaVu Serif" w:cs="DejaVu Serif"/>
                <w:i/>
                <w:iCs/>
                <w:sz w:val="22"/>
                <w:szCs w:val="22"/>
                <w:u w:val="single"/>
                <w:lang w:val="en-US"/>
              </w:rPr>
              <w:t xml:space="preserve">21.35</w:t>
            </w:r>
            <w:r>
              <w:rPr>
                <w:rFonts w:hint="eastAsia" w:ascii="DejaVu Serif" w:hAnsi="DejaVu Serif" w:cs="DejaVu Serif"/>
                <w:bCs/>
                <w:i/>
                <w:sz w:val="22"/>
                <w:szCs w:val="22"/>
                <w:u w:val="single"/>
                <w:lang w:val="en-US"/>
              </w:rPr>
            </w:r>
            <w:r>
              <w:rPr>
                <w:rFonts w:hint="eastAsia" w:ascii="DejaVu Serif" w:hAnsi="DejaVu Serif" w:cs="DejaVu Serif"/>
                <w:bCs/>
                <w:i/>
                <w:sz w:val="22"/>
                <w:szCs w:val="22"/>
                <w:u w:val="single"/>
                <w:lang w:val="en-US"/>
              </w:rPr>
            </w:r>
          </w:p>
          <w:p>
            <w:pPr>
              <w:suppressLineNumbers w:val="false"/>
              <w:pBdr/>
              <w:spacing w:after="28" w:afterAutospacing="0" w:before="28" w:beforeAutospacing="0" w:line="283" w:lineRule="atLeast"/>
              <w:ind w:right="0" w:left="0"/>
              <w:jc w:val="center"/>
              <w:rPr>
                <w:rFonts w:ascii="DejaVu Serif" w:hAnsi="DejaVu Serif" w:eastAsia="DejaVu Serif" w:cs="DejaVu Serif"/>
                <w:b/>
                <w:bCs/>
              </w:rPr>
            </w:pPr>
            <w:r>
              <w:rPr>
                <w:rFonts w:ascii="DejaVu Serif" w:hAnsi="DejaVu Serif" w:eastAsia="DejaVu Serif" w:cs="DejaVu Serif"/>
                <w:b/>
                <w:bCs/>
                <w:sz w:val="22"/>
                <w:szCs w:val="22"/>
                <w:lang w:val="en-US"/>
              </w:rPr>
            </w:r>
            <w:r>
              <w:rPr>
                <w:rFonts w:ascii="DejaVu Serif" w:hAnsi="DejaVu Serif" w:eastAsia="DejaVu Serif" w:cs="DejaVu Serif"/>
                <w:b/>
                <w:bCs/>
                <w:sz w:val="22"/>
                <w:szCs w:val="22"/>
                <w:lang w:val="en-US"/>
              </w:rPr>
            </w:r>
            <w:r>
              <w:rPr>
                <w:rFonts w:ascii="DejaVu Serif" w:hAnsi="DejaVu Serif" w:eastAsia="DejaVu Serif" w:cs="DejaVu Serif"/>
                <w:b/>
                <w:bCs/>
                <w:sz w:val="22"/>
                <w:szCs w:val="22"/>
                <w:lang w:val="en-US"/>
              </w:rPr>
            </w:r>
          </w:p>
        </w:tc>
      </w:tr>
    </w:tbl>
    <w:p>
      <w:pPr>
        <w:pStyle w:val="1240"/>
        <w:pBdr/>
        <w:spacing w:line="240" w:lineRule="auto"/>
        <w:ind/>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tbl>
      <w:tblPr>
        <w:tblW w:w="0" w:type="auto"/>
        <w:tblBorders/>
        <w:tblLook w:val="04A0" w:firstRow="1" w:lastRow="0" w:firstColumn="1" w:lastColumn="0" w:noHBand="0" w:noVBand="1"/>
      </w:tblPr>
      <w:tblGrid>
        <w:gridCol w:w="9068"/>
      </w:tblGrid>
      <w:tr>
        <w:trPr/>
        <w:tc>
          <w:tcPr>
            <w:shd w:val="clear" w:color="ffffff" w:fill="ffffff"/>
            <w:tcBorders/>
            <w:tcW w:w="9068" w:type="dxa"/>
            <w:vAlign w:val="center"/>
            <w:textDirection w:val="lrTb"/>
            <w:noWrap w:val="false"/>
          </w:tcPr>
          <w:p>
            <w:pPr>
              <w:pStyle w:val="1240"/>
              <w:pBdr/>
              <w:spacing w:after="0" w:afterAutospacing="0" w:before="0" w:beforeAutospacing="0"/>
              <w:ind/>
              <w:jc w:val="center"/>
              <w:rPr>
                <w:highlight w:val="none"/>
              </w:rPr>
            </w:pPr>
            <w:r>
              <w:rPr>
                <w:lang w:val="en-US"/>
              </w:rPr>
            </w:r>
            <w:r>
              <mc:AlternateContent>
                <mc:Choice Requires="wpg">
                  <w:drawing>
                    <wp:inline xmlns:wp="http://schemas.openxmlformats.org/drawingml/2006/wordprocessingDrawing" distT="0" distB="0" distL="0" distR="0">
                      <wp:extent cx="5642315" cy="2615055"/>
                      <wp:effectExtent l="0" t="0" r="0" b="0"/>
                      <wp:docPr id="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61284" name=""/>
                              <pic:cNvPicPr>
                                <a:picLocks noChangeAspect="1"/>
                              </pic:cNvPicPr>
                              <pic:nvPr/>
                            </pic:nvPicPr>
                            <pic:blipFill>
                              <a:blip r:embed="rId53"/>
                              <a:stretch/>
                            </pic:blipFill>
                            <pic:spPr bwMode="auto">
                              <a:xfrm flipH="0" flipV="0">
                                <a:off x="0" y="0"/>
                                <a:ext cx="5642314" cy="261505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 o:spid="_x0000_s57" type="#_x0000_t75" style="width:444.28pt;height:205.91pt;mso-wrap-distance-left:0.00pt;mso-wrap-distance-top:0.00pt;mso-wrap-distance-right:0.00pt;mso-wrap-distance-bottom:0.00pt;z-index:1;" stroked="false">
                      <v:imagedata r:id="rId53" o:title=""/>
                      <o:lock v:ext="edit" rotation="t"/>
                    </v:shape>
                  </w:pict>
                </mc:Fallback>
              </mc:AlternateContent>
            </w:r>
            <w:r>
              <w:rPr>
                <w:lang w:val="en-US"/>
              </w:rPr>
            </w:r>
            <w:r/>
            <w:r>
              <w:rPr>
                <w:rFonts w:ascii="DejaVu Serif" w:hAnsi="DejaVu Serif" w:cs="DejaVu Serif"/>
                <w:lang w:val="en-US"/>
              </w:rPr>
            </w:r>
            <w:r>
              <w:rPr>
                <w:rFonts w:ascii="DejaVu Serif" w:hAnsi="DejaVu Serif" w:cs="DejaVu Serif"/>
                <w:lang w:val="en-US"/>
              </w:rPr>
            </w:r>
          </w:p>
          <w:p>
            <w:pPr>
              <w:pStyle w:val="1240"/>
              <w:pBdr/>
              <w:spacing w:after="0" w:afterAutospacing="0" w:before="0" w:beforeAutospacing="0"/>
              <w:ind/>
              <w:jc w:val="center"/>
              <w:rPr>
                <w:rFonts w:ascii="DejaVu Serif" w:hAnsi="DejaVu Serif" w:cs="DejaVu Serif"/>
                <w:lang w:val="en-US"/>
              </w:rPr>
            </w:pPr>
            <w:r>
              <w:rPr>
                <w:highlight w:val="none"/>
              </w:rPr>
            </w:r>
            <w:r/>
            <w:r>
              <mc:AlternateContent>
                <mc:Choice Requires="wpg">
                  <w:drawing>
                    <wp:inline xmlns:wp="http://schemas.openxmlformats.org/drawingml/2006/wordprocessingDrawing" distT="0" distB="0" distL="0" distR="0">
                      <wp:extent cx="2952425" cy="1351434"/>
                      <wp:effectExtent l="0" t="0" r="0" b="0"/>
                      <wp:docPr id="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70219" name=""/>
                              <pic:cNvPicPr>
                                <a:picLocks noChangeAspect="1"/>
                              </pic:cNvPicPr>
                              <pic:nvPr/>
                            </pic:nvPicPr>
                            <pic:blipFill>
                              <a:blip r:embed="rId54"/>
                              <a:stretch/>
                            </pic:blipFill>
                            <pic:spPr bwMode="auto">
                              <a:xfrm rot="0" flipH="0" flipV="0">
                                <a:off x="0" y="0"/>
                                <a:ext cx="2952424" cy="135143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 o:spid="_x0000_s58" type="#_x0000_t75" style="width:232.47pt;height:106.41pt;mso-wrap-distance-left:0.00pt;mso-wrap-distance-top:0.00pt;mso-wrap-distance-right:0.00pt;mso-wrap-distance-bottom:0.00pt;rotation:0;z-index:1;" stroked="false">
                      <v:imagedata r:id="rId54" o:title=""/>
                      <o:lock v:ext="edit" rotation="t"/>
                    </v:shape>
                  </w:pict>
                </mc:Fallback>
              </mc:AlternateContent>
            </w:r>
            <w:r/>
            <w:r>
              <w:rPr>
                <w:highlight w:val="none"/>
              </w:rPr>
            </w:r>
            <w:r/>
            <w:r>
              <w:rPr>
                <w:highlight w:val="none"/>
              </w:rPr>
            </w:r>
            <w:r/>
            <w:r>
              <w:rPr>
                <w:highlight w:val="none"/>
              </w:rPr>
            </w:r>
            <w:r>
              <w:rPr>
                <w:highlight w:val="none"/>
              </w:rPr>
            </w:r>
          </w:p>
        </w:tc>
      </w:tr>
      <w:tr>
        <w:trPr/>
        <w:tc>
          <w:tcPr>
            <w:shd w:val="clear" w:color="ffffff" w:fill="ffffff"/>
            <w:tcBorders/>
            <w:tcW w:w="9068" w:type="dxa"/>
            <w:textDirection w:val="lrTb"/>
            <w:noWrap w:val="false"/>
          </w:tcPr>
          <w:p>
            <w:pPr>
              <w:pBdr>
                <w:top w:val="none" w:color="000000" w:sz="4" w:space="0"/>
                <w:left w:val="none" w:color="000000" w:sz="4" w:space="0"/>
                <w:bottom w:val="none" w:color="000000" w:sz="4" w:space="0"/>
                <w:right w:val="none" w:color="000000" w:sz="4" w:space="0"/>
              </w:pBdr>
              <w:spacing w:line="276" w:lineRule="atLeast"/>
              <w:ind/>
              <w:jc w:val="both"/>
              <w:rPr>
                <w:rFonts w:hint="eastAsia" w:ascii="DejaVu Serif" w:hAnsi="DejaVu Serif" w:cs="DejaVu Serif"/>
                <w:b/>
                <w:color w:val="000000"/>
                <w:lang w:val="en-US"/>
              </w:rPr>
            </w:pPr>
            <w:r>
              <w:rPr>
                <w:rFonts w:ascii="DejaVu Serif" w:hAnsi="DejaVu Serif" w:eastAsia="DejaVu Serif" w:cs="DejaVu Serif"/>
                <w:b/>
                <w:bCs/>
                <w:sz w:val="22"/>
                <w:szCs w:val="22"/>
                <w:lang w:val="en-US"/>
              </w:rPr>
              <w:t xml:space="preserve">Figure 5-2.</w:t>
            </w:r>
            <w:r>
              <w:rPr>
                <w:rFonts w:ascii="DejaVu Serif" w:hAnsi="DejaVu Serif" w:eastAsia="DejaVu Serif" w:cs="DejaVu Serif"/>
                <w:sz w:val="22"/>
                <w:szCs w:val="22"/>
                <w:lang w:val="en-US"/>
              </w:rPr>
              <w:t xml:space="preserve"> </w:t>
            </w:r>
            <w:r>
              <w:rPr>
                <w:rFonts w:ascii="DejaVu Serif" w:hAnsi="DejaVu Serif" w:eastAsia="DejaVu Serif" w:cs="DejaVu Serif"/>
                <w:b/>
                <w:bCs/>
                <w:color w:val="000000"/>
                <w:sz w:val="22"/>
                <w:szCs w:val="22"/>
                <w:lang w:val="en-US"/>
              </w:rPr>
              <w:t xml:space="preserve">2D-contour maps and plots of the section P1-P3 and P2-P4 of </w:t>
            </w:r>
            <w:r>
              <w:rPr>
                <w:rFonts w:ascii="DejaVu Serif" w:hAnsi="DejaVu Serif" w:eastAsia="DejaVu Serif" w:cs="DejaVu Serif"/>
                <w:b/>
                <w:bCs/>
                <w:color w:val="000000"/>
                <w:sz w:val="22"/>
                <w:szCs w:val="22"/>
                <w:lang w:val="en-US"/>
              </w:rPr>
              <w:t xml:space="preserve">slopeX</w:t>
            </w:r>
            <w:r>
              <w:rPr>
                <w:rFonts w:ascii="DejaVu Serif" w:hAnsi="DejaVu Serif" w:eastAsia="DejaVu Serif" w:cs="DejaVu Serif"/>
                <w:b/>
                <w:bCs/>
                <w:color w:val="000000"/>
                <w:sz w:val="22"/>
                <w:szCs w:val="22"/>
                <w:lang w:val="en-US"/>
              </w:rPr>
              <w:t xml:space="preserve"> deviation from the ideal parabola for Inner#60.</w:t>
            </w:r>
            <w:r>
              <w:rPr>
                <w:rFonts w:hint="eastAsia" w:ascii="DejaVu Serif" w:hAnsi="DejaVu Serif" w:cs="DejaVu Serif"/>
                <w:b/>
                <w:color w:val="000000"/>
                <w:lang w:val="en-US"/>
              </w:rPr>
            </w:r>
            <w:r>
              <w:rPr>
                <w:rFonts w:hint="eastAsia" w:ascii="DejaVu Serif" w:hAnsi="DejaVu Serif" w:cs="DejaVu Serif"/>
                <w:b/>
                <w:color w:val="000000"/>
                <w:lang w:val="en-US"/>
              </w:rPr>
            </w:r>
          </w:p>
        </w:tc>
      </w:tr>
    </w:tbl>
    <w:p>
      <w:pPr>
        <w:pBdr/>
        <w:spacing/>
        <w:ind/>
        <w:rPr>
          <w:rFonts w:hint="eastAsia" w:ascii="DejaVu Serif" w:hAnsi="DejaVu Serif" w:cs="DejaVu Serif"/>
          <w:lang w:val="en-US"/>
        </w:rPr>
      </w:pPr>
      <w:r>
        <w:rPr>
          <w:rFonts w:ascii="DejaVu Serif" w:hAnsi="DejaVu Serif" w:eastAsia="DejaVu Serif" w:cs="DejaVu Serif"/>
          <w:lang w:val="en-US"/>
        </w:rPr>
        <w:br w:type="page" w:clear="all"/>
      </w:r>
      <w:r>
        <w:rPr>
          <w:rFonts w:hint="eastAsia" w:ascii="DejaVu Serif" w:hAnsi="DejaVu Serif" w:cs="DejaVu Serif"/>
          <w:lang w:val="en-US"/>
        </w:rPr>
      </w:r>
      <w:r>
        <w:rPr>
          <w:rFonts w:hint="eastAsia" w:ascii="DejaVu Serif" w:hAnsi="DejaVu Serif" w:cs="DejaVu Serif"/>
          <w:lang w:val="en-US"/>
        </w:rPr>
      </w:r>
    </w:p>
    <w:p>
      <w:pPr>
        <w:pStyle w:val="1240"/>
        <w:pBdr/>
        <w:spacing w:line="240" w:lineRule="auto"/>
        <w:ind/>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415"/>
        <w:gridCol w:w="1841"/>
        <w:gridCol w:w="1982"/>
        <w:gridCol w:w="3820"/>
      </w:tblGrid>
      <w:tr>
        <w:trPr>
          <w:trHeight w:val="389"/>
        </w:trPr>
        <w:tc>
          <w:tcPr>
            <w:gridSpan w:val="4"/>
            <w:shd w:val="clear" w:color="ffffff" w:fill="ffffff"/>
            <w:tcBorders>
              <w:top w:val="single" w:color="c0c0c0" w:sz="4" w:space="0"/>
              <w:left w:val="single" w:color="c0c0c0" w:sz="4" w:space="0"/>
              <w:bottom w:val="single" w:color="000000" w:sz="4" w:space="0"/>
              <w:right w:val="single" w:color="c0c0c0" w:sz="4" w:space="0"/>
            </w:tcBorders>
            <w:tcW w:w="9068" w:type="dxa"/>
            <w:vAlign w:val="center"/>
            <w:vMerge w:val="restart"/>
            <w:textDirection w:val="lrTb"/>
            <w:noWrap w:val="false"/>
          </w:tcPr>
          <w:p>
            <w:pPr>
              <w:pStyle w:val="1284"/>
              <w:pBdr/>
              <w:spacing/>
              <w:ind/>
              <w:rPr>
                <w:rFonts w:ascii="DejaVu Serif" w:hAnsi="DejaVu Serif" w:cs="DejaVu Serif"/>
                <w:lang w:val="en-US"/>
              </w:rPr>
            </w:pPr>
            <w:r>
              <w:rPr>
                <w:rFonts w:ascii="DejaVu Serif" w:hAnsi="DejaVu Serif" w:eastAsia="DejaVu Serif" w:cs="DejaVu Serif"/>
                <w:lang w:val="en-US"/>
              </w:rPr>
              <w:t xml:space="preserve">Tab 5-9. Inner#60 – </w:t>
            </w:r>
            <w:r>
              <w:rPr>
                <w:rFonts w:ascii="DejaVu Serif" w:hAnsi="DejaVu Serif" w:eastAsia="DejaVu Serif" w:cs="DejaVu Serif"/>
                <w:lang w:val="en-US"/>
              </w:rPr>
              <w:t xml:space="preserve">slopeY</w:t>
            </w:r>
            <w:r>
              <w:rPr>
                <w:rFonts w:ascii="DejaVu Serif" w:hAnsi="DejaVu Serif" w:eastAsia="DejaVu Serif" w:cs="DejaVu Serif"/>
                <w:lang w:val="en-US"/>
              </w:rPr>
              <w:t xml:space="preserve"> deviation from the ideal parabola</w:t>
            </w:r>
            <w:r>
              <w:rPr>
                <w:rFonts w:ascii="DejaVu Serif" w:hAnsi="DejaVu Serif" w:cs="DejaVu Serif"/>
                <w:lang w:val="en-US"/>
              </w:rPr>
            </w:r>
            <w:r>
              <w:rPr>
                <w:rFonts w:ascii="DejaVu Serif" w:hAnsi="DejaVu Serif" w:cs="DejaVu Serif"/>
                <w:lang w:val="en-US"/>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843"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Mean</w:t>
            </w:r>
            <w:r>
              <w:rPr>
                <w:rFonts w:ascii="DejaVu Serif" w:hAnsi="DejaVu Serif" w:cs="DejaVu Serif"/>
                <w:lang w:val="en-US"/>
              </w:rPr>
            </w:r>
            <w:r>
              <w:rPr>
                <w:rFonts w:ascii="DejaVu Serif" w:hAnsi="DejaVu Serif" w:cs="DejaVu Serif"/>
                <w:lang w:val="en-US"/>
              </w:rPr>
            </w:r>
          </w:p>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(mrad)</w:t>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Style w:val="1284"/>
              <w:pBdr/>
              <w:spacing/>
              <w:ind w:left="0"/>
              <w:jc w:val="center"/>
              <w:rPr>
                <w:rFonts w:ascii="DejaVu Serif" w:hAnsi="DejaVu Serif" w:cs="DejaVu Serif"/>
                <w:lang w:val="en-US"/>
              </w:rPr>
            </w:pPr>
            <w:r>
              <w:rPr>
                <w:rFonts w:ascii="DejaVu Serif" w:hAnsi="DejaVu Serif" w:eastAsia="DejaVu Serif" w:cs="DejaVu Serif"/>
                <w:lang w:val="en-US"/>
              </w:rPr>
              <w:t xml:space="preserve">RMS</w:t>
            </w:r>
            <w:r>
              <w:rPr>
                <w:rFonts w:ascii="DejaVu Serif" w:hAnsi="DejaVu Serif" w:cs="DejaVu Serif"/>
                <w:lang w:val="en-US"/>
              </w:rPr>
            </w:r>
            <w:r>
              <w:rPr>
                <w:rFonts w:ascii="DejaVu Serif" w:hAnsi="DejaVu Serif" w:cs="DejaVu Serif"/>
                <w:lang w:val="en-US"/>
              </w:rPr>
            </w:r>
          </w:p>
          <w:p>
            <w:pPr>
              <w:pStyle w:val="1284"/>
              <w:pBdr/>
              <w:spacing/>
              <w:ind w:left="0"/>
              <w:jc w:val="center"/>
              <w:rPr>
                <w:rFonts w:ascii="DejaVu Serif" w:hAnsi="DejaVu Serif" w:cs="DejaVu Serif"/>
                <w:lang w:val="en-US"/>
              </w:rPr>
            </w:pPr>
            <w:r>
              <w:rPr>
                <w:rFonts w:ascii="DejaVu Serif" w:hAnsi="DejaVu Serif" w:eastAsia="DejaVu Serif" w:cs="DejaVu Serif"/>
                <w:lang w:val="en-US"/>
              </w:rPr>
              <w:t xml:space="preserve">(mrad)</w:t>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3824"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Peak-Valley</w:t>
            </w:r>
            <w:r>
              <w:rPr>
                <w:rFonts w:ascii="DejaVu Serif" w:hAnsi="DejaVu Serif" w:cs="DejaVu Serif"/>
                <w:lang w:val="en-US"/>
              </w:rPr>
            </w:r>
            <w:r>
              <w:rPr>
                <w:rFonts w:ascii="DejaVu Serif" w:hAnsi="DejaVu Serif" w:cs="DejaVu Serif"/>
                <w:lang w:val="en-US"/>
              </w:rPr>
            </w:r>
          </w:p>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(mrad)</w:t>
            </w:r>
            <w:r>
              <w:rPr>
                <w:rFonts w:ascii="DejaVu Serif" w:hAnsi="DejaVu Serif" w:cs="DejaVu Serif"/>
                <w:lang w:val="en-US"/>
              </w:rPr>
            </w:r>
            <w:r>
              <w:rPr>
                <w:rFonts w:ascii="DejaVu Serif" w:hAnsi="DejaVu Serif" w:cs="DejaVu Serif"/>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ENEA</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0.24</w:t>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i/>
                <w:iCs/>
                <w:sz w:val="22"/>
                <w:szCs w:val="22"/>
                <w:u w:val="single"/>
              </w:rPr>
            </w:pPr>
            <w:r>
              <w:rPr>
                <w:rFonts w:ascii="DejaVu Serif" w:hAnsi="DejaVu Serif" w:eastAsia="DejaVu Serif" w:cs="DejaVu Serif"/>
                <w:i w:val="0"/>
                <w:iCs w:val="0"/>
                <w:sz w:val="22"/>
                <w:szCs w:val="22"/>
                <w:u w:val="none"/>
                <w:lang w:val="en-US"/>
              </w:rPr>
              <w:t xml:space="preserve">1.55</w:t>
            </w:r>
            <w:r>
              <w:rPr>
                <w:rFonts w:hint="eastAsia" w:ascii="DejaVu Serif" w:hAnsi="DejaVu Serif" w:cs="DejaVu Serif"/>
                <w:i w:val="0"/>
                <w:iCs w:val="0"/>
                <w:sz w:val="22"/>
                <w:szCs w:val="22"/>
                <w:u w:val="none"/>
                <w:lang w:val="en-US"/>
              </w:rPr>
            </w:r>
            <w:r>
              <w:rPr>
                <w:rFonts w:hint="eastAsia" w:ascii="DejaVu Serif" w:hAnsi="DejaVu Serif" w:cs="DejaVu Serif"/>
                <w:i w:val="0"/>
                <w:iCs w:val="0"/>
                <w:sz w:val="22"/>
                <w:szCs w:val="22"/>
                <w:u w:val="none"/>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3824" w:type="dxa"/>
            <w:vAlign w:val="center"/>
            <w:textDirection w:val="lrTb"/>
            <w:noWrap w:val="false"/>
          </w:tcPr>
          <w:p>
            <w:pPr>
              <w:pBdr/>
              <w:spacing/>
              <w:ind/>
              <w:jc w:val="center"/>
              <w:rPr>
                <w:rFonts w:hint="eastAsia" w:ascii="DejaVu Serif" w:hAnsi="DejaVu Serif" w:cs="DejaVu Serif"/>
                <w:i/>
                <w:iCs/>
                <w:sz w:val="22"/>
                <w:szCs w:val="22"/>
                <w:u w:val="single"/>
                <w:lang w:val="en-US"/>
              </w:rPr>
            </w:pPr>
            <w:r>
              <w:rPr>
                <w:rFonts w:ascii="DejaVu Serif" w:hAnsi="DejaVu Serif" w:eastAsia="DejaVu Serif" w:cs="DejaVu Serif"/>
                <w:i/>
                <w:iCs/>
                <w:sz w:val="22"/>
                <w:szCs w:val="22"/>
                <w:u w:val="single"/>
                <w:lang w:val="en-US"/>
              </w:rPr>
              <w:t xml:space="preserve">17.59</w:t>
            </w:r>
            <w:r>
              <w:rPr>
                <w:rFonts w:hint="eastAsia" w:ascii="DejaVu Serif" w:hAnsi="DejaVu Serif" w:cs="DejaVu Serif"/>
                <w:i/>
                <w:iCs/>
                <w:sz w:val="22"/>
                <w:szCs w:val="22"/>
                <w:u w:val="single"/>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F-ISE</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0.17</w:t>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b/>
                <w:bCs/>
                <w:sz w:val="22"/>
                <w:szCs w:val="22"/>
                <w:lang w:val="en-US"/>
              </w:rPr>
            </w:pPr>
            <w:r>
              <w:rPr>
                <w:rFonts w:ascii="DejaVu Serif" w:hAnsi="DejaVu Serif" w:eastAsia="DejaVu Serif" w:cs="DejaVu Serif"/>
                <w:b/>
                <w:bCs/>
                <w:sz w:val="22"/>
                <w:szCs w:val="22"/>
                <w:lang w:val="en-US"/>
              </w:rPr>
              <w:t xml:space="preserve">1.68</w:t>
            </w:r>
            <w:r>
              <w:rPr>
                <w:rFonts w:hint="eastAsia" w:ascii="DejaVu Serif" w:hAnsi="DejaVu Serif" w:cs="DejaVu Serif"/>
                <w:b/>
                <w:bCs/>
                <w:sz w:val="22"/>
                <w:szCs w:val="22"/>
                <w:lang w:val="en-US"/>
              </w:rPr>
            </w:r>
            <w:r>
              <w:rPr>
                <w:rFonts w:hint="eastAsia" w:ascii="DejaVu Serif" w:hAnsi="DejaVu Serif" w:cs="DejaVu Serif"/>
                <w:b/>
                <w:bCs/>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3824" w:type="dxa"/>
            <w:vAlign w:val="center"/>
            <w:textDirection w:val="lrTb"/>
            <w:noWrap w:val="false"/>
          </w:tcPr>
          <w:p>
            <w:pPr>
              <w:pBdr/>
              <w:spacing/>
              <w:ind/>
              <w:jc w:val="center"/>
              <w:rPr>
                <w:rFonts w:hint="eastAsia" w:ascii="DejaVu Serif" w:hAnsi="DejaVu Serif" w:cs="DejaVu Serif"/>
                <w:b/>
                <w:bCs/>
                <w:sz w:val="22"/>
                <w:szCs w:val="22"/>
              </w:rPr>
            </w:pPr>
            <w:r>
              <w:rPr>
                <w:rFonts w:ascii="DejaVu Serif" w:hAnsi="DejaVu Serif" w:eastAsia="DejaVu Serif" w:cs="DejaVu Serif"/>
                <w:b w:val="0"/>
                <w:bCs w:val="0"/>
                <w:sz w:val="22"/>
                <w:szCs w:val="22"/>
                <w:lang w:val="en-US"/>
              </w:rPr>
              <w:t xml:space="preserve">18.27</w:t>
            </w:r>
            <w:r>
              <w:rPr>
                <w:rFonts w:hint="eastAsia" w:ascii="DejaVu Serif" w:hAnsi="DejaVu Serif" w:cs="DejaVu Serif"/>
                <w:b w:val="0"/>
                <w:bCs w:val="0"/>
                <w:sz w:val="22"/>
                <w:szCs w:val="22"/>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DLR</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0.18</w:t>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i/>
                <w:iCs/>
                <w:strike w:val="0"/>
                <w:sz w:val="22"/>
                <w:szCs w:val="22"/>
                <w:u w:val="single"/>
                <w:lang w:val="en-US"/>
              </w:rPr>
              <w:t xml:space="preserve">1.54</w:t>
            </w:r>
            <w:r>
              <w:rPr>
                <w:rFonts w:hint="eastAsia" w:ascii="DejaVu Serif" w:hAnsi="DejaVu Serif" w:cs="DejaVu Serif"/>
                <w:i/>
                <w:iCs/>
                <w:strike w:val="0"/>
                <w:sz w:val="22"/>
                <w:szCs w:val="22"/>
                <w:u w:val="single"/>
                <w:lang w:val="en-US"/>
              </w:rPr>
            </w:r>
            <w:r>
              <w:rPr>
                <w:rFonts w:hint="eastAsia" w:ascii="DejaVu Serif" w:hAnsi="DejaVu Serif" w:cs="DejaVu Serif"/>
                <w:i/>
                <w:iCs/>
                <w:strike w:val="0"/>
                <w:sz w:val="22"/>
                <w:szCs w:val="22"/>
                <w:u w:val="single"/>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3824" w:type="dxa"/>
            <w:vAlign w:val="center"/>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18.49</w:t>
            </w:r>
            <w:r>
              <w:rPr>
                <w:rFonts w:hint="eastAsia" w:ascii="DejaVu Serif" w:hAnsi="DejaVu Serif" w:cs="DejaVu Serif"/>
                <w:sz w:val="22"/>
                <w:szCs w:val="22"/>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SANDIA</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-0.02</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1.61</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3824"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b/>
                <w:bCs/>
                <w:sz w:val="22"/>
                <w:szCs w:val="22"/>
                <w:lang w:val="en-US"/>
              </w:rPr>
              <w:t xml:space="preserve">19.67</w:t>
            </w:r>
            <w:r>
              <w:rPr>
                <w:rFonts w:hint="eastAsia" w:ascii="DejaVu Serif" w:hAnsi="DejaVu Serif" w:cs="DejaVu Serif"/>
                <w:b/>
                <w:bCs/>
                <w:sz w:val="22"/>
                <w:szCs w:val="22"/>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vMerge w:val="restart"/>
            <w:textDirection w:val="lrTb"/>
            <w:noWrap w:val="false"/>
          </w:tcPr>
          <w:p>
            <w:pPr>
              <w:pBdr/>
              <w:spacing w:after="60" w:before="60" w:line="240" w:lineRule="auto"/>
              <w:ind w:right="57" w:left="57"/>
              <w:rPr>
                <w:rFonts w:ascii="DejaVu Serif" w:hAnsi="DejaVu Serif" w:eastAsia="DejaVu Serif" w:cs="DejaVu Serif"/>
                <w:sz w:val="22"/>
                <w:lang w:val="en-US"/>
              </w:rPr>
            </w:pPr>
            <w:r>
              <w:rPr>
                <w:rFonts w:ascii="DejaVu Serif" w:hAnsi="DejaVu Serif" w:eastAsia="DejaVu Serif" w:cs="DejaVu Serif"/>
                <w:sz w:val="22"/>
                <w:lang w:val="en-US"/>
              </w:rPr>
              <w:t xml:space="preserve">NREL</w:t>
            </w:r>
            <w:r>
              <w:rPr>
                <w:rFonts w:ascii="DejaVu Serif" w:hAnsi="DejaVu Serif" w:eastAsia="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vMerge w:val="restart"/>
            <w:textDirection w:val="lrTb"/>
            <w:noWrap w:val="false"/>
          </w:tcPr>
          <w:p>
            <w:pPr>
              <w:pBdr/>
              <w:spacing/>
              <w:ind/>
              <w:jc w:val="center"/>
              <w:rPr>
                <w:rFonts w:ascii="DejaVu Serif" w:hAnsi="DejaVu Serif" w:eastAsia="DejaVu Serif" w:cs="DejaVu Serif"/>
                <w:sz w:val="22"/>
                <w:szCs w:val="22"/>
                <w:lang w:val="en-US"/>
              </w:rPr>
            </w:pPr>
            <w:r>
              <w:rPr>
                <w:rFonts w:ascii="DejaVu Serif" w:hAnsi="DejaVu Serif" w:eastAsia="DejaVu Serif" w:cs="DejaVu Serif"/>
                <w:sz w:val="22"/>
                <w:szCs w:val="22"/>
                <w:lang w:val="en-US"/>
              </w:rPr>
              <w:t xml:space="preserve">-0.34</w:t>
            </w:r>
            <w:r>
              <w:rPr>
                <w:rFonts w:ascii="DejaVu Serif" w:hAnsi="DejaVu Serif" w:eastAsia="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vMerge w:val="restart"/>
            <w:textDirection w:val="lrTb"/>
            <w:noWrap w:val="false"/>
          </w:tcPr>
          <w:p>
            <w:pPr>
              <w:pBdr/>
              <w:spacing/>
              <w:ind/>
              <w:jc w:val="center"/>
              <w:rPr>
                <w:rFonts w:ascii="DejaVu Serif" w:hAnsi="DejaVu Serif" w:eastAsia="DejaVu Serif" w:cs="DejaVu Serif"/>
                <w:sz w:val="22"/>
                <w:szCs w:val="22"/>
                <w:lang w:val="en-US"/>
              </w:rPr>
            </w:pPr>
            <w:r>
              <w:rPr>
                <w:rFonts w:ascii="DejaVu Serif" w:hAnsi="DejaVu Serif" w:eastAsia="DejaVu Serif" w:cs="DejaVu Serif"/>
                <w:sz w:val="22"/>
                <w:szCs w:val="22"/>
                <w:lang w:val="en-US"/>
              </w:rPr>
              <w:t xml:space="preserve">1.57</w:t>
            </w:r>
            <w:r>
              <w:rPr>
                <w:rFonts w:ascii="DejaVu Serif" w:hAnsi="DejaVu Serif" w:eastAsia="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3824" w:type="dxa"/>
            <w:vAlign w:val="center"/>
            <w:vMerge w:val="restart"/>
            <w:textDirection w:val="lrTb"/>
            <w:noWrap w:val="false"/>
          </w:tcPr>
          <w:p>
            <w:pPr>
              <w:pBdr/>
              <w:spacing/>
              <w:ind/>
              <w:jc w:val="center"/>
              <w:rPr>
                <w:rFonts w:ascii="DejaVu Serif" w:hAnsi="DejaVu Serif" w:eastAsia="DejaVu Serif" w:cs="DejaVu Serif"/>
                <w:sz w:val="22"/>
                <w:szCs w:val="22"/>
                <w:lang w:val="en-US"/>
              </w:rPr>
            </w:pPr>
            <w:r>
              <w:rPr>
                <w:rFonts w:ascii="DejaVu Serif" w:hAnsi="DejaVu Serif" w:eastAsia="DejaVu Serif" w:cs="DejaVu Serif"/>
                <w:sz w:val="22"/>
                <w:szCs w:val="22"/>
                <w:lang w:val="en-US"/>
              </w:rPr>
              <w:t xml:space="preserve">19.26</w:t>
            </w:r>
            <w:r>
              <w:rPr>
                <w:rFonts w:ascii="DejaVu Serif" w:hAnsi="DejaVu Serif" w:eastAsia="DejaVu Serif" w:cs="DejaVu Serif"/>
                <w:sz w:val="22"/>
                <w:szCs w:val="22"/>
                <w:lang w:val="en-US"/>
              </w:rPr>
            </w:r>
          </w:p>
        </w:tc>
      </w:tr>
    </w:tbl>
    <w:p>
      <w:pPr>
        <w:pStyle w:val="1240"/>
        <w:pBdr/>
        <w:spacing w:line="240" w:lineRule="auto"/>
        <w:ind/>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tbl>
      <w:tblPr>
        <w:tblW w:w="0" w:type="auto"/>
        <w:tblBorders/>
        <w:tblLook w:val="04A0" w:firstRow="1" w:lastRow="0" w:firstColumn="1" w:lastColumn="0" w:noHBand="0" w:noVBand="1"/>
      </w:tblPr>
      <w:tblGrid>
        <w:gridCol w:w="9068"/>
      </w:tblGrid>
      <w:tr>
        <w:trPr/>
        <w:tc>
          <w:tcPr>
            <w:shd w:val="clear" w:color="ffffff" w:fill="ffffff"/>
            <w:tcBorders/>
            <w:tcW w:w="9068" w:type="dxa"/>
            <w:vAlign w:val="center"/>
            <w:textDirection w:val="lrTb"/>
            <w:noWrap w:val="false"/>
          </w:tcPr>
          <w:p>
            <w:pPr>
              <w:pStyle w:val="1240"/>
              <w:pBdr/>
              <w:spacing w:after="0" w:afterAutospacing="0" w:before="0" w:beforeAutospacing="0"/>
              <w:ind/>
              <w:jc w:val="center"/>
              <w:rPr>
                <w:rFonts w:ascii="DejaVu Serif" w:hAnsi="DejaVu Serif" w:cs="DejaVu Serif"/>
                <w:lang w:val="en-US"/>
              </w:rPr>
            </w:pPr>
            <w:r>
              <w:rPr>
                <w:rFonts w:ascii="DejaVu Serif" w:hAnsi="DejaVu Serif" w:cs="DejaVu Serif"/>
                <w:lang w:val="en-US"/>
              </w:rPr>
            </w:r>
            <w:r>
              <mc:AlternateContent>
                <mc:Choice Requires="wpg">
                  <w:drawing>
                    <wp:inline xmlns:wp="http://schemas.openxmlformats.org/drawingml/2006/wordprocessingDrawing" distT="0" distB="0" distL="0" distR="0">
                      <wp:extent cx="5680415" cy="2611893"/>
                      <wp:effectExtent l="0" t="0" r="0" b="0"/>
                      <wp:docPr id="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89867" name=""/>
                              <pic:cNvPicPr>
                                <a:picLocks noChangeAspect="1"/>
                              </pic:cNvPicPr>
                              <pic:nvPr/>
                            </pic:nvPicPr>
                            <pic:blipFill>
                              <a:blip r:embed="rId55"/>
                              <a:stretch/>
                            </pic:blipFill>
                            <pic:spPr bwMode="auto">
                              <a:xfrm flipH="0" flipV="0">
                                <a:off x="0" y="0"/>
                                <a:ext cx="5680414" cy="261189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 o:spid="_x0000_s59" type="#_x0000_t75" style="width:447.28pt;height:205.66pt;mso-wrap-distance-left:0.00pt;mso-wrap-distance-top:0.00pt;mso-wrap-distance-right:0.00pt;mso-wrap-distance-bottom:0.00pt;z-index:1;" stroked="false">
                      <v:imagedata r:id="rId55" o:title=""/>
                      <o:lock v:ext="edit" rotation="t"/>
                    </v:shape>
                  </w:pict>
                </mc:Fallback>
              </mc:AlternateContent>
            </w:r>
            <w:r>
              <w:rPr>
                <w:rFonts w:ascii="DejaVu Serif" w:hAnsi="DejaVu Serif" w:cs="DejaVu Serif"/>
                <w:lang w:val="en-US"/>
              </w:rPr>
            </w:r>
            <w:r>
              <w:rPr>
                <w:rFonts w:ascii="DejaVu Serif" w:hAnsi="DejaVu Serif" w:cs="DejaVu Serif"/>
                <w:lang w:val="en-US"/>
              </w:rPr>
            </w:r>
          </w:p>
          <w:p>
            <w:pPr>
              <w:pStyle w:val="1240"/>
              <w:pBdr/>
              <w:spacing w:after="0" w:afterAutospacing="0" w:before="0" w:beforeAutospacing="0"/>
              <w:ind/>
              <w:jc w:val="center"/>
              <w:rPr>
                <w:rFonts w:ascii="DejaVu Serif" w:hAnsi="DejaVu Serif" w:cs="DejaVu Serif"/>
                <w:lang w:val="en-US"/>
              </w:rPr>
            </w:pPr>
            <w:r>
              <w:rPr>
                <w:lang w:val="en-US"/>
              </w:rPr>
            </w:r>
            <w:r>
              <mc:AlternateContent>
                <mc:Choice Requires="wpg">
                  <w:drawing>
                    <wp:inline xmlns:wp="http://schemas.openxmlformats.org/drawingml/2006/wordprocessingDrawing" distT="0" distB="0" distL="0" distR="0">
                      <wp:extent cx="2899115" cy="1318650"/>
                      <wp:effectExtent l="0" t="0" r="0" b="0"/>
                      <wp:docPr id="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29658" name=""/>
                              <pic:cNvPicPr>
                                <a:picLocks noChangeAspect="1"/>
                              </pic:cNvPicPr>
                              <pic:nvPr/>
                            </pic:nvPicPr>
                            <pic:blipFill>
                              <a:blip r:embed="rId56"/>
                              <a:stretch/>
                            </pic:blipFill>
                            <pic:spPr bwMode="auto">
                              <a:xfrm flipH="0" flipV="0">
                                <a:off x="0" y="0"/>
                                <a:ext cx="2899114" cy="13186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 o:spid="_x0000_s60" type="#_x0000_t75" style="width:228.28pt;height:103.83pt;mso-wrap-distance-left:0.00pt;mso-wrap-distance-top:0.00pt;mso-wrap-distance-right:0.00pt;mso-wrap-distance-bottom:0.00pt;z-index:1;" stroked="false">
                      <v:imagedata r:id="rId56" o:title=""/>
                      <o:lock v:ext="edit" rotation="t"/>
                    </v:shape>
                  </w:pict>
                </mc:Fallback>
              </mc:AlternateContent>
            </w:r>
            <w:r>
              <w:rPr>
                <w:lang w:val="en-US"/>
              </w:rPr>
            </w:r>
            <w:r/>
            <w:r>
              <w:rPr>
                <w:rFonts w:ascii="DejaVu Serif" w:hAnsi="DejaVu Serif" w:cs="DejaVu Serif"/>
                <w:lang w:val="en-US"/>
              </w:rPr>
            </w:r>
            <w:r>
              <w:rPr>
                <w:rFonts w:ascii="DejaVu Serif" w:hAnsi="DejaVu Serif" w:cs="DejaVu Serif"/>
                <w:lang w:val="en-US"/>
              </w:rPr>
            </w:r>
          </w:p>
        </w:tc>
      </w:tr>
      <w:tr>
        <w:trPr/>
        <w:tc>
          <w:tcPr>
            <w:shd w:val="clear" w:color="ffffff" w:fill="ffffff"/>
            <w:tcBorders/>
            <w:tcW w:w="9068" w:type="dxa"/>
            <w:textDirection w:val="lrTb"/>
            <w:noWrap w:val="false"/>
          </w:tcPr>
          <w:p>
            <w:pPr>
              <w:pBdr>
                <w:top w:val="none" w:color="000000" w:sz="4" w:space="0"/>
                <w:left w:val="none" w:color="000000" w:sz="4" w:space="0"/>
                <w:bottom w:val="none" w:color="000000" w:sz="4" w:space="0"/>
                <w:right w:val="none" w:color="000000" w:sz="4" w:space="0"/>
              </w:pBdr>
              <w:spacing w:line="276" w:lineRule="atLeast"/>
              <w:ind/>
              <w:jc w:val="both"/>
              <w:rPr>
                <w:rFonts w:hint="eastAsia" w:ascii="DejaVu Serif" w:hAnsi="DejaVu Serif" w:cs="DejaVu Serif"/>
                <w:b/>
                <w:color w:val="000000"/>
                <w:lang w:val="en-US"/>
              </w:rPr>
            </w:pPr>
            <w:r>
              <w:rPr>
                <w:rFonts w:ascii="DejaVu Serif" w:hAnsi="DejaVu Serif" w:eastAsia="DejaVu Serif" w:cs="DejaVu Serif"/>
                <w:b/>
                <w:bCs/>
                <w:sz w:val="22"/>
                <w:szCs w:val="22"/>
                <w:lang w:val="en-US"/>
              </w:rPr>
              <w:t xml:space="preserve">Figure 5-3.</w:t>
            </w:r>
            <w:r>
              <w:rPr>
                <w:rFonts w:ascii="DejaVu Serif" w:hAnsi="DejaVu Serif" w:eastAsia="DejaVu Serif" w:cs="DejaVu Serif"/>
                <w:sz w:val="22"/>
                <w:szCs w:val="22"/>
                <w:lang w:val="en-US"/>
              </w:rPr>
              <w:t xml:space="preserve"> </w:t>
            </w:r>
            <w:r>
              <w:rPr>
                <w:rFonts w:ascii="DejaVu Serif" w:hAnsi="DejaVu Serif" w:eastAsia="DejaVu Serif" w:cs="DejaVu Serif"/>
                <w:b/>
                <w:bCs/>
                <w:color w:val="000000"/>
                <w:sz w:val="22"/>
                <w:szCs w:val="22"/>
                <w:lang w:val="en-US"/>
              </w:rPr>
              <w:t xml:space="preserve">2D-contour maps and plots of the section P1-P3 and P2-P4 of </w:t>
            </w:r>
            <w:r>
              <w:rPr>
                <w:rFonts w:ascii="DejaVu Serif" w:hAnsi="DejaVu Serif" w:eastAsia="DejaVu Serif" w:cs="DejaVu Serif"/>
                <w:b/>
                <w:bCs/>
                <w:color w:val="000000"/>
                <w:sz w:val="22"/>
                <w:szCs w:val="22"/>
                <w:lang w:val="en-US"/>
              </w:rPr>
              <w:t xml:space="preserve">slopeY</w:t>
            </w:r>
            <w:r>
              <w:rPr>
                <w:rFonts w:ascii="DejaVu Serif" w:hAnsi="DejaVu Serif" w:eastAsia="DejaVu Serif" w:cs="DejaVu Serif"/>
                <w:b/>
                <w:bCs/>
                <w:color w:val="000000"/>
                <w:sz w:val="22"/>
                <w:szCs w:val="22"/>
                <w:lang w:val="en-US"/>
              </w:rPr>
              <w:t xml:space="preserve"> deviation from the ideal parabola  for Inner#60.</w:t>
            </w:r>
            <w:r>
              <w:rPr>
                <w:rFonts w:hint="eastAsia" w:ascii="DejaVu Serif" w:hAnsi="DejaVu Serif" w:cs="DejaVu Serif"/>
                <w:b/>
                <w:color w:val="000000"/>
                <w:lang w:val="en-US"/>
              </w:rPr>
            </w:r>
            <w:r>
              <w:rPr>
                <w:rFonts w:hint="eastAsia" w:ascii="DejaVu Serif" w:hAnsi="DejaVu Serif" w:cs="DejaVu Serif"/>
                <w:b/>
                <w:color w:val="000000"/>
                <w:lang w:val="en-US"/>
              </w:rPr>
            </w:r>
          </w:p>
        </w:tc>
      </w:tr>
    </w:tbl>
    <w:p>
      <w:pPr>
        <w:pBdr/>
        <w:spacing/>
        <w:ind/>
        <w:rPr>
          <w:rFonts w:hint="eastAsia" w:ascii="DejaVu Serif" w:hAnsi="DejaVu Serif" w:cs="DejaVu Serif"/>
          <w:lang w:val="en-US"/>
        </w:rPr>
      </w:pPr>
      <w:r>
        <w:rPr>
          <w:rFonts w:ascii="DejaVu Serif" w:hAnsi="DejaVu Serif" w:eastAsia="DejaVu Serif" w:cs="DejaVu Serif"/>
          <w:lang w:val="en-US"/>
        </w:rPr>
        <w:br w:type="page" w:clear="all"/>
      </w:r>
      <w:r>
        <w:rPr>
          <w:rFonts w:hint="eastAsia" w:ascii="DejaVu Serif" w:hAnsi="DejaVu Serif" w:cs="DejaVu Serif"/>
          <w:lang w:val="en-US"/>
        </w:rPr>
      </w:r>
      <w:r>
        <w:rPr>
          <w:rFonts w:hint="eastAsia" w:ascii="DejaVu Serif" w:hAnsi="DejaVu Serif" w:cs="DejaVu Serif"/>
          <w:lang w:val="en-US"/>
        </w:rPr>
      </w:r>
    </w:p>
    <w:p>
      <w:pPr>
        <w:pBdr/>
        <w:spacing w:line="360" w:lineRule="auto"/>
        <w:ind/>
        <w:rPr>
          <w:rFonts w:hint="eastAsia" w:ascii="DejaVu Serif" w:hAnsi="DejaVu Serif" w:cs="DejaVu Serif"/>
          <w:sz w:val="22"/>
          <w:szCs w:val="22"/>
          <w:lang w:val="en-US"/>
        </w:rPr>
      </w:pPr>
      <w:r>
        <w:rPr>
          <w:rFonts w:hint="eastAsia" w:ascii="DejaVu Serif" w:hAnsi="DejaVu Serif" w:cs="DejaVu Serif"/>
          <w:sz w:val="22"/>
          <w:szCs w:val="22"/>
          <w:lang w:val="en-US"/>
        </w:rPr>
      </w:r>
      <w:r>
        <w:rPr>
          <w:rFonts w:hint="eastAsia" w:ascii="DejaVu Serif" w:hAnsi="DejaVu Serif" w:cs="DejaVu Serif"/>
          <w:sz w:val="22"/>
          <w:szCs w:val="22"/>
          <w:lang w:val="en-US"/>
        </w:rPr>
      </w:r>
      <w:r>
        <w:rPr>
          <w:rFonts w:hint="eastAsia" w:ascii="DejaVu Serif" w:hAnsi="DejaVu Serif" w:cs="DejaVu Serif"/>
          <w:sz w:val="22"/>
          <w:szCs w:val="22"/>
          <w:lang w:val="en-US"/>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415"/>
        <w:gridCol w:w="1841"/>
        <w:gridCol w:w="1982"/>
        <w:gridCol w:w="3820"/>
      </w:tblGrid>
      <w:tr>
        <w:trPr>
          <w:trHeight w:val="389"/>
        </w:trPr>
        <w:tc>
          <w:tcPr>
            <w:gridSpan w:val="4"/>
            <w:shd w:val="clear" w:color="ffffff" w:fill="ffffff"/>
            <w:tcBorders>
              <w:top w:val="single" w:color="c0c0c0" w:sz="4" w:space="0"/>
              <w:left w:val="single" w:color="c0c0c0" w:sz="4" w:space="0"/>
              <w:bottom w:val="single" w:color="000000" w:sz="4" w:space="0"/>
              <w:right w:val="single" w:color="c0c0c0" w:sz="4" w:space="0"/>
            </w:tcBorders>
            <w:tcW w:w="9068" w:type="dxa"/>
            <w:vAlign w:val="center"/>
            <w:vMerge w:val="restart"/>
            <w:textDirection w:val="lrTb"/>
            <w:noWrap w:val="false"/>
          </w:tcPr>
          <w:p>
            <w:pPr>
              <w:pStyle w:val="1284"/>
              <w:pBdr/>
              <w:spacing/>
              <w:ind/>
              <w:rPr>
                <w:rFonts w:ascii="DejaVu Serif" w:hAnsi="DejaVu Serif" w:cs="DejaVu Serif"/>
                <w:lang w:val="en-US"/>
              </w:rPr>
            </w:pPr>
            <w:r>
              <w:rPr>
                <w:rFonts w:ascii="DejaVu Serif" w:hAnsi="DejaVu Serif" w:eastAsia="DejaVu Serif" w:cs="DejaVu Serif"/>
                <w:lang w:val="en-US"/>
              </w:rPr>
              <w:t xml:space="preserve">Tab 5-10. Outer#93 – z deviation from the ideal parabola</w:t>
            </w:r>
            <w:r>
              <w:rPr>
                <w:rFonts w:ascii="DejaVu Serif" w:hAnsi="DejaVu Serif" w:cs="DejaVu Serif"/>
                <w:lang w:val="en-US"/>
              </w:rPr>
            </w:r>
            <w:r>
              <w:rPr>
                <w:rFonts w:ascii="DejaVu Serif" w:hAnsi="DejaVu Serif" w:cs="DejaVu Serif"/>
                <w:lang w:val="en-US"/>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843"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Mean</w:t>
            </w:r>
            <w:r>
              <w:rPr>
                <w:rFonts w:ascii="DejaVu Serif" w:hAnsi="DejaVu Serif" w:cs="DejaVu Serif"/>
                <w:lang w:val="en-US"/>
              </w:rPr>
            </w:r>
            <w:r>
              <w:rPr>
                <w:rFonts w:ascii="DejaVu Serif" w:hAnsi="DejaVu Serif" w:cs="DejaVu Serif"/>
                <w:lang w:val="en-US"/>
              </w:rPr>
            </w:r>
          </w:p>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(mm)</w:t>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Style w:val="1284"/>
              <w:pBdr/>
              <w:spacing/>
              <w:ind w:left="0"/>
              <w:jc w:val="center"/>
              <w:rPr>
                <w:rFonts w:ascii="DejaVu Serif" w:hAnsi="DejaVu Serif" w:cs="DejaVu Serif"/>
                <w:lang w:val="en-US"/>
              </w:rPr>
            </w:pPr>
            <w:r>
              <w:rPr>
                <w:rFonts w:ascii="DejaVu Serif" w:hAnsi="DejaVu Serif" w:eastAsia="DejaVu Serif" w:cs="DejaVu Serif"/>
                <w:lang w:val="en-US"/>
              </w:rPr>
              <w:t xml:space="preserve">RMS</w:t>
            </w:r>
            <w:r>
              <w:rPr>
                <w:rFonts w:ascii="DejaVu Serif" w:hAnsi="DejaVu Serif" w:cs="DejaVu Serif"/>
                <w:lang w:val="en-US"/>
              </w:rPr>
            </w:r>
            <w:r>
              <w:rPr>
                <w:rFonts w:ascii="DejaVu Serif" w:hAnsi="DejaVu Serif" w:cs="DejaVu Serif"/>
                <w:lang w:val="en-US"/>
              </w:rPr>
            </w:r>
          </w:p>
          <w:p>
            <w:pPr>
              <w:pStyle w:val="1284"/>
              <w:pBdr/>
              <w:spacing/>
              <w:ind w:left="0"/>
              <w:jc w:val="center"/>
              <w:rPr>
                <w:rFonts w:ascii="DejaVu Serif" w:hAnsi="DejaVu Serif" w:cs="DejaVu Serif"/>
                <w:lang w:val="en-US"/>
              </w:rPr>
            </w:pPr>
            <w:r>
              <w:rPr>
                <w:rFonts w:ascii="DejaVu Serif" w:hAnsi="DejaVu Serif" w:eastAsia="DejaVu Serif" w:cs="DejaVu Serif"/>
                <w:lang w:val="en-US"/>
              </w:rPr>
              <w:t xml:space="preserve">(mm)</w:t>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Peak-Valley</w:t>
            </w:r>
            <w:r>
              <w:rPr>
                <w:rFonts w:ascii="DejaVu Serif" w:hAnsi="DejaVu Serif" w:cs="DejaVu Serif"/>
                <w:lang w:val="en-US"/>
              </w:rPr>
            </w:r>
            <w:r>
              <w:rPr>
                <w:rFonts w:ascii="DejaVu Serif" w:hAnsi="DejaVu Serif" w:cs="DejaVu Serif"/>
                <w:lang w:val="en-US"/>
              </w:rPr>
            </w:r>
          </w:p>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(mm)</w:t>
            </w:r>
            <w:r>
              <w:rPr>
                <w:rFonts w:ascii="DejaVu Serif" w:hAnsi="DejaVu Serif" w:cs="DejaVu Serif"/>
                <w:lang w:val="en-US"/>
              </w:rPr>
            </w:r>
            <w:r>
              <w:rPr>
                <w:rFonts w:ascii="DejaVu Serif" w:hAnsi="DejaVu Serif" w:cs="DejaVu Serif"/>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ENEA</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line="283" w:lineRule="atLeast"/>
              <w:ind/>
              <w:jc w:val="center"/>
              <w:rPr>
                <w:rFonts w:ascii="DejaVu Serif" w:hAnsi="DejaVu Serif" w:cs="DejaVu Serif"/>
                <w:sz w:val="22"/>
                <w:szCs w:val="22"/>
              </w:rPr>
            </w:pPr>
            <w:r>
              <w:rPr>
                <w:rFonts w:ascii="DejaVu Serif" w:hAnsi="DejaVu Serif" w:eastAsia="DejaVu Serif" w:cs="DejaVu Serif"/>
                <w:sz w:val="22"/>
                <w:szCs w:val="22"/>
              </w:rPr>
              <w:t xml:space="preserve">0.07</w:t>
            </w:r>
            <w:r>
              <w:rPr>
                <w:rFonts w:ascii="DejaVu Serif" w:hAnsi="DejaVu Serif" w:eastAsia="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line="283" w:lineRule="atLeast"/>
              <w:ind/>
              <w:jc w:val="center"/>
              <w:rPr>
                <w:rFonts w:ascii="DejaVu Serif" w:hAnsi="DejaVu Serif" w:cs="DejaVu Serif"/>
                <w:sz w:val="22"/>
                <w:szCs w:val="22"/>
              </w:rPr>
            </w:pPr>
            <w:r>
              <w:rPr>
                <w:rFonts w:ascii="DejaVu Serif" w:hAnsi="DejaVu Serif" w:eastAsia="DejaVu Serif" w:cs="DejaVu Serif"/>
                <w:sz w:val="22"/>
                <w:szCs w:val="22"/>
              </w:rPr>
              <w:t xml:space="preserve">0.37</w:t>
            </w:r>
            <w:r>
              <w:rPr>
                <w:rFonts w:ascii="DejaVu Serif" w:hAnsi="DejaVu Serif" w:eastAsia="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line="283" w:lineRule="atLeast"/>
              <w:ind/>
              <w:jc w:val="center"/>
              <w:rPr>
                <w:rFonts w:ascii="DejaVu Serif" w:hAnsi="DejaVu Serif" w:cs="DejaVu Serif"/>
                <w:sz w:val="22"/>
                <w:szCs w:val="22"/>
              </w:rPr>
            </w:pPr>
            <w:r>
              <w:rPr>
                <w:rFonts w:ascii="DejaVu Serif" w:hAnsi="DejaVu Serif" w:eastAsia="DejaVu Serif" w:cs="DejaVu Serif"/>
                <w:sz w:val="22"/>
                <w:szCs w:val="22"/>
              </w:rPr>
              <w:t xml:space="preserve">2.08</w:t>
            </w:r>
            <w:r>
              <w:rPr>
                <w:rFonts w:ascii="DejaVu Serif" w:hAnsi="DejaVu Serif" w:eastAsia="DejaVu Serif" w:cs="DejaVu Serif"/>
                <w:sz w:val="22"/>
                <w:szCs w:val="22"/>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F-ISE</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line="283" w:lineRule="atLeast"/>
              <w:ind/>
              <w:jc w:val="center"/>
              <w:rPr>
                <w:rFonts w:ascii="DejaVu Serif" w:hAnsi="DejaVu Serif" w:cs="DejaVu Serif"/>
                <w:sz w:val="22"/>
                <w:szCs w:val="22"/>
              </w:rPr>
            </w:pPr>
            <w:r>
              <w:rPr>
                <w:rFonts w:ascii="DejaVu Serif" w:hAnsi="DejaVu Serif" w:eastAsia="DejaVu Serif" w:cs="DejaVu Serif"/>
                <w:sz w:val="22"/>
                <w:szCs w:val="22"/>
              </w:rPr>
              <w:t xml:space="preserve">0.06</w:t>
            </w:r>
            <w:r>
              <w:rPr>
                <w:rFonts w:ascii="DejaVu Serif" w:hAnsi="DejaVu Serif" w:eastAsia="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line="283" w:lineRule="atLeast"/>
              <w:ind/>
              <w:jc w:val="center"/>
              <w:rPr>
                <w:rFonts w:ascii="DejaVu Serif" w:hAnsi="DejaVu Serif" w:cs="DejaVu Serif"/>
                <w:sz w:val="22"/>
                <w:szCs w:val="22"/>
              </w:rPr>
            </w:pPr>
            <w:r>
              <w:rPr>
                <w:rFonts w:ascii="DejaVu Serif" w:hAnsi="DejaVu Serif" w:eastAsia="DejaVu Serif" w:cs="DejaVu Serif"/>
                <w:sz w:val="22"/>
                <w:szCs w:val="22"/>
              </w:rPr>
              <w:t xml:space="preserve">0.36</w:t>
            </w:r>
            <w:r>
              <w:rPr>
                <w:rFonts w:ascii="DejaVu Serif" w:hAnsi="DejaVu Serif" w:eastAsia="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line="283" w:lineRule="atLeast"/>
              <w:ind/>
              <w:jc w:val="center"/>
              <w:rPr>
                <w:rFonts w:ascii="DejaVu Serif" w:hAnsi="DejaVu Serif" w:cs="DejaVu Serif"/>
                <w:sz w:val="22"/>
                <w:szCs w:val="22"/>
              </w:rPr>
            </w:pPr>
            <w:r>
              <w:rPr>
                <w:rFonts w:ascii="DejaVu Serif" w:hAnsi="DejaVu Serif" w:eastAsia="DejaVu Serif" w:cs="DejaVu Serif"/>
                <w:sz w:val="22"/>
                <w:szCs w:val="22"/>
              </w:rPr>
              <w:t xml:space="preserve">2.02</w:t>
            </w:r>
            <w:r>
              <w:rPr>
                <w:rFonts w:ascii="DejaVu Serif" w:hAnsi="DejaVu Serif" w:eastAsia="DejaVu Serif" w:cs="DejaVu Serif"/>
                <w:sz w:val="22"/>
                <w:szCs w:val="22"/>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DLR</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line="283" w:lineRule="atLeast"/>
              <w:ind/>
              <w:jc w:val="center"/>
              <w:rPr>
                <w:rFonts w:ascii="DejaVu Serif" w:hAnsi="DejaVu Serif" w:cs="DejaVu Serif"/>
                <w:sz w:val="22"/>
                <w:szCs w:val="22"/>
              </w:rPr>
            </w:pPr>
            <w:r>
              <w:rPr>
                <w:rFonts w:ascii="DejaVu Serif" w:hAnsi="DejaVu Serif" w:eastAsia="DejaVu Serif" w:cs="DejaVu Serif"/>
                <w:sz w:val="22"/>
                <w:szCs w:val="22"/>
              </w:rPr>
              <w:t xml:space="preserve">0.00</w:t>
            </w:r>
            <w:r>
              <w:rPr>
                <w:rFonts w:ascii="DejaVu Serif" w:hAnsi="DejaVu Serif" w:eastAsia="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line="283" w:lineRule="atLeast"/>
              <w:ind/>
              <w:jc w:val="center"/>
              <w:rPr>
                <w:rFonts w:ascii="DejaVu Serif" w:hAnsi="DejaVu Serif" w:cs="DejaVu Serif"/>
                <w:sz w:val="22"/>
                <w:szCs w:val="22"/>
              </w:rPr>
            </w:pPr>
            <w:r>
              <w:rPr>
                <w:rFonts w:ascii="DejaVu Serif" w:hAnsi="DejaVu Serif" w:eastAsia="DejaVu Serif" w:cs="DejaVu Serif"/>
                <w:sz w:val="22"/>
                <w:szCs w:val="22"/>
              </w:rPr>
              <w:t xml:space="preserve">0.44</w:t>
            </w:r>
            <w:r>
              <w:rPr>
                <w:rFonts w:ascii="DejaVu Serif" w:hAnsi="DejaVu Serif" w:eastAsia="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line="283" w:lineRule="atLeast"/>
              <w:ind/>
              <w:jc w:val="center"/>
              <w:rPr>
                <w:rFonts w:ascii="DejaVu Serif" w:hAnsi="DejaVu Serif" w:cs="DejaVu Serif"/>
                <w:sz w:val="22"/>
                <w:szCs w:val="22"/>
              </w:rPr>
            </w:pPr>
            <w:r>
              <w:rPr>
                <w:rFonts w:ascii="DejaVu Serif" w:hAnsi="DejaVu Serif" w:eastAsia="DejaVu Serif" w:cs="DejaVu Serif"/>
                <w:sz w:val="22"/>
                <w:szCs w:val="22"/>
              </w:rPr>
              <w:t xml:space="preserve">2.69</w:t>
            </w:r>
            <w:r>
              <w:rPr>
                <w:rFonts w:ascii="DejaVu Serif" w:hAnsi="DejaVu Serif" w:eastAsia="DejaVu Serif" w:cs="DejaVu Serif"/>
                <w:sz w:val="22"/>
                <w:szCs w:val="22"/>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SANDIA</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line="283" w:lineRule="atLeast"/>
              <w:ind/>
              <w:jc w:val="center"/>
              <w:rPr>
                <w:rFonts w:ascii="DejaVu Serif" w:hAnsi="DejaVu Serif" w:cs="DejaVu Serif"/>
                <w:sz w:val="22"/>
                <w:szCs w:val="22"/>
              </w:rPr>
            </w:pPr>
            <w:r>
              <w:rPr>
                <w:rFonts w:ascii="DejaVu Serif" w:hAnsi="DejaVu Serif" w:eastAsia="DejaVu Serif" w:cs="DejaVu Serif"/>
                <w:sz w:val="22"/>
                <w:szCs w:val="22"/>
              </w:rPr>
              <w:t xml:space="preserve">-0.02</w:t>
            </w:r>
            <w:r>
              <w:rPr>
                <w:rFonts w:ascii="DejaVu Serif" w:hAnsi="DejaVu Serif" w:eastAsia="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line="283" w:lineRule="atLeast"/>
              <w:ind/>
              <w:jc w:val="center"/>
              <w:rPr>
                <w:rFonts w:ascii="DejaVu Serif" w:hAnsi="DejaVu Serif" w:cs="DejaVu Serif"/>
                <w:sz w:val="22"/>
                <w:szCs w:val="22"/>
              </w:rPr>
            </w:pPr>
            <w:r>
              <w:rPr>
                <w:rFonts w:ascii="DejaVu Serif" w:hAnsi="DejaVu Serif" w:eastAsia="DejaVu Serif" w:cs="DejaVu Serif"/>
                <w:sz w:val="22"/>
                <w:szCs w:val="22"/>
              </w:rPr>
              <w:t xml:space="preserve">0.22</w:t>
            </w:r>
            <w:r>
              <w:rPr>
                <w:rFonts w:ascii="DejaVu Serif" w:hAnsi="DejaVu Serif" w:eastAsia="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line="283" w:lineRule="atLeast"/>
              <w:ind/>
              <w:jc w:val="center"/>
              <w:rPr>
                <w:rFonts w:ascii="DejaVu Serif" w:hAnsi="DejaVu Serif" w:cs="DejaVu Serif"/>
                <w:sz w:val="22"/>
                <w:szCs w:val="22"/>
              </w:rPr>
            </w:pPr>
            <w:r>
              <w:rPr>
                <w:rFonts w:ascii="DejaVu Serif" w:hAnsi="DejaVu Serif" w:eastAsia="DejaVu Serif" w:cs="DejaVu Serif"/>
                <w:sz w:val="22"/>
                <w:szCs w:val="22"/>
              </w:rPr>
              <w:t xml:space="preserve">0.92</w:t>
            </w:r>
            <w:r>
              <w:rPr>
                <w:rFonts w:ascii="DejaVu Serif" w:hAnsi="DejaVu Serif" w:eastAsia="DejaVu Serif" w:cs="DejaVu Serif"/>
                <w:sz w:val="22"/>
                <w:szCs w:val="22"/>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vMerge w:val="restart"/>
            <w:textDirection w:val="lrTb"/>
            <w:noWrap w:val="false"/>
          </w:tcPr>
          <w:p>
            <w:pPr>
              <w:pBdr/>
              <w:spacing w:after="60" w:before="60" w:line="240" w:lineRule="auto"/>
              <w:ind w:right="57" w:left="57"/>
              <w:rPr>
                <w:rFonts w:ascii="DejaVu Serif" w:hAnsi="DejaVu Serif" w:eastAsia="DejaVu Serif" w:cs="DejaVu Serif"/>
                <w:sz w:val="22"/>
                <w:lang w:val="en-US"/>
              </w:rPr>
            </w:pPr>
            <w:r>
              <w:rPr>
                <w:rFonts w:ascii="DejaVu Serif" w:hAnsi="DejaVu Serif" w:eastAsia="DejaVu Serif" w:cs="DejaVu Serif"/>
                <w:sz w:val="22"/>
                <w:lang w:val="en-US"/>
              </w:rPr>
              <w:t xml:space="preserve">NREL</w:t>
            </w:r>
            <w:r>
              <w:rPr>
                <w:rFonts w:ascii="DejaVu Serif" w:hAnsi="DejaVu Serif" w:eastAsia="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vMerge w:val="restart"/>
            <w:textDirection w:val="lrTb"/>
            <w:noWrap w:val="false"/>
          </w:tcPr>
          <w:p>
            <w:pPr>
              <w:pBdr/>
              <w:spacing w:line="283" w:lineRule="atLeast"/>
              <w:ind/>
              <w:jc w:val="center"/>
              <w:rPr>
                <w:rFonts w:ascii="DejaVu Serif" w:hAnsi="DejaVu Serif" w:cs="DejaVu Serif"/>
                <w:sz w:val="22"/>
                <w:szCs w:val="22"/>
              </w:rPr>
            </w:pPr>
            <w:r>
              <w:rPr>
                <w:rFonts w:ascii="DejaVu Serif" w:hAnsi="DejaVu Serif" w:eastAsia="DejaVu Serif" w:cs="DejaVu Serif"/>
                <w:sz w:val="22"/>
                <w:szCs w:val="22"/>
              </w:rPr>
              <w:t xml:space="preserve">NA</w:t>
            </w:r>
            <w:r>
              <w:rPr>
                <w:rFonts w:ascii="DejaVu Serif" w:hAnsi="DejaVu Serif" w:eastAsia="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vMerge w:val="restart"/>
            <w:textDirection w:val="lrTb"/>
            <w:noWrap w:val="false"/>
          </w:tcPr>
          <w:p>
            <w:pPr>
              <w:pBdr/>
              <w:spacing w:line="283" w:lineRule="atLeast"/>
              <w:ind/>
              <w:jc w:val="center"/>
              <w:rPr>
                <w:rFonts w:ascii="DejaVu Serif" w:hAnsi="DejaVu Serif" w:cs="DejaVu Serif"/>
                <w:sz w:val="22"/>
                <w:szCs w:val="22"/>
              </w:rPr>
            </w:pPr>
            <w:r>
              <w:rPr>
                <w:rFonts w:ascii="DejaVu Serif" w:hAnsi="DejaVu Serif" w:eastAsia="DejaVu Serif" w:cs="DejaVu Serif"/>
                <w:sz w:val="22"/>
                <w:szCs w:val="22"/>
              </w:rPr>
              <w:t xml:space="preserve">NA</w:t>
            </w:r>
            <w:r>
              <w:rPr>
                <w:rFonts w:ascii="DejaVu Serif" w:hAnsi="DejaVu Serif" w:eastAsia="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vMerge w:val="restart"/>
            <w:textDirection w:val="lrTb"/>
            <w:noWrap w:val="false"/>
          </w:tcPr>
          <w:p>
            <w:pPr>
              <w:pBdr/>
              <w:spacing w:line="283" w:lineRule="atLeast"/>
              <w:ind/>
              <w:jc w:val="center"/>
              <w:rPr>
                <w:rFonts w:ascii="DejaVu Serif" w:hAnsi="DejaVu Serif" w:cs="DejaVu Serif"/>
                <w:sz w:val="22"/>
                <w:szCs w:val="22"/>
              </w:rPr>
            </w:pPr>
            <w:r>
              <w:rPr>
                <w:rFonts w:ascii="DejaVu Serif" w:hAnsi="DejaVu Serif" w:eastAsia="DejaVu Serif" w:cs="DejaVu Serif"/>
                <w:sz w:val="22"/>
                <w:szCs w:val="22"/>
              </w:rPr>
              <w:t xml:space="preserve">NA</w:t>
            </w:r>
            <w:r>
              <w:rPr>
                <w:rFonts w:ascii="DejaVu Serif" w:hAnsi="DejaVu Serif" w:eastAsia="DejaVu Serif" w:cs="DejaVu Serif"/>
                <w:sz w:val="22"/>
                <w:szCs w:val="22"/>
              </w:rPr>
            </w:r>
          </w:p>
        </w:tc>
      </w:tr>
    </w:tbl>
    <w:p>
      <w:pPr>
        <w:pStyle w:val="1240"/>
        <w:pBdr/>
        <w:spacing w:line="240" w:lineRule="auto"/>
        <w:ind/>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tbl>
      <w:tblPr>
        <w:tblW w:w="0" w:type="auto"/>
        <w:tblBorders/>
        <w:tblLook w:val="04A0" w:firstRow="1" w:lastRow="0" w:firstColumn="1" w:lastColumn="0" w:noHBand="0" w:noVBand="1"/>
      </w:tblPr>
      <w:tblGrid>
        <w:gridCol w:w="9068"/>
      </w:tblGrid>
      <w:tr>
        <w:trPr/>
        <w:tc>
          <w:tcPr>
            <w:shd w:val="clear" w:color="ffffff" w:fill="ffffff"/>
            <w:tcBorders/>
            <w:tcW w:w="9068" w:type="dxa"/>
            <w:vAlign w:val="center"/>
            <w:textDirection w:val="lrTb"/>
            <w:noWrap w:val="false"/>
          </w:tcPr>
          <w:p>
            <w:pPr>
              <w:pStyle w:val="1240"/>
              <w:pBdr/>
              <w:spacing/>
              <w:ind/>
              <w:jc w:val="center"/>
              <w:rPr>
                <w:rFonts w:ascii="DejaVu Serif" w:hAnsi="DejaVu Serif" w:cs="DejaVu Serif"/>
                <w:lang w:val="en-US"/>
              </w:rPr>
            </w:pPr>
            <w:r>
              <w:rPr>
                <w:lang w:val="en-US"/>
              </w:rPr>
            </w:r>
            <w:r>
              <mc:AlternateContent>
                <mc:Choice Requires="wpg">
                  <w:drawing>
                    <wp:inline xmlns:wp="http://schemas.openxmlformats.org/drawingml/2006/wordprocessingDrawing" distT="0" distB="0" distL="0" distR="0">
                      <wp:extent cx="5651840" cy="2611893"/>
                      <wp:effectExtent l="0" t="0" r="0" b="0"/>
                      <wp:docPr id="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59154" name=""/>
                              <pic:cNvPicPr>
                                <a:picLocks noChangeAspect="1"/>
                              </pic:cNvPicPr>
                              <pic:nvPr/>
                            </pic:nvPicPr>
                            <pic:blipFill>
                              <a:blip r:embed="rId57"/>
                              <a:stretch/>
                            </pic:blipFill>
                            <pic:spPr bwMode="auto">
                              <a:xfrm flipH="0" flipV="0">
                                <a:off x="0" y="0"/>
                                <a:ext cx="5651839" cy="261189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1" o:spid="_x0000_s61" type="#_x0000_t75" style="width:445.03pt;height:205.66pt;mso-wrap-distance-left:0.00pt;mso-wrap-distance-top:0.00pt;mso-wrap-distance-right:0.00pt;mso-wrap-distance-bottom:0.00pt;z-index:1;" stroked="false">
                      <v:imagedata r:id="rId57" o:title=""/>
                      <o:lock v:ext="edit" rotation="t"/>
                    </v:shape>
                  </w:pict>
                </mc:Fallback>
              </mc:AlternateContent>
            </w:r>
            <w:r>
              <w:rPr>
                <w:lang w:val="en-US"/>
              </w:rPr>
            </w:r>
            <w:r/>
            <w:r>
              <w:rPr>
                <w:rFonts w:ascii="DejaVu Serif" w:hAnsi="DejaVu Serif" w:cs="DejaVu Serif"/>
                <w:lang w:val="en-US"/>
              </w:rPr>
            </w:r>
            <w:r>
              <w:rPr>
                <w:rFonts w:ascii="DejaVu Serif" w:hAnsi="DejaVu Serif" w:cs="DejaVu Serif"/>
                <w:lang w:val="en-US"/>
              </w:rPr>
            </w:r>
          </w:p>
        </w:tc>
      </w:tr>
      <w:tr>
        <w:trPr/>
        <w:tc>
          <w:tcPr>
            <w:shd w:val="clear" w:color="ffffff" w:fill="ffffff"/>
            <w:tcBorders/>
            <w:tcW w:w="9068" w:type="dxa"/>
            <w:textDirection w:val="lrTb"/>
            <w:noWrap w:val="false"/>
          </w:tcPr>
          <w:p>
            <w:pPr>
              <w:pBdr>
                <w:top w:val="none" w:color="000000" w:sz="4" w:space="0"/>
                <w:left w:val="none" w:color="000000" w:sz="4" w:space="0"/>
                <w:bottom w:val="none" w:color="000000" w:sz="4" w:space="0"/>
                <w:right w:val="none" w:color="000000" w:sz="4" w:space="0"/>
              </w:pBdr>
              <w:spacing w:line="276" w:lineRule="atLeast"/>
              <w:ind/>
              <w:jc w:val="both"/>
              <w:rPr>
                <w:rFonts w:hint="eastAsia" w:ascii="DejaVu Serif" w:hAnsi="DejaVu Serif" w:cs="DejaVu Serif"/>
                <w:b/>
                <w:color w:val="000000"/>
                <w:lang w:val="en-US"/>
              </w:rPr>
            </w:pPr>
            <w:r>
              <w:rPr>
                <w:rFonts w:ascii="DejaVu Serif" w:hAnsi="DejaVu Serif" w:eastAsia="DejaVu Serif" w:cs="DejaVu Serif"/>
                <w:b/>
                <w:bCs/>
                <w:sz w:val="22"/>
                <w:szCs w:val="22"/>
                <w:lang w:val="en-US"/>
              </w:rPr>
              <w:t xml:space="preserve">Figure 5-4.</w:t>
            </w:r>
            <w:r>
              <w:rPr>
                <w:rFonts w:ascii="DejaVu Serif" w:hAnsi="DejaVu Serif" w:eastAsia="DejaVu Serif" w:cs="DejaVu Serif"/>
                <w:sz w:val="22"/>
                <w:szCs w:val="22"/>
                <w:lang w:val="en-US"/>
              </w:rPr>
              <w:t xml:space="preserve"> </w:t>
            </w:r>
            <w:r>
              <w:rPr>
                <w:rFonts w:ascii="DejaVu Serif" w:hAnsi="DejaVu Serif" w:eastAsia="DejaVu Serif" w:cs="DejaVu Serif"/>
                <w:b/>
                <w:bCs/>
                <w:color w:val="000000"/>
                <w:sz w:val="22"/>
                <w:szCs w:val="22"/>
                <w:lang w:val="en-US"/>
              </w:rPr>
              <w:t xml:space="preserve">2D-contour maps and plots of the section P1-P3 and P2-P4 of z deviation from the ideal parabola for Outer#93.</w:t>
            </w:r>
            <w:r>
              <w:rPr>
                <w:rFonts w:hint="eastAsia" w:ascii="DejaVu Serif" w:hAnsi="DejaVu Serif" w:cs="DejaVu Serif"/>
                <w:b/>
                <w:color w:val="000000"/>
                <w:lang w:val="en-US"/>
              </w:rPr>
            </w:r>
            <w:r>
              <w:rPr>
                <w:rFonts w:hint="eastAsia" w:ascii="DejaVu Serif" w:hAnsi="DejaVu Serif" w:cs="DejaVu Serif"/>
                <w:b/>
                <w:color w:val="000000"/>
                <w:lang w:val="en-US"/>
              </w:rPr>
            </w:r>
          </w:p>
        </w:tc>
      </w:tr>
    </w:tbl>
    <w:p>
      <w:pPr>
        <w:pBdr/>
        <w:spacing/>
        <w:ind/>
        <w:rPr>
          <w:rFonts w:hint="eastAsia" w:ascii="DejaVu Serif" w:hAnsi="DejaVu Serif" w:cs="DejaVu Serif"/>
          <w:lang w:val="en-US"/>
        </w:rPr>
      </w:pPr>
      <w:r>
        <w:rPr>
          <w:rFonts w:ascii="DejaVu Serif" w:hAnsi="DejaVu Serif" w:eastAsia="DejaVu Serif" w:cs="DejaVu Serif"/>
          <w:lang w:val="en-US"/>
        </w:rPr>
        <w:br w:type="page" w:clear="all"/>
      </w:r>
      <w:r>
        <w:rPr>
          <w:rFonts w:hint="eastAsia" w:ascii="DejaVu Serif" w:hAnsi="DejaVu Serif" w:cs="DejaVu Serif"/>
          <w:lang w:val="en-US"/>
        </w:rPr>
      </w:r>
      <w:r>
        <w:rPr>
          <w:rFonts w:hint="eastAsia" w:ascii="DejaVu Serif" w:hAnsi="DejaVu Serif" w:cs="DejaVu Serif"/>
          <w:lang w:val="en-US"/>
        </w:rPr>
      </w:r>
    </w:p>
    <w:p>
      <w:pPr>
        <w:pStyle w:val="1240"/>
        <w:pBdr/>
        <w:spacing w:line="240" w:lineRule="auto"/>
        <w:ind/>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415"/>
        <w:gridCol w:w="1841"/>
        <w:gridCol w:w="1982"/>
        <w:gridCol w:w="3820"/>
      </w:tblGrid>
      <w:tr>
        <w:trPr>
          <w:trHeight w:val="389"/>
        </w:trPr>
        <w:tc>
          <w:tcPr>
            <w:gridSpan w:val="4"/>
            <w:shd w:val="clear" w:color="ffffff" w:fill="ffffff"/>
            <w:tcBorders>
              <w:top w:val="single" w:color="c0c0c0" w:sz="4" w:space="0"/>
              <w:left w:val="single" w:color="c0c0c0" w:sz="4" w:space="0"/>
              <w:bottom w:val="single" w:color="000000" w:sz="4" w:space="0"/>
              <w:right w:val="single" w:color="c0c0c0" w:sz="4" w:space="0"/>
            </w:tcBorders>
            <w:tcW w:w="9068" w:type="dxa"/>
            <w:vAlign w:val="center"/>
            <w:vMerge w:val="restart"/>
            <w:textDirection w:val="lrTb"/>
            <w:noWrap w:val="false"/>
          </w:tcPr>
          <w:p>
            <w:pPr>
              <w:pStyle w:val="1284"/>
              <w:pBdr/>
              <w:spacing/>
              <w:ind/>
              <w:rPr>
                <w:rFonts w:ascii="DejaVu Serif" w:hAnsi="DejaVu Serif" w:cs="DejaVu Serif"/>
                <w:lang w:val="en-US"/>
              </w:rPr>
            </w:pPr>
            <w:r>
              <w:rPr>
                <w:rFonts w:ascii="DejaVu Serif" w:hAnsi="DejaVu Serif" w:eastAsia="DejaVu Serif" w:cs="DejaVu Serif"/>
                <w:lang w:val="en-US"/>
              </w:rPr>
              <w:t xml:space="preserve">Tab 5-10. Outer#93 – </w:t>
            </w:r>
            <w:r>
              <w:rPr>
                <w:rFonts w:ascii="DejaVu Serif" w:hAnsi="DejaVu Serif" w:eastAsia="DejaVu Serif" w:cs="DejaVu Serif"/>
                <w:lang w:val="en-US"/>
              </w:rPr>
              <w:t xml:space="preserve">slopeX</w:t>
            </w:r>
            <w:r>
              <w:rPr>
                <w:rFonts w:ascii="DejaVu Serif" w:hAnsi="DejaVu Serif" w:eastAsia="DejaVu Serif" w:cs="DejaVu Serif"/>
                <w:lang w:val="en-US"/>
              </w:rPr>
              <w:t xml:space="preserve"> deviation from the ideal parabola</w:t>
            </w:r>
            <w:r>
              <w:rPr>
                <w:rFonts w:ascii="DejaVu Serif" w:hAnsi="DejaVu Serif" w:cs="DejaVu Serif"/>
                <w:lang w:val="en-US"/>
              </w:rPr>
            </w:r>
            <w:r>
              <w:rPr>
                <w:rFonts w:ascii="DejaVu Serif" w:hAnsi="DejaVu Serif" w:cs="DejaVu Serif"/>
                <w:lang w:val="en-US"/>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843"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Mean</w:t>
            </w:r>
            <w:r>
              <w:rPr>
                <w:rFonts w:ascii="DejaVu Serif" w:hAnsi="DejaVu Serif" w:cs="DejaVu Serif"/>
                <w:lang w:val="en-US"/>
              </w:rPr>
            </w:r>
            <w:r>
              <w:rPr>
                <w:rFonts w:ascii="DejaVu Serif" w:hAnsi="DejaVu Serif" w:cs="DejaVu Serif"/>
                <w:lang w:val="en-US"/>
              </w:rPr>
            </w:r>
          </w:p>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(mrad)</w:t>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Style w:val="1284"/>
              <w:pBdr/>
              <w:spacing/>
              <w:ind w:left="0"/>
              <w:jc w:val="center"/>
              <w:rPr>
                <w:rFonts w:ascii="DejaVu Serif" w:hAnsi="DejaVu Serif" w:cs="DejaVu Serif"/>
                <w:lang w:val="en-US"/>
              </w:rPr>
            </w:pPr>
            <w:r>
              <w:rPr>
                <w:rFonts w:ascii="DejaVu Serif" w:hAnsi="DejaVu Serif" w:eastAsia="DejaVu Serif" w:cs="DejaVu Serif"/>
                <w:lang w:val="en-US"/>
              </w:rPr>
              <w:t xml:space="preserve">RMS</w:t>
            </w:r>
            <w:r>
              <w:rPr>
                <w:rFonts w:ascii="DejaVu Serif" w:hAnsi="DejaVu Serif" w:cs="DejaVu Serif"/>
                <w:lang w:val="en-US"/>
              </w:rPr>
            </w:r>
            <w:r>
              <w:rPr>
                <w:rFonts w:ascii="DejaVu Serif" w:hAnsi="DejaVu Serif" w:cs="DejaVu Serif"/>
                <w:lang w:val="en-US"/>
              </w:rPr>
            </w:r>
          </w:p>
          <w:p>
            <w:pPr>
              <w:pStyle w:val="1284"/>
              <w:pBdr/>
              <w:spacing/>
              <w:ind w:left="0"/>
              <w:jc w:val="center"/>
              <w:rPr>
                <w:rFonts w:ascii="DejaVu Serif" w:hAnsi="DejaVu Serif" w:cs="DejaVu Serif"/>
                <w:lang w:val="en-US"/>
              </w:rPr>
            </w:pPr>
            <w:r>
              <w:rPr>
                <w:rFonts w:ascii="DejaVu Serif" w:hAnsi="DejaVu Serif" w:eastAsia="DejaVu Serif" w:cs="DejaVu Serif"/>
                <w:lang w:val="en-US"/>
              </w:rPr>
              <w:t xml:space="preserve">(mrad)</w:t>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Peak-Valley</w:t>
            </w:r>
            <w:r>
              <w:rPr>
                <w:rFonts w:ascii="DejaVu Serif" w:hAnsi="DejaVu Serif" w:cs="DejaVu Serif"/>
                <w:lang w:val="en-US"/>
              </w:rPr>
            </w:r>
            <w:r>
              <w:rPr>
                <w:rFonts w:ascii="DejaVu Serif" w:hAnsi="DejaVu Serif" w:cs="DejaVu Serif"/>
                <w:lang w:val="en-US"/>
              </w:rPr>
            </w:r>
          </w:p>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(mrad)</w:t>
            </w:r>
            <w:r>
              <w:rPr>
                <w:rFonts w:ascii="DejaVu Serif" w:hAnsi="DejaVu Serif" w:cs="DejaVu Serif"/>
                <w:lang w:val="en-US"/>
              </w:rPr>
            </w:r>
            <w:r>
              <w:rPr>
                <w:rFonts w:ascii="DejaVu Serif" w:hAnsi="DejaVu Serif" w:cs="DejaVu Serif"/>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rPr>
            </w:pPr>
            <w:r>
              <w:rPr>
                <w:rFonts w:ascii="DejaVu Serif" w:hAnsi="DejaVu Serif" w:eastAsia="DejaVu Serif" w:cs="DejaVu Serif"/>
                <w:sz w:val="22"/>
                <w:szCs w:val="22"/>
                <w:lang w:val="en-US"/>
              </w:rPr>
              <w:t xml:space="preserve">ENEA</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rPr>
            </w:pPr>
            <w:r>
              <w:rPr>
                <w:rFonts w:ascii="DejaVu Serif" w:hAnsi="DejaVu Serif" w:eastAsia="DejaVu Serif" w:cs="DejaVu Serif"/>
                <w:sz w:val="22"/>
                <w:szCs w:val="22"/>
                <w:lang w:val="en-US"/>
              </w:rPr>
              <w:t xml:space="preserve">-0.58</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rPr>
            </w:pPr>
            <w:r>
              <w:rPr>
                <w:rFonts w:ascii="DejaVu Serif" w:hAnsi="DejaVu Serif" w:eastAsia="DejaVu Serif" w:cs="DejaVu Serif"/>
                <w:sz w:val="22"/>
                <w:szCs w:val="22"/>
                <w:lang w:val="en-US"/>
              </w:rPr>
              <w:t xml:space="preserve">1.63</w:t>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b/>
                <w:bCs/>
              </w:rPr>
            </w:pPr>
            <w:r>
              <w:rPr>
                <w:rFonts w:ascii="DejaVu Serif" w:hAnsi="DejaVu Serif" w:eastAsia="DejaVu Serif" w:cs="DejaVu Serif"/>
                <w:b w:val="0"/>
                <w:bCs w:val="0"/>
                <w:sz w:val="22"/>
                <w:szCs w:val="22"/>
                <w:lang w:val="en-US"/>
              </w:rPr>
              <w:t xml:space="preserve">9.34</w:t>
            </w:r>
            <w:r>
              <w:rPr>
                <w:rFonts w:hint="eastAsia" w:ascii="DejaVu Serif" w:hAnsi="DejaVu Serif" w:cs="DejaVu Serif"/>
                <w:b w:val="0"/>
                <w:bCs w:val="0"/>
                <w:sz w:val="22"/>
                <w:szCs w:val="22"/>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rPr>
            </w:pPr>
            <w:r>
              <w:rPr>
                <w:rFonts w:ascii="DejaVu Serif" w:hAnsi="DejaVu Serif" w:eastAsia="DejaVu Serif" w:cs="DejaVu Serif"/>
                <w:sz w:val="22"/>
                <w:szCs w:val="22"/>
                <w:lang w:val="en-US"/>
              </w:rPr>
              <w:t xml:space="preserve">F-ISE</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rPr>
            </w:pPr>
            <w:r>
              <w:rPr>
                <w:rFonts w:ascii="DejaVu Serif" w:hAnsi="DejaVu Serif" w:eastAsia="DejaVu Serif" w:cs="DejaVu Serif"/>
                <w:sz w:val="22"/>
                <w:szCs w:val="22"/>
                <w:lang w:val="en-US"/>
              </w:rPr>
              <w:t xml:space="preserve">-0.53</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bCs/>
                <w:i w:val="0"/>
                <w:iCs w:val="0"/>
                <w:u w:val="none"/>
              </w:rPr>
            </w:pPr>
            <w:r>
              <w:rPr>
                <w:rFonts w:ascii="DejaVu Serif" w:hAnsi="DejaVu Serif" w:eastAsia="DejaVu Serif" w:cs="DejaVu Serif"/>
                <w:b/>
                <w:bCs/>
                <w:i w:val="0"/>
                <w:iCs w:val="0"/>
                <w:sz w:val="22"/>
                <w:szCs w:val="22"/>
                <w:u w:val="none"/>
                <w:lang w:val="en-US"/>
              </w:rPr>
              <w:t xml:space="preserve">1.65</w:t>
            </w:r>
            <w:r>
              <w:rPr>
                <w:rFonts w:hint="eastAsia" w:ascii="DejaVu Serif" w:hAnsi="DejaVu Serif" w:cs="DejaVu Serif"/>
                <w:b/>
                <w:bCs/>
                <w:i w:val="0"/>
                <w:iCs w:val="0"/>
                <w:sz w:val="22"/>
                <w:szCs w:val="22"/>
                <w:u w:val="none"/>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rPr>
            </w:pPr>
            <w:r>
              <w:rPr>
                <w:rFonts w:ascii="DejaVu Serif" w:hAnsi="DejaVu Serif" w:eastAsia="DejaVu Serif" w:cs="DejaVu Serif"/>
                <w:b/>
                <w:bCs/>
                <w:sz w:val="22"/>
                <w:szCs w:val="22"/>
                <w:lang w:val="en-US"/>
              </w:rPr>
              <w:t xml:space="preserve">9.57</w:t>
            </w:r>
            <w:r>
              <w:rPr>
                <w:rFonts w:hint="eastAsia" w:ascii="DejaVu Serif" w:hAnsi="DejaVu Serif" w:cs="DejaVu Serif"/>
                <w:b/>
                <w:bCs/>
                <w:sz w:val="22"/>
                <w:szCs w:val="22"/>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rPr>
            </w:pPr>
            <w:r>
              <w:rPr>
                <w:rFonts w:ascii="DejaVu Serif" w:hAnsi="DejaVu Serif" w:eastAsia="DejaVu Serif" w:cs="DejaVu Serif"/>
                <w:sz w:val="22"/>
                <w:szCs w:val="22"/>
                <w:lang w:val="en-US"/>
              </w:rPr>
              <w:t xml:space="preserve">DLR</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rPr>
            </w:pPr>
            <w:r>
              <w:rPr>
                <w:rFonts w:ascii="DejaVu Serif" w:hAnsi="DejaVu Serif" w:eastAsia="DejaVu Serif" w:cs="DejaVu Serif"/>
                <w:sz w:val="22"/>
                <w:szCs w:val="22"/>
                <w:lang w:val="en-US"/>
              </w:rPr>
              <w:t xml:space="preserve">-0.62</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i/>
                <w:iCs/>
                <w:u w:val="single"/>
              </w:rPr>
            </w:pPr>
            <w:r>
              <w:rPr>
                <w:rFonts w:ascii="DejaVu Serif" w:hAnsi="DejaVu Serif" w:eastAsia="DejaVu Serif" w:cs="DejaVu Serif"/>
                <w:i w:val="0"/>
                <w:iCs w:val="0"/>
                <w:sz w:val="22"/>
                <w:szCs w:val="22"/>
                <w:u w:val="none"/>
                <w:lang w:val="en-US"/>
              </w:rPr>
              <w:t xml:space="preserve">1.58</w:t>
            </w:r>
            <w:r>
              <w:rPr>
                <w:rFonts w:hint="eastAsia" w:ascii="DejaVu Serif" w:hAnsi="DejaVu Serif" w:cs="DejaVu Serif"/>
                <w:i w:val="0"/>
                <w:iCs w:val="0"/>
                <w:sz w:val="22"/>
                <w:szCs w:val="22"/>
                <w:u w:val="none"/>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rPr>
            </w:pPr>
            <w:r>
              <w:rPr>
                <w:rFonts w:ascii="DejaVu Serif" w:hAnsi="DejaVu Serif" w:eastAsia="DejaVu Serif" w:cs="DejaVu Serif"/>
                <w:i w:val="0"/>
                <w:iCs w:val="0"/>
                <w:sz w:val="22"/>
                <w:szCs w:val="22"/>
                <w:u w:val="single"/>
                <w:lang w:val="en-US"/>
              </w:rPr>
              <w:t xml:space="preserve">8.34</w:t>
            </w:r>
            <w:r>
              <w:rPr>
                <w:rFonts w:hint="eastAsia" w:ascii="DejaVu Serif" w:hAnsi="DejaVu Serif" w:cs="DejaVu Serif"/>
                <w:i w:val="0"/>
                <w:iCs w:val="0"/>
                <w:sz w:val="22"/>
                <w:szCs w:val="22"/>
                <w:u w:val="single"/>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rPr>
            </w:pPr>
            <w:r>
              <w:rPr>
                <w:rFonts w:ascii="DejaVu Serif" w:hAnsi="DejaVu Serif" w:eastAsia="DejaVu Serif" w:cs="DejaVu Serif"/>
                <w:sz w:val="22"/>
                <w:szCs w:val="22"/>
                <w:lang w:val="en-US"/>
              </w:rPr>
              <w:t xml:space="preserve">SANDIA</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rPr>
            </w:pPr>
            <w:r>
              <w:rPr>
                <w:rFonts w:ascii="DejaVu Serif" w:hAnsi="DejaVu Serif" w:eastAsia="DejaVu Serif" w:cs="DejaVu Serif"/>
                <w:sz w:val="22"/>
                <w:szCs w:val="22"/>
                <w:lang w:val="en-US"/>
              </w:rPr>
              <w:t xml:space="preserve">-0.01</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b/>
                <w:bCs/>
              </w:rPr>
            </w:pPr>
            <w:r>
              <w:rPr>
                <w:rFonts w:ascii="DejaVu Serif" w:hAnsi="DejaVu Serif" w:eastAsia="DejaVu Serif" w:cs="DejaVu Serif"/>
                <w:b w:val="0"/>
                <w:bCs w:val="0"/>
                <w:sz w:val="22"/>
                <w:szCs w:val="22"/>
                <w:lang w:val="en-US"/>
              </w:rPr>
              <w:t xml:space="preserve">1.43</w:t>
            </w:r>
            <w:r>
              <w:rPr>
                <w:rFonts w:hint="eastAsia" w:ascii="DejaVu Serif" w:hAnsi="DejaVu Serif" w:cs="DejaVu Serif"/>
                <w:b w:val="0"/>
                <w:bCs w:val="0"/>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bCs/>
                <w:i w:val="0"/>
                <w:iCs w:val="0"/>
                <w:u w:val="none"/>
              </w:rPr>
            </w:pPr>
            <w:r>
              <w:rPr>
                <w:rFonts w:ascii="DejaVu Serif" w:hAnsi="DejaVu Serif" w:eastAsia="DejaVu Serif" w:cs="DejaVu Serif"/>
                <w:i w:val="0"/>
                <w:iCs w:val="0"/>
                <w:sz w:val="22"/>
                <w:szCs w:val="22"/>
                <w:u w:val="none"/>
                <w:lang w:val="en-US"/>
              </w:rPr>
              <w:t xml:space="preserve">8.13</w:t>
            </w:r>
            <w:r>
              <w:rPr>
                <w:rFonts w:hint="eastAsia" w:ascii="DejaVu Serif" w:hAnsi="DejaVu Serif" w:cs="DejaVu Serif"/>
                <w:bCs/>
                <w:i w:val="0"/>
                <w:iCs w:val="0"/>
                <w:sz w:val="22"/>
                <w:szCs w:val="22"/>
                <w:u w:val="none"/>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vMerge w:val="restart"/>
            <w:textDirection w:val="lrTb"/>
            <w:noWrap w:val="false"/>
          </w:tcPr>
          <w:p>
            <w:pPr>
              <w:pBdr/>
              <w:spacing w:after="60" w:before="60" w:line="240" w:lineRule="auto"/>
              <w:ind w:right="57" w:left="57"/>
              <w:rPr>
                <w:rFonts w:ascii="DejaVu Serif" w:hAnsi="DejaVu Serif" w:eastAsia="DejaVu Serif" w:cs="DejaVu Serif"/>
                <w:sz w:val="22"/>
                <w:szCs w:val="22"/>
              </w:rPr>
            </w:pPr>
            <w:r>
              <w:rPr>
                <w:rFonts w:ascii="DejaVu Serif" w:hAnsi="DejaVu Serif" w:eastAsia="DejaVu Serif" w:cs="DejaVu Serif"/>
                <w:sz w:val="22"/>
                <w:szCs w:val="22"/>
                <w:lang w:val="en-US"/>
              </w:rPr>
              <w:t xml:space="preserve">NREL</w:t>
            </w:r>
            <w:r>
              <w:rPr>
                <w:rFonts w:ascii="DejaVu Serif" w:hAnsi="DejaVu Serif" w:eastAsia="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vMerge w:val="restart"/>
            <w:textDirection w:val="lrTb"/>
            <w:noWrap w:val="false"/>
          </w:tcPr>
          <w:p>
            <w:pPr>
              <w:pBdr/>
              <w:spacing/>
              <w:ind/>
              <w:jc w:val="center"/>
              <w:rPr>
                <w:rFonts w:ascii="DejaVu Serif" w:hAnsi="DejaVu Serif" w:eastAsia="DejaVu Serif" w:cs="DejaVu Serif"/>
                <w:sz w:val="22"/>
                <w:szCs w:val="22"/>
              </w:rPr>
            </w:pPr>
            <w:r>
              <w:rPr>
                <w:rFonts w:ascii="DejaVu Serif" w:hAnsi="DejaVu Serif" w:eastAsia="DejaVu Serif" w:cs="DejaVu Serif"/>
                <w:sz w:val="22"/>
                <w:szCs w:val="22"/>
                <w:lang w:val="en-US"/>
              </w:rPr>
              <w:t xml:space="preserve">-0.02</w:t>
            </w:r>
            <w:r>
              <w:rPr>
                <w:rFonts w:ascii="DejaVu Serif" w:hAnsi="DejaVu Serif" w:eastAsia="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vMerge w:val="restart"/>
            <w:textDirection w:val="lrTb"/>
            <w:noWrap w:val="false"/>
          </w:tcPr>
          <w:p>
            <w:pPr>
              <w:pBdr/>
              <w:spacing/>
              <w:ind/>
              <w:jc w:val="center"/>
              <w:rPr>
                <w:rFonts w:ascii="DejaVu Serif" w:hAnsi="DejaVu Serif" w:eastAsia="DejaVu Serif" w:cs="DejaVu Serif"/>
                <w:b w:val="0"/>
                <w:bCs/>
                <w:i/>
                <w:sz w:val="22"/>
                <w:szCs w:val="22"/>
                <w:u w:val="single"/>
              </w:rPr>
            </w:pPr>
            <w:r>
              <w:rPr>
                <w:rFonts w:ascii="DejaVu Serif" w:hAnsi="DejaVu Serif" w:eastAsia="DejaVu Serif" w:cs="DejaVu Serif"/>
                <w:b w:val="0"/>
                <w:bCs w:val="0"/>
                <w:i/>
                <w:iCs/>
                <w:sz w:val="22"/>
                <w:szCs w:val="22"/>
                <w:u w:val="single"/>
                <w:lang w:val="en-US"/>
              </w:rPr>
              <w:t xml:space="preserve">1.21</w:t>
            </w:r>
            <w:r>
              <w:rPr>
                <w:rFonts w:ascii="DejaVu Serif" w:hAnsi="DejaVu Serif" w:eastAsia="DejaVu Serif" w:cs="DejaVu Serif"/>
                <w:b w:val="0"/>
                <w:bCs w:val="0"/>
                <w:i/>
                <w:iCs/>
                <w:sz w:val="22"/>
                <w:szCs w:val="22"/>
                <w:u w:val="single"/>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vMerge w:val="restart"/>
            <w:textDirection w:val="lrTb"/>
            <w:noWrap w:val="false"/>
          </w:tcPr>
          <w:p>
            <w:pPr>
              <w:pBdr/>
              <w:spacing/>
              <w:ind/>
              <w:jc w:val="center"/>
              <w:rPr>
                <w:rFonts w:ascii="DejaVu Serif" w:hAnsi="DejaVu Serif" w:eastAsia="DejaVu Serif" w:cs="DejaVu Serif"/>
                <w:bCs/>
                <w:i/>
                <w:iCs w:val="0"/>
                <w:sz w:val="22"/>
                <w:szCs w:val="22"/>
                <w:u w:val="single"/>
              </w:rPr>
            </w:pPr>
            <w:r>
              <w:rPr>
                <w:rFonts w:ascii="DejaVu Serif" w:hAnsi="DejaVu Serif" w:eastAsia="DejaVu Serif" w:cs="DejaVu Serif"/>
                <w:i/>
                <w:iCs/>
                <w:sz w:val="22"/>
                <w:szCs w:val="22"/>
                <w:u w:val="single"/>
                <w:lang w:val="en-US"/>
              </w:rPr>
              <w:t xml:space="preserve">7.5</w:t>
            </w:r>
            <w:r>
              <w:rPr>
                <w:rFonts w:ascii="DejaVu Serif" w:hAnsi="DejaVu Serif" w:eastAsia="DejaVu Serif" w:cs="DejaVu Serif"/>
                <w:i/>
                <w:iCs/>
                <w:sz w:val="22"/>
                <w:szCs w:val="22"/>
                <w:u w:val="single"/>
                <w:lang w:val="en-US"/>
              </w:rPr>
              <w:t xml:space="preserve">1</w:t>
            </w:r>
            <w:r>
              <w:rPr>
                <w:rFonts w:ascii="DejaVu Serif" w:hAnsi="DejaVu Serif" w:eastAsia="DejaVu Serif" w:cs="DejaVu Serif"/>
                <w:i/>
                <w:iCs/>
                <w:sz w:val="22"/>
                <w:szCs w:val="22"/>
                <w:u w:val="single"/>
                <w:lang w:val="en-US"/>
              </w:rPr>
            </w:r>
          </w:p>
        </w:tc>
      </w:tr>
    </w:tbl>
    <w:p>
      <w:pPr>
        <w:pStyle w:val="1240"/>
        <w:pBdr/>
        <w:spacing w:line="240" w:lineRule="auto"/>
        <w:ind/>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tbl>
      <w:tblPr>
        <w:tblW w:w="0" w:type="auto"/>
        <w:tblBorders/>
        <w:tblLook w:val="04A0" w:firstRow="1" w:lastRow="0" w:firstColumn="1" w:lastColumn="0" w:noHBand="0" w:noVBand="1"/>
      </w:tblPr>
      <w:tblGrid>
        <w:gridCol w:w="9068"/>
      </w:tblGrid>
      <w:tr>
        <w:trPr/>
        <w:tc>
          <w:tcPr>
            <w:shd w:val="clear" w:color="ffffff" w:fill="ffffff"/>
            <w:tcBorders/>
            <w:tcW w:w="9068" w:type="dxa"/>
            <w:vAlign w:val="center"/>
            <w:textDirection w:val="lrTb"/>
            <w:noWrap w:val="false"/>
          </w:tcPr>
          <w:p>
            <w:pPr>
              <w:pStyle w:val="1240"/>
              <w:pBdr/>
              <w:spacing/>
              <w:ind/>
              <w:jc w:val="center"/>
              <w:rPr>
                <w:rFonts w:ascii="DejaVu Serif" w:hAnsi="DejaVu Serif" w:cs="DejaVu Serif"/>
                <w:lang w:val="en-US"/>
              </w:rPr>
            </w:pPr>
            <w:r>
              <w:rPr>
                <w:lang w:val="en-US"/>
              </w:rPr>
            </w:r>
            <w:r>
              <mc:AlternateContent>
                <mc:Choice Requires="wpg">
                  <w:drawing>
                    <wp:inline xmlns:wp="http://schemas.openxmlformats.org/drawingml/2006/wordprocessingDrawing" distT="0" distB="0" distL="0" distR="0">
                      <wp:extent cx="5661365" cy="2611893"/>
                      <wp:effectExtent l="0" t="0" r="0" b="0"/>
                      <wp:docPr id="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47940" name=""/>
                              <pic:cNvPicPr>
                                <a:picLocks noChangeAspect="1"/>
                              </pic:cNvPicPr>
                              <pic:nvPr/>
                            </pic:nvPicPr>
                            <pic:blipFill>
                              <a:blip r:embed="rId58"/>
                              <a:stretch/>
                            </pic:blipFill>
                            <pic:spPr bwMode="auto">
                              <a:xfrm flipH="0" flipV="0">
                                <a:off x="0" y="0"/>
                                <a:ext cx="5661364" cy="261189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 o:spid="_x0000_s62" type="#_x0000_t75" style="width:445.78pt;height:205.66pt;mso-wrap-distance-left:0.00pt;mso-wrap-distance-top:0.00pt;mso-wrap-distance-right:0.00pt;mso-wrap-distance-bottom:0.00pt;z-index:1;" stroked="false">
                      <v:imagedata r:id="rId58" o:title=""/>
                      <o:lock v:ext="edit" rotation="t"/>
                    </v:shape>
                  </w:pict>
                </mc:Fallback>
              </mc:AlternateContent>
            </w:r>
            <w:r>
              <mc:AlternateContent>
                <mc:Choice Requires="wpg">
                  <w:drawing>
                    <wp:inline xmlns:wp="http://schemas.openxmlformats.org/drawingml/2006/wordprocessingDrawing" distT="0" distB="0" distL="0" distR="0">
                      <wp:extent cx="3113640" cy="1404392"/>
                      <wp:effectExtent l="0" t="0" r="0" b="0"/>
                      <wp:docPr id="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08103" name=""/>
                              <pic:cNvPicPr>
                                <a:picLocks noChangeAspect="1"/>
                              </pic:cNvPicPr>
                              <pic:nvPr/>
                            </pic:nvPicPr>
                            <pic:blipFill>
                              <a:blip r:embed="rId59"/>
                              <a:stretch/>
                            </pic:blipFill>
                            <pic:spPr bwMode="auto">
                              <a:xfrm flipH="0" flipV="0">
                                <a:off x="0" y="0"/>
                                <a:ext cx="3113640" cy="140439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 o:spid="_x0000_s63" type="#_x0000_t75" style="width:245.17pt;height:110.58pt;mso-wrap-distance-left:0.00pt;mso-wrap-distance-top:0.00pt;mso-wrap-distance-right:0.00pt;mso-wrap-distance-bottom:0.00pt;z-index:1;" stroked="false">
                      <v:imagedata r:id="rId59" o:title=""/>
                      <o:lock v:ext="edit" rotation="t"/>
                    </v:shape>
                  </w:pict>
                </mc:Fallback>
              </mc:AlternateContent>
            </w:r>
            <w:r/>
            <w:r>
              <w:rPr>
                <w:lang w:val="en-US"/>
              </w:rPr>
            </w:r>
            <w:r/>
            <w:r>
              <w:rPr>
                <w:rFonts w:ascii="DejaVu Serif" w:hAnsi="DejaVu Serif" w:cs="DejaVu Serif"/>
                <w:lang w:val="en-US"/>
              </w:rPr>
            </w:r>
            <w:r>
              <w:rPr>
                <w:rFonts w:ascii="DejaVu Serif" w:hAnsi="DejaVu Serif" w:cs="DejaVu Serif"/>
                <w:lang w:val="en-US"/>
              </w:rPr>
            </w:r>
          </w:p>
        </w:tc>
      </w:tr>
      <w:tr>
        <w:trPr/>
        <w:tc>
          <w:tcPr>
            <w:shd w:val="clear" w:color="ffffff" w:fill="ffffff"/>
            <w:tcBorders/>
            <w:tcW w:w="9068" w:type="dxa"/>
            <w:textDirection w:val="lrTb"/>
            <w:noWrap w:val="false"/>
          </w:tcPr>
          <w:p>
            <w:pPr>
              <w:pBdr>
                <w:top w:val="none" w:color="000000" w:sz="4" w:space="0"/>
                <w:left w:val="none" w:color="000000" w:sz="4" w:space="0"/>
                <w:bottom w:val="none" w:color="000000" w:sz="4" w:space="0"/>
                <w:right w:val="none" w:color="000000" w:sz="4" w:space="0"/>
              </w:pBdr>
              <w:spacing w:line="276" w:lineRule="atLeast"/>
              <w:ind/>
              <w:jc w:val="both"/>
              <w:rPr>
                <w:rFonts w:hint="eastAsia" w:ascii="DejaVu Serif" w:hAnsi="DejaVu Serif" w:cs="DejaVu Serif"/>
                <w:b/>
                <w:color w:val="000000"/>
                <w:lang w:val="en-US"/>
              </w:rPr>
            </w:pPr>
            <w:r>
              <w:rPr>
                <w:rFonts w:ascii="DejaVu Serif" w:hAnsi="DejaVu Serif" w:eastAsia="DejaVu Serif" w:cs="DejaVu Serif"/>
                <w:b/>
                <w:bCs/>
                <w:sz w:val="22"/>
                <w:szCs w:val="22"/>
                <w:lang w:val="en-US"/>
              </w:rPr>
              <w:t xml:space="preserve">Figure 5-5.</w:t>
            </w:r>
            <w:r>
              <w:rPr>
                <w:rFonts w:ascii="DejaVu Serif" w:hAnsi="DejaVu Serif" w:eastAsia="DejaVu Serif" w:cs="DejaVu Serif"/>
                <w:sz w:val="22"/>
                <w:szCs w:val="22"/>
                <w:lang w:val="en-US"/>
              </w:rPr>
              <w:t xml:space="preserve">  </w:t>
            </w:r>
            <w:r>
              <w:rPr>
                <w:rFonts w:ascii="DejaVu Serif" w:hAnsi="DejaVu Serif" w:eastAsia="DejaVu Serif" w:cs="DejaVu Serif"/>
                <w:b/>
                <w:bCs/>
                <w:color w:val="000000"/>
                <w:sz w:val="22"/>
                <w:szCs w:val="22"/>
                <w:lang w:val="en-US"/>
              </w:rPr>
              <w:t xml:space="preserve">2D-contour maps and plots of the section P1-P3 and P2-P4 of </w:t>
            </w:r>
            <w:r>
              <w:rPr>
                <w:rFonts w:ascii="DejaVu Serif" w:hAnsi="DejaVu Serif" w:eastAsia="DejaVu Serif" w:cs="DejaVu Serif"/>
                <w:b/>
                <w:bCs/>
                <w:color w:val="000000"/>
                <w:sz w:val="22"/>
                <w:szCs w:val="22"/>
                <w:lang w:val="en-US"/>
              </w:rPr>
              <w:t xml:space="preserve">slopeX</w:t>
            </w:r>
            <w:r>
              <w:rPr>
                <w:rFonts w:ascii="DejaVu Serif" w:hAnsi="DejaVu Serif" w:eastAsia="DejaVu Serif" w:cs="DejaVu Serif"/>
                <w:b/>
                <w:bCs/>
                <w:color w:val="000000"/>
                <w:sz w:val="22"/>
                <w:szCs w:val="22"/>
                <w:lang w:val="en-US"/>
              </w:rPr>
              <w:t xml:space="preserve"> deviation from the ideal parabola for Outer#93.</w:t>
            </w:r>
            <w:r>
              <w:rPr>
                <w:rFonts w:hint="eastAsia" w:ascii="DejaVu Serif" w:hAnsi="DejaVu Serif" w:cs="DejaVu Serif"/>
                <w:b/>
                <w:color w:val="000000"/>
                <w:lang w:val="en-US"/>
              </w:rPr>
            </w:r>
            <w:r>
              <w:rPr>
                <w:rFonts w:hint="eastAsia" w:ascii="DejaVu Serif" w:hAnsi="DejaVu Serif" w:cs="DejaVu Serif"/>
                <w:b/>
                <w:color w:val="000000"/>
                <w:lang w:val="en-US"/>
              </w:rPr>
            </w:r>
          </w:p>
        </w:tc>
      </w:tr>
    </w:tbl>
    <w:p>
      <w:pPr>
        <w:pStyle w:val="1240"/>
        <w:pBdr/>
        <w:spacing/>
        <w:ind/>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p>
      <w:pPr>
        <w:pStyle w:val="1240"/>
        <w:pBdr/>
        <w:spacing/>
        <w:ind/>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p>
      <w:pPr>
        <w:pBdr/>
        <w:spacing/>
        <w:ind/>
        <w:rPr>
          <w:rFonts w:hint="eastAsia" w:ascii="DejaVu Serif" w:hAnsi="DejaVu Serif" w:cs="DejaVu Serif"/>
          <w:lang w:val="en-US"/>
        </w:rPr>
      </w:pPr>
      <w:r>
        <w:rPr>
          <w:rFonts w:ascii="DejaVu Serif" w:hAnsi="DejaVu Serif" w:eastAsia="DejaVu Serif" w:cs="DejaVu Serif"/>
          <w:lang w:val="en-US"/>
        </w:rPr>
        <w:br w:type="page" w:clear="all"/>
      </w:r>
      <w:r>
        <w:rPr>
          <w:rFonts w:hint="eastAsia" w:ascii="DejaVu Serif" w:hAnsi="DejaVu Serif" w:cs="DejaVu Serif"/>
          <w:lang w:val="en-US"/>
        </w:rPr>
      </w:r>
      <w:r>
        <w:rPr>
          <w:rFonts w:hint="eastAsia" w:ascii="DejaVu Serif" w:hAnsi="DejaVu Serif" w:cs="DejaVu Serif"/>
          <w:lang w:val="en-US"/>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415"/>
        <w:gridCol w:w="1841"/>
        <w:gridCol w:w="1982"/>
        <w:gridCol w:w="3820"/>
      </w:tblGrid>
      <w:tr>
        <w:trPr>
          <w:trHeight w:val="389"/>
        </w:trPr>
        <w:tc>
          <w:tcPr>
            <w:gridSpan w:val="4"/>
            <w:shd w:val="clear" w:color="ffffff" w:fill="ffffff"/>
            <w:tcBorders>
              <w:top w:val="single" w:color="c0c0c0" w:sz="4" w:space="0"/>
              <w:left w:val="single" w:color="c0c0c0" w:sz="4" w:space="0"/>
              <w:bottom w:val="single" w:color="000000" w:sz="4" w:space="0"/>
              <w:right w:val="single" w:color="c0c0c0" w:sz="4" w:space="0"/>
            </w:tcBorders>
            <w:tcW w:w="9068" w:type="dxa"/>
            <w:vAlign w:val="center"/>
            <w:vMerge w:val="restart"/>
            <w:textDirection w:val="lrTb"/>
            <w:noWrap w:val="false"/>
          </w:tcPr>
          <w:p>
            <w:pPr>
              <w:pStyle w:val="1284"/>
              <w:pBdr/>
              <w:spacing/>
              <w:ind/>
              <w:rPr>
                <w:rFonts w:ascii="DejaVu Serif" w:hAnsi="DejaVu Serif" w:cs="DejaVu Serif"/>
                <w:lang w:val="en-US"/>
              </w:rPr>
            </w:pPr>
            <w:r>
              <w:rPr>
                <w:rFonts w:ascii="DejaVu Serif" w:hAnsi="DejaVu Serif" w:eastAsia="DejaVu Serif" w:cs="DejaVu Serif"/>
                <w:lang w:val="en-US"/>
              </w:rPr>
              <w:t xml:space="preserve">Tab 5-11. Outer#93 – </w:t>
            </w:r>
            <w:r>
              <w:rPr>
                <w:rFonts w:ascii="DejaVu Serif" w:hAnsi="DejaVu Serif" w:eastAsia="DejaVu Serif" w:cs="DejaVu Serif"/>
                <w:lang w:val="en-US"/>
              </w:rPr>
              <w:t xml:space="preserve">slopeY</w:t>
            </w:r>
            <w:r>
              <w:rPr>
                <w:rFonts w:ascii="DejaVu Serif" w:hAnsi="DejaVu Serif" w:eastAsia="DejaVu Serif" w:cs="DejaVu Serif"/>
                <w:lang w:val="en-US"/>
              </w:rPr>
              <w:t xml:space="preserve"> deviation from the ideal parabola</w:t>
            </w:r>
            <w:r>
              <w:rPr>
                <w:rFonts w:ascii="DejaVu Serif" w:hAnsi="DejaVu Serif" w:cs="DejaVu Serif"/>
                <w:lang w:val="en-US"/>
              </w:rPr>
            </w:r>
            <w:r>
              <w:rPr>
                <w:rFonts w:ascii="DejaVu Serif" w:hAnsi="DejaVu Serif" w:cs="DejaVu Serif"/>
                <w:lang w:val="en-US"/>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843"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Mean</w:t>
            </w:r>
            <w:r>
              <w:rPr>
                <w:rFonts w:ascii="DejaVu Serif" w:hAnsi="DejaVu Serif" w:cs="DejaVu Serif"/>
                <w:lang w:val="en-US"/>
              </w:rPr>
            </w:r>
            <w:r>
              <w:rPr>
                <w:rFonts w:ascii="DejaVu Serif" w:hAnsi="DejaVu Serif" w:cs="DejaVu Serif"/>
                <w:lang w:val="en-US"/>
              </w:rPr>
            </w:r>
          </w:p>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(mrad)</w:t>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Style w:val="1284"/>
              <w:pBdr/>
              <w:spacing/>
              <w:ind w:left="0"/>
              <w:jc w:val="center"/>
              <w:rPr>
                <w:rFonts w:ascii="DejaVu Serif" w:hAnsi="DejaVu Serif" w:cs="DejaVu Serif"/>
                <w:lang w:val="en-US"/>
              </w:rPr>
            </w:pPr>
            <w:r>
              <w:rPr>
                <w:rFonts w:ascii="DejaVu Serif" w:hAnsi="DejaVu Serif" w:eastAsia="DejaVu Serif" w:cs="DejaVu Serif"/>
                <w:lang w:val="en-US"/>
              </w:rPr>
              <w:t xml:space="preserve">RMS</w:t>
            </w:r>
            <w:r>
              <w:rPr>
                <w:rFonts w:ascii="DejaVu Serif" w:hAnsi="DejaVu Serif" w:cs="DejaVu Serif"/>
                <w:lang w:val="en-US"/>
              </w:rPr>
            </w:r>
            <w:r>
              <w:rPr>
                <w:rFonts w:ascii="DejaVu Serif" w:hAnsi="DejaVu Serif" w:cs="DejaVu Serif"/>
                <w:lang w:val="en-US"/>
              </w:rPr>
            </w:r>
          </w:p>
          <w:p>
            <w:pPr>
              <w:pStyle w:val="1284"/>
              <w:pBdr/>
              <w:spacing/>
              <w:ind w:left="0"/>
              <w:jc w:val="center"/>
              <w:rPr>
                <w:rFonts w:ascii="DejaVu Serif" w:hAnsi="DejaVu Serif" w:cs="DejaVu Serif"/>
                <w:lang w:val="en-US"/>
              </w:rPr>
            </w:pPr>
            <w:r>
              <w:rPr>
                <w:rFonts w:ascii="DejaVu Serif" w:hAnsi="DejaVu Serif" w:eastAsia="DejaVu Serif" w:cs="DejaVu Serif"/>
                <w:lang w:val="en-US"/>
              </w:rPr>
              <w:t xml:space="preserve">(mrad)</w:t>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3824"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Peak-Valley</w:t>
            </w:r>
            <w:r>
              <w:rPr>
                <w:rFonts w:ascii="DejaVu Serif" w:hAnsi="DejaVu Serif" w:cs="DejaVu Serif"/>
                <w:lang w:val="en-US"/>
              </w:rPr>
            </w:r>
            <w:r>
              <w:rPr>
                <w:rFonts w:ascii="DejaVu Serif" w:hAnsi="DejaVu Serif" w:cs="DejaVu Serif"/>
                <w:lang w:val="en-US"/>
              </w:rPr>
            </w:r>
          </w:p>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(mrad)</w:t>
            </w:r>
            <w:r>
              <w:rPr>
                <w:rFonts w:ascii="DejaVu Serif" w:hAnsi="DejaVu Serif" w:cs="DejaVu Serif"/>
                <w:lang w:val="en-US"/>
              </w:rPr>
            </w:r>
            <w:r>
              <w:rPr>
                <w:rFonts w:ascii="DejaVu Serif" w:hAnsi="DejaVu Serif" w:cs="DejaVu Serif"/>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ENEA</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-0.28</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i w:val="0"/>
                <w:iCs w:val="0"/>
                <w:sz w:val="22"/>
                <w:szCs w:val="22"/>
                <w:u w:val="none"/>
              </w:rPr>
            </w:pPr>
            <w:r>
              <w:rPr>
                <w:rFonts w:ascii="DejaVu Serif" w:hAnsi="DejaVu Serif" w:eastAsia="DejaVu Serif" w:cs="DejaVu Serif"/>
                <w:i w:val="0"/>
                <w:iCs w:val="0"/>
                <w:sz w:val="22"/>
                <w:szCs w:val="22"/>
                <w:u w:val="none"/>
                <w:lang w:val="en-US"/>
              </w:rPr>
              <w:t xml:space="preserve">1.78</w:t>
            </w:r>
            <w:r>
              <w:rPr>
                <w:rFonts w:hint="eastAsia" w:ascii="DejaVu Serif" w:hAnsi="DejaVu Serif" w:cs="DejaVu Serif"/>
                <w:i w:val="0"/>
                <w:iCs w:val="0"/>
                <w:sz w:val="22"/>
                <w:szCs w:val="22"/>
                <w:u w:val="none"/>
              </w:rPr>
            </w:r>
          </w:p>
        </w:tc>
        <w:tc>
          <w:tcPr>
            <w:shd w:val="clear" w:color="ffffff" w:fill="ffffff"/>
            <w:tcBorders>
              <w:top w:val="single" w:color="000000" w:sz="4" w:space="0"/>
              <w:left w:val="single" w:color="c0c0c0" w:sz="4" w:space="0"/>
              <w:bottom w:val="single" w:color="000000" w:sz="4" w:space="0"/>
              <w:right w:val="single" w:color="c0c0c0" w:sz="4" w:space="0"/>
            </w:tcBorders>
            <w:tcW w:w="3824" w:type="dxa"/>
            <w:vAlign w:val="center"/>
            <w:textDirection w:val="lrTb"/>
            <w:noWrap w:val="false"/>
          </w:tcPr>
          <w:p>
            <w:pPr>
              <w:pBdr/>
              <w:spacing/>
              <w:ind/>
              <w:jc w:val="center"/>
              <w:rPr>
                <w:rFonts w:hint="eastAsia" w:ascii="DejaVu Serif" w:hAnsi="DejaVu Serif" w:cs="DejaVu Serif"/>
                <w:b/>
                <w:bCs/>
                <w:sz w:val="22"/>
                <w:szCs w:val="22"/>
              </w:rPr>
            </w:pPr>
            <w:r>
              <w:rPr>
                <w:rFonts w:ascii="DejaVu Serif" w:hAnsi="DejaVu Serif" w:eastAsia="DejaVu Serif" w:cs="DejaVu Serif"/>
                <w:b w:val="0"/>
                <w:bCs w:val="0"/>
                <w:sz w:val="22"/>
                <w:szCs w:val="22"/>
                <w:lang w:val="en-US"/>
              </w:rPr>
              <w:t xml:space="preserve">13.17</w:t>
            </w:r>
            <w:r>
              <w:rPr>
                <w:rFonts w:hint="eastAsia" w:ascii="DejaVu Serif" w:hAnsi="DejaVu Serif" w:cs="DejaVu Serif"/>
                <w:b w:val="0"/>
                <w:bCs w:val="0"/>
                <w:sz w:val="22"/>
                <w:szCs w:val="22"/>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F-ISE</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-0.28</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b/>
                <w:bCs/>
                <w:sz w:val="22"/>
                <w:szCs w:val="22"/>
              </w:rPr>
            </w:pPr>
            <w:r>
              <w:rPr>
                <w:rFonts w:ascii="DejaVu Serif" w:hAnsi="DejaVu Serif" w:eastAsia="DejaVu Serif" w:cs="DejaVu Serif"/>
                <w:b w:val="0"/>
                <w:bCs w:val="0"/>
                <w:sz w:val="22"/>
                <w:szCs w:val="22"/>
                <w:lang w:val="en-US"/>
              </w:rPr>
              <w:t xml:space="preserve">1.61</w:t>
            </w:r>
            <w:r>
              <w:rPr>
                <w:rFonts w:hint="eastAsia" w:ascii="DejaVu Serif" w:hAnsi="DejaVu Serif" w:cs="DejaVu Serif"/>
                <w:b w:val="0"/>
                <w:bCs w:val="0"/>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3824"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i/>
                <w:iCs/>
                <w:sz w:val="22"/>
                <w:szCs w:val="22"/>
                <w:u w:val="single"/>
                <w:lang w:val="en-US"/>
              </w:rPr>
              <w:t xml:space="preserve">13.02</w:t>
            </w:r>
            <w:r>
              <w:rPr>
                <w:rFonts w:hint="eastAsia" w:ascii="DejaVu Serif" w:hAnsi="DejaVu Serif" w:cs="DejaVu Serif"/>
                <w:i/>
                <w:iCs/>
                <w:sz w:val="22"/>
                <w:szCs w:val="22"/>
                <w:u w:val="single"/>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DLR</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-0.42</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b/>
                <w:bCs/>
                <w:sz w:val="22"/>
                <w:szCs w:val="22"/>
                <w:lang w:val="en-US"/>
              </w:rPr>
              <w:t xml:space="preserve">2.18</w:t>
            </w:r>
            <w:r>
              <w:rPr>
                <w:rFonts w:hint="eastAsia" w:ascii="DejaVu Serif" w:hAnsi="DejaVu Serif" w:cs="DejaVu Serif"/>
                <w:b/>
                <w:bCs/>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3824" w:type="dxa"/>
            <w:vAlign w:val="center"/>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15.72</w:t>
            </w:r>
            <w:r>
              <w:rPr>
                <w:rFonts w:hint="eastAsia" w:ascii="DejaVu Serif" w:hAnsi="DejaVu Serif" w:cs="DejaVu Serif"/>
                <w:sz w:val="22"/>
                <w:szCs w:val="22"/>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SANDIA</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-0.11</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i/>
                <w:iCs/>
                <w:sz w:val="22"/>
                <w:szCs w:val="22"/>
                <w:u w:val="single"/>
                <w:lang w:val="en-US"/>
              </w:rPr>
            </w:pPr>
            <w:r>
              <w:rPr>
                <w:rFonts w:ascii="DejaVu Serif" w:hAnsi="DejaVu Serif" w:eastAsia="DejaVu Serif" w:cs="DejaVu Serif"/>
                <w:i/>
                <w:iCs/>
                <w:sz w:val="22"/>
                <w:szCs w:val="22"/>
                <w:u w:val="single"/>
                <w:lang w:val="en-US"/>
              </w:rPr>
              <w:t xml:space="preserve">1.68</w:t>
            </w:r>
            <w:r>
              <w:rPr>
                <w:rFonts w:hint="eastAsia" w:ascii="DejaVu Serif" w:hAnsi="DejaVu Serif" w:cs="DejaVu Serif"/>
                <w:i/>
                <w:iCs/>
                <w:sz w:val="22"/>
                <w:szCs w:val="22"/>
                <w:u w:val="single"/>
                <w:lang w:val="en-US"/>
              </w:rPr>
            </w:r>
            <w:r>
              <w:rPr>
                <w:rFonts w:hint="eastAsia" w:ascii="DejaVu Serif" w:hAnsi="DejaVu Serif" w:cs="DejaVu Serif"/>
                <w:i/>
                <w:iCs/>
                <w:sz w:val="22"/>
                <w:szCs w:val="22"/>
                <w:u w:val="single"/>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3824" w:type="dxa"/>
            <w:vAlign w:val="center"/>
            <w:textDirection w:val="lrTb"/>
            <w:noWrap w:val="false"/>
          </w:tcPr>
          <w:p>
            <w:pPr>
              <w:pBdr/>
              <w:spacing/>
              <w:ind/>
              <w:jc w:val="center"/>
              <w:rPr>
                <w:rFonts w:hint="eastAsia" w:ascii="DejaVu Serif" w:hAnsi="DejaVu Serif" w:cs="DejaVu Serif"/>
                <w:i/>
                <w:iCs/>
                <w:sz w:val="22"/>
                <w:szCs w:val="22"/>
                <w:u w:val="single"/>
              </w:rPr>
            </w:pPr>
            <w:r>
              <w:rPr>
                <w:rFonts w:ascii="DejaVu Serif" w:hAnsi="DejaVu Serif" w:eastAsia="DejaVu Serif" w:cs="DejaVu Serif"/>
                <w:i w:val="0"/>
                <w:iCs w:val="0"/>
                <w:sz w:val="22"/>
                <w:szCs w:val="22"/>
                <w:u w:val="none"/>
                <w:lang w:val="en-US"/>
              </w:rPr>
              <w:t xml:space="preserve">15.57</w:t>
            </w:r>
            <w:r>
              <w:rPr>
                <w:rFonts w:hint="eastAsia" w:ascii="DejaVu Serif" w:hAnsi="DejaVu Serif" w:cs="DejaVu Serif"/>
                <w:i w:val="0"/>
                <w:iCs w:val="0"/>
                <w:sz w:val="22"/>
                <w:szCs w:val="22"/>
                <w:u w:val="none"/>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vMerge w:val="restart"/>
            <w:textDirection w:val="lrTb"/>
            <w:noWrap w:val="false"/>
          </w:tcPr>
          <w:p>
            <w:pPr>
              <w:pBdr/>
              <w:spacing w:after="60" w:before="60" w:line="240" w:lineRule="auto"/>
              <w:ind w:right="57" w:left="57"/>
              <w:rPr>
                <w:rFonts w:ascii="DejaVu Serif" w:hAnsi="DejaVu Serif" w:eastAsia="DejaVu Serif" w:cs="DejaVu Serif"/>
                <w:sz w:val="22"/>
                <w:lang w:val="en-US"/>
              </w:rPr>
            </w:pPr>
            <w:r>
              <w:rPr>
                <w:rFonts w:ascii="DejaVu Serif" w:hAnsi="DejaVu Serif" w:eastAsia="DejaVu Serif" w:cs="DejaVu Serif"/>
                <w:sz w:val="22"/>
                <w:lang w:val="en-US"/>
              </w:rPr>
              <w:t xml:space="preserve">NREL</w:t>
            </w:r>
            <w:r>
              <w:rPr>
                <w:rFonts w:ascii="DejaVu Serif" w:hAnsi="DejaVu Serif" w:eastAsia="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vMerge w:val="restart"/>
            <w:textDirection w:val="lrTb"/>
            <w:noWrap w:val="false"/>
          </w:tcPr>
          <w:p>
            <w:pPr>
              <w:pBdr/>
              <w:spacing/>
              <w:ind/>
              <w:jc w:val="center"/>
              <w:rPr>
                <w:rFonts w:ascii="DejaVu Serif" w:hAnsi="DejaVu Serif" w:eastAsia="DejaVu Serif" w:cs="DejaVu Serif"/>
                <w:sz w:val="22"/>
                <w:szCs w:val="22"/>
                <w:lang w:val="en-US"/>
              </w:rPr>
            </w:pPr>
            <w:r>
              <w:rPr>
                <w:rFonts w:ascii="DejaVu Serif" w:hAnsi="DejaVu Serif" w:eastAsia="DejaVu Serif" w:cs="DejaVu Serif"/>
                <w:sz w:val="22"/>
                <w:szCs w:val="22"/>
                <w:lang w:val="en-US"/>
              </w:rPr>
              <w:t xml:space="preserve">-0.10</w:t>
            </w:r>
            <w:r>
              <w:rPr>
                <w:rFonts w:ascii="DejaVu Serif" w:hAnsi="DejaVu Serif" w:eastAsia="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vMerge w:val="restart"/>
            <w:textDirection w:val="lrTb"/>
            <w:noWrap w:val="false"/>
          </w:tcPr>
          <w:p>
            <w:pPr>
              <w:pBdr/>
              <w:spacing/>
              <w:ind/>
              <w:jc w:val="center"/>
              <w:rPr>
                <w:rFonts w:ascii="DejaVu Serif" w:hAnsi="DejaVu Serif" w:eastAsia="DejaVu Serif" w:cs="DejaVu Serif"/>
                <w:bCs w:val="0"/>
                <w:i w:val="0"/>
                <w:iCs/>
                <w:sz w:val="22"/>
                <w:szCs w:val="22"/>
                <w:u w:val="none"/>
              </w:rPr>
            </w:pPr>
            <w:r>
              <w:rPr>
                <w:rFonts w:ascii="DejaVu Serif" w:hAnsi="DejaVu Serif" w:eastAsia="DejaVu Serif" w:cs="DejaVu Serif"/>
                <w:i w:val="0"/>
                <w:iCs w:val="0"/>
                <w:sz w:val="22"/>
                <w:szCs w:val="22"/>
                <w:u w:val="none"/>
                <w:lang w:val="en-US"/>
              </w:rPr>
              <w:t xml:space="preserve">1.87</w:t>
            </w:r>
            <w:r>
              <w:rPr>
                <w:rFonts w:ascii="DejaVu Serif" w:hAnsi="DejaVu Serif" w:eastAsia="DejaVu Serif" w:cs="DejaVu Serif"/>
                <w:i w:val="0"/>
                <w:iCs w:val="0"/>
                <w:sz w:val="22"/>
                <w:szCs w:val="22"/>
                <w:u w:val="none"/>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3824" w:type="dxa"/>
            <w:vAlign w:val="center"/>
            <w:vMerge w:val="restart"/>
            <w:textDirection w:val="lrTb"/>
            <w:noWrap w:val="false"/>
          </w:tcPr>
          <w:p>
            <w:pPr>
              <w:pBdr/>
              <w:spacing/>
              <w:ind/>
              <w:jc w:val="center"/>
              <w:rPr>
                <w:rFonts w:ascii="DejaVu Serif" w:hAnsi="DejaVu Serif" w:eastAsia="DejaVu Serif" w:cs="DejaVu Serif"/>
                <w:b/>
                <w:bCs w:val="0"/>
                <w:i w:val="0"/>
                <w:iCs/>
                <w:sz w:val="22"/>
                <w:szCs w:val="22"/>
                <w:u w:val="none"/>
              </w:rPr>
            </w:pPr>
            <w:r>
              <w:rPr>
                <w:rFonts w:ascii="DejaVu Serif" w:hAnsi="DejaVu Serif" w:eastAsia="DejaVu Serif" w:cs="DejaVu Serif"/>
                <w:b/>
                <w:bCs/>
                <w:i w:val="0"/>
                <w:iCs w:val="0"/>
                <w:sz w:val="22"/>
                <w:szCs w:val="22"/>
                <w:u w:val="none"/>
                <w:lang w:val="en-US"/>
              </w:rPr>
              <w:t xml:space="preserve">19.14</w:t>
            </w:r>
            <w:r>
              <w:rPr>
                <w:rFonts w:ascii="DejaVu Serif" w:hAnsi="DejaVu Serif" w:eastAsia="DejaVu Serif" w:cs="DejaVu Serif"/>
                <w:b/>
                <w:bCs/>
                <w:i w:val="0"/>
                <w:iCs w:val="0"/>
                <w:sz w:val="22"/>
                <w:szCs w:val="22"/>
                <w:u w:val="none"/>
                <w:lang w:val="en-US"/>
              </w:rPr>
            </w:r>
          </w:p>
        </w:tc>
      </w:tr>
    </w:tbl>
    <w:p>
      <w:pPr>
        <w:pStyle w:val="1240"/>
        <w:pBdr/>
        <w:spacing w:line="240" w:lineRule="auto"/>
        <w:ind/>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tbl>
      <w:tblPr>
        <w:tblW w:w="0" w:type="auto"/>
        <w:tblBorders/>
        <w:tblLook w:val="04A0" w:firstRow="1" w:lastRow="0" w:firstColumn="1" w:lastColumn="0" w:noHBand="0" w:noVBand="1"/>
      </w:tblPr>
      <w:tblGrid>
        <w:gridCol w:w="9068"/>
      </w:tblGrid>
      <w:tr>
        <w:trPr/>
        <w:tc>
          <w:tcPr>
            <w:shd w:val="clear" w:color="ffffff" w:fill="ffffff"/>
            <w:tcBorders/>
            <w:tcW w:w="9068" w:type="dxa"/>
            <w:vAlign w:val="center"/>
            <w:textDirection w:val="lrTb"/>
            <w:noWrap w:val="false"/>
          </w:tcPr>
          <w:p>
            <w:pPr>
              <w:pStyle w:val="1240"/>
              <w:pBdr/>
              <w:spacing w:after="0" w:afterAutospacing="0" w:before="0" w:beforeAutospacing="0"/>
              <w:ind/>
              <w:jc w:val="center"/>
              <w:rPr>
                <w:rFonts w:ascii="DejaVu Serif" w:hAnsi="DejaVu Serif" w:cs="DejaVu Serif"/>
                <w:lang w:val="en-US"/>
              </w:rPr>
            </w:pPr>
            <w:r>
              <w:rPr>
                <w:rFonts w:ascii="DejaVu Serif" w:hAnsi="DejaVu Serif" w:cs="DejaVu Serif"/>
                <w:lang w:val="en-US"/>
              </w:rPr>
            </w:r>
            <w:r>
              <mc:AlternateContent>
                <mc:Choice Requires="wpg">
                  <w:drawing>
                    <wp:inline xmlns:wp="http://schemas.openxmlformats.org/drawingml/2006/wordprocessingDrawing" distT="0" distB="0" distL="0" distR="0">
                      <wp:extent cx="5632790" cy="2630865"/>
                      <wp:effectExtent l="0" t="0" r="0" b="0"/>
                      <wp:docPr id="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23262" name=""/>
                              <pic:cNvPicPr>
                                <a:picLocks noChangeAspect="1"/>
                              </pic:cNvPicPr>
                              <pic:nvPr/>
                            </pic:nvPicPr>
                            <pic:blipFill>
                              <a:blip r:embed="rId60"/>
                              <a:stretch/>
                            </pic:blipFill>
                            <pic:spPr bwMode="auto">
                              <a:xfrm flipH="0" flipV="0">
                                <a:off x="0" y="0"/>
                                <a:ext cx="5632789" cy="26308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4" o:spid="_x0000_s64" type="#_x0000_t75" style="width:443.53pt;height:207.15pt;mso-wrap-distance-left:0.00pt;mso-wrap-distance-top:0.00pt;mso-wrap-distance-right:0.00pt;mso-wrap-distance-bottom:0.00pt;z-index:1;" stroked="false">
                      <v:imagedata r:id="rId60" o:title=""/>
                      <o:lock v:ext="edit" rotation="t"/>
                    </v:shape>
                  </w:pict>
                </mc:Fallback>
              </mc:AlternateContent>
            </w:r>
            <w:r>
              <w:rPr>
                <w:rFonts w:ascii="DejaVu Serif" w:hAnsi="DejaVu Serif" w:cs="DejaVu Serif"/>
                <w:lang w:val="en-US"/>
              </w:rPr>
            </w:r>
            <w:r>
              <w:rPr>
                <w:rFonts w:ascii="DejaVu Serif" w:hAnsi="DejaVu Serif" w:cs="DejaVu Serif"/>
                <w:lang w:val="en-US"/>
              </w:rPr>
            </w:r>
          </w:p>
          <w:p>
            <w:pPr>
              <w:pStyle w:val="1240"/>
              <w:pBdr/>
              <w:spacing w:after="0" w:afterAutospacing="0" w:before="0" w:beforeAutospacing="0"/>
              <w:ind/>
              <w:jc w:val="center"/>
              <w:rPr>
                <w:rFonts w:ascii="DejaVu Serif" w:hAnsi="DejaVu Serif" w:cs="DejaVu Serif"/>
                <w:lang w:val="en-US"/>
              </w:rPr>
            </w:pPr>
            <w:r>
              <w:rPr>
                <w:lang w:val="en-US"/>
              </w:rPr>
            </w:r>
            <w:r>
              <mc:AlternateContent>
                <mc:Choice Requires="wpg">
                  <w:drawing>
                    <wp:inline xmlns:wp="http://schemas.openxmlformats.org/drawingml/2006/wordprocessingDrawing" distT="0" distB="0" distL="0" distR="0">
                      <wp:extent cx="3080090" cy="1389259"/>
                      <wp:effectExtent l="0" t="0" r="0" b="0"/>
                      <wp:docPr id="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47024" name=""/>
                              <pic:cNvPicPr>
                                <a:picLocks noChangeAspect="1"/>
                              </pic:cNvPicPr>
                              <pic:nvPr/>
                            </pic:nvPicPr>
                            <pic:blipFill>
                              <a:blip r:embed="rId61"/>
                              <a:stretch/>
                            </pic:blipFill>
                            <pic:spPr bwMode="auto">
                              <a:xfrm flipH="0" flipV="0">
                                <a:off x="0" y="0"/>
                                <a:ext cx="3080089" cy="138925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5" o:spid="_x0000_s65" type="#_x0000_t75" style="width:242.53pt;height:109.39pt;mso-wrap-distance-left:0.00pt;mso-wrap-distance-top:0.00pt;mso-wrap-distance-right:0.00pt;mso-wrap-distance-bottom:0.00pt;z-index:1;" stroked="false">
                      <v:imagedata r:id="rId61" o:title=""/>
                      <o:lock v:ext="edit" rotation="t"/>
                    </v:shape>
                  </w:pict>
                </mc:Fallback>
              </mc:AlternateContent>
            </w:r>
            <w:r>
              <w:rPr>
                <w:lang w:val="en-US"/>
              </w:rPr>
            </w:r>
            <w:r/>
            <w:r>
              <w:rPr>
                <w:rFonts w:ascii="DejaVu Serif" w:hAnsi="DejaVu Serif" w:cs="DejaVu Serif"/>
                <w:lang w:val="en-US"/>
              </w:rPr>
            </w:r>
            <w:r>
              <w:rPr>
                <w:rFonts w:ascii="DejaVu Serif" w:hAnsi="DejaVu Serif" w:cs="DejaVu Serif"/>
                <w:lang w:val="en-US"/>
              </w:rPr>
            </w:r>
          </w:p>
        </w:tc>
      </w:tr>
      <w:tr>
        <w:trPr/>
        <w:tc>
          <w:tcPr>
            <w:shd w:val="clear" w:color="ffffff" w:fill="ffffff"/>
            <w:tcBorders/>
            <w:tcW w:w="9068" w:type="dxa"/>
            <w:textDirection w:val="lrTb"/>
            <w:noWrap w:val="false"/>
          </w:tcPr>
          <w:p>
            <w:pPr>
              <w:pBdr>
                <w:top w:val="none" w:color="000000" w:sz="4" w:space="0"/>
                <w:left w:val="none" w:color="000000" w:sz="4" w:space="0"/>
                <w:bottom w:val="none" w:color="000000" w:sz="4" w:space="0"/>
                <w:right w:val="none" w:color="000000" w:sz="4" w:space="0"/>
              </w:pBdr>
              <w:spacing w:line="276" w:lineRule="atLeast"/>
              <w:ind/>
              <w:jc w:val="both"/>
              <w:rPr>
                <w:rFonts w:hint="eastAsia" w:ascii="DejaVu Serif" w:hAnsi="DejaVu Serif" w:cs="DejaVu Serif"/>
                <w:b/>
                <w:color w:val="000000"/>
                <w:lang w:val="en-US"/>
              </w:rPr>
            </w:pPr>
            <w:r>
              <w:rPr>
                <w:rFonts w:ascii="DejaVu Serif" w:hAnsi="DejaVu Serif" w:eastAsia="DejaVu Serif" w:cs="DejaVu Serif"/>
                <w:b/>
                <w:bCs/>
                <w:sz w:val="22"/>
                <w:szCs w:val="22"/>
                <w:lang w:val="en-US"/>
              </w:rPr>
              <w:t xml:space="preserve">Figure 5-6.</w:t>
            </w:r>
            <w:r>
              <w:rPr>
                <w:rFonts w:ascii="DejaVu Serif" w:hAnsi="DejaVu Serif" w:eastAsia="DejaVu Serif" w:cs="DejaVu Serif"/>
                <w:sz w:val="22"/>
                <w:szCs w:val="22"/>
                <w:lang w:val="en-US"/>
              </w:rPr>
              <w:t xml:space="preserve">  </w:t>
            </w:r>
            <w:r>
              <w:rPr>
                <w:rFonts w:ascii="DejaVu Serif" w:hAnsi="DejaVu Serif" w:eastAsia="DejaVu Serif" w:cs="DejaVu Serif"/>
                <w:b/>
                <w:bCs/>
                <w:color w:val="000000"/>
                <w:sz w:val="22"/>
                <w:szCs w:val="22"/>
                <w:lang w:val="en-US"/>
              </w:rPr>
              <w:t xml:space="preserve">2D-contour maps and plots of the section P1-P3 and P2-P4 of </w:t>
            </w:r>
            <w:r>
              <w:rPr>
                <w:rFonts w:ascii="DejaVu Serif" w:hAnsi="DejaVu Serif" w:eastAsia="DejaVu Serif" w:cs="DejaVu Serif"/>
                <w:b/>
                <w:bCs/>
                <w:color w:val="000000"/>
                <w:sz w:val="22"/>
                <w:szCs w:val="22"/>
                <w:lang w:val="en-US"/>
              </w:rPr>
              <w:t xml:space="preserve">slopeY</w:t>
            </w:r>
            <w:r>
              <w:rPr>
                <w:rFonts w:ascii="DejaVu Serif" w:hAnsi="DejaVu Serif" w:eastAsia="DejaVu Serif" w:cs="DejaVu Serif"/>
                <w:b/>
                <w:bCs/>
                <w:color w:val="000000"/>
                <w:sz w:val="22"/>
                <w:szCs w:val="22"/>
                <w:lang w:val="en-US"/>
              </w:rPr>
              <w:t xml:space="preserve"> deviation from the ideal parabola for Outer#99.</w:t>
            </w:r>
            <w:r>
              <w:rPr>
                <w:rFonts w:hint="eastAsia" w:ascii="DejaVu Serif" w:hAnsi="DejaVu Serif" w:cs="DejaVu Serif"/>
                <w:b/>
                <w:color w:val="000000"/>
                <w:lang w:val="en-US"/>
              </w:rPr>
            </w:r>
            <w:r>
              <w:rPr>
                <w:rFonts w:hint="eastAsia" w:ascii="DejaVu Serif" w:hAnsi="DejaVu Serif" w:cs="DejaVu Serif"/>
                <w:b/>
                <w:color w:val="000000"/>
                <w:lang w:val="en-US"/>
              </w:rPr>
            </w:r>
          </w:p>
        </w:tc>
      </w:tr>
    </w:tbl>
    <w:p>
      <w:pPr>
        <w:pBdr/>
        <w:spacing/>
        <w:ind/>
        <w:rPr>
          <w:rFonts w:hint="eastAsia" w:ascii="DejaVu Serif" w:hAnsi="DejaVu Serif" w:cs="DejaVu Serif"/>
          <w:lang w:val="en-US"/>
        </w:rPr>
      </w:pPr>
      <w:r>
        <w:rPr>
          <w:rFonts w:hint="eastAsia" w:ascii="DejaVu Serif" w:hAnsi="DejaVu Serif" w:cs="DejaVu Serif"/>
          <w:lang w:val="en-US"/>
        </w:rPr>
      </w:r>
      <w:r>
        <w:rPr>
          <w:rFonts w:hint="eastAsia" w:ascii="DejaVu Serif" w:hAnsi="DejaVu Serif" w:cs="DejaVu Serif"/>
          <w:lang w:val="en-US"/>
        </w:rPr>
      </w:r>
      <w:r>
        <w:rPr>
          <w:rFonts w:hint="eastAsia" w:ascii="DejaVu Serif" w:hAnsi="DejaVu Serif" w:cs="DejaVu Serif"/>
          <w:lang w:val="en-US"/>
        </w:rPr>
      </w:r>
    </w:p>
    <w:p>
      <w:pPr>
        <w:pBdr/>
        <w:shd w:val="nil"/>
        <w:spacing/>
        <w:ind/>
        <w:rPr>
          <w:rFonts w:ascii="DejaVu Serif" w:hAnsi="DejaVu Serif" w:eastAsia="DejaVu Serif" w:cs="DejaVu Serif"/>
          <w:sz w:val="22"/>
          <w:szCs w:val="22"/>
          <w:lang w:val="en-US"/>
        </w:rPr>
      </w:pPr>
      <w:r>
        <w:rPr>
          <w:rFonts w:ascii="DejaVu Serif" w:hAnsi="DejaVu Serif" w:eastAsia="DejaVu Serif" w:cs="DejaVu Serif"/>
          <w:sz w:val="22"/>
          <w:szCs w:val="22"/>
          <w:highlight w:val="none"/>
          <w:lang w:val="en-US"/>
        </w:rPr>
        <w:br w:type="page" w:clear="all"/>
      </w:r>
      <w:r>
        <w:rPr>
          <w:rFonts w:ascii="DejaVu Serif" w:hAnsi="DejaVu Serif" w:eastAsia="DejaVu Serif" w:cs="DejaVu Serif"/>
          <w:sz w:val="22"/>
          <w:szCs w:val="22"/>
          <w:highlight w:val="none"/>
          <w:lang w:val="en-US"/>
        </w:rPr>
      </w:r>
    </w:p>
    <w:p>
      <w:pPr>
        <w:pBdr/>
        <w:spacing w:after="0" w:afterAutospacing="0" w:before="0" w:beforeAutospacing="0" w:line="360" w:lineRule="auto"/>
        <w:ind/>
        <w:jc w:val="both"/>
        <w:rPr>
          <w:rFonts w:ascii="DejaVu Serif" w:hAnsi="DejaVu Serif" w:eastAsia="DejaVu Serif" w:cs="DejaVu Serif"/>
          <w:sz w:val="22"/>
          <w:szCs w:val="22"/>
          <w:highlight w:val="none"/>
          <w:lang w:val="en-US"/>
        </w:rPr>
      </w:pPr>
      <w:r>
        <w:rPr>
          <w:rFonts w:ascii="DejaVu Serif" w:hAnsi="DejaVu Serif" w:eastAsia="DejaVu Serif" w:cs="DejaVu Serif"/>
          <w:sz w:val="22"/>
          <w:szCs w:val="22"/>
          <w:lang w:val="en-US"/>
        </w:rPr>
        <w:t xml:space="preserve">In general, for a given specimen, </w:t>
      </w:r>
      <w:r>
        <w:rPr>
          <w:rFonts w:ascii="DejaVu Serif" w:hAnsi="DejaVu Serif" w:eastAsia="DejaVu Serif" w:cs="DejaVu Serif"/>
          <w:sz w:val="22"/>
          <w:szCs w:val="22"/>
          <w:lang w:val="en-US"/>
        </w:rPr>
        <w:t xml:space="preserve">the 2D-contour maps of the same parameter are quite similar one to each other, indicating good agreement </w:t>
      </w:r>
      <w:r>
        <w:rPr>
          <w:rFonts w:ascii="DejaVu Serif" w:hAnsi="DejaVu Serif" w:eastAsia="DejaVu Serif" w:cs="DejaVu Serif"/>
          <w:sz w:val="22"/>
          <w:szCs w:val="22"/>
          <w:lang w:val="en-US"/>
        </w:rPr>
        <w:t xml:space="preserve">among the participants. </w:t>
      </w:r>
      <w:r>
        <w:rPr>
          <w:rFonts w:ascii="DejaVu Serif" w:hAnsi="DejaVu Serif" w:cs="DejaVu Serif"/>
          <w:sz w:val="22"/>
          <w:szCs w:val="22"/>
          <w:lang w:val="en-US"/>
        </w:rPr>
      </w:r>
    </w:p>
    <w:p>
      <w:pPr>
        <w:pBdr/>
        <w:spacing w:after="0" w:afterAutospacing="0" w:before="0" w:beforeAutospacing="0" w:line="360" w:lineRule="auto"/>
        <w:ind/>
        <w:jc w:val="both"/>
        <w:rPr>
          <w:rFonts w:ascii="DejaVu Serif" w:hAnsi="DejaVu Serif" w:eastAsia="DejaVu Serif" w:cs="DejaVu Serif"/>
          <w:sz w:val="22"/>
          <w:szCs w:val="22"/>
          <w:highlight w:val="none"/>
          <w:lang w:val="en-US"/>
        </w:rPr>
      </w:pPr>
      <w:r>
        <w:rPr>
          <w:rFonts w:ascii="DejaVu Serif" w:hAnsi="DejaVu Serif" w:eastAsia="DejaVu Serif" w:cs="DejaVu Serif"/>
          <w:sz w:val="22"/>
          <w:szCs w:val="22"/>
          <w:lang w:val="en-US"/>
        </w:rPr>
        <w:t xml:space="preserve">Considering the z-deviation, it is evident that SANDIA uses to approximate the z-profile with a parabolic function; that brings to over-smooth the surface and consequently the RMS deviation is </w:t>
      </w:r>
      <w:r>
        <w:rPr>
          <w:rFonts w:ascii="DejaVu Serif" w:hAnsi="DejaVu Serif" w:eastAsia="DejaVu Serif" w:cs="DejaVu Serif"/>
          <w:sz w:val="22"/>
          <w:szCs w:val="22"/>
          <w:lang w:val="en-US"/>
        </w:rPr>
        <w:t xml:space="preserve">under-evaluated</w:t>
      </w:r>
      <w:r>
        <w:rPr>
          <w:rFonts w:ascii="DejaVu Serif" w:hAnsi="DejaVu Serif" w:eastAsia="DejaVu Serif" w:cs="DejaVu Serif"/>
          <w:sz w:val="22"/>
          <w:szCs w:val="22"/>
          <w:lang w:val="en-US"/>
        </w:rPr>
        <w:t xml:space="preserve">.</w:t>
      </w:r>
      <w:r>
        <w:rPr>
          <w:rFonts w:ascii="DejaVu Serif" w:hAnsi="DejaVu Serif" w:cs="DejaVu Serif"/>
          <w:sz w:val="22"/>
          <w:szCs w:val="22"/>
          <w:lang w:val="en-US"/>
        </w:rPr>
      </w:r>
      <w:r/>
    </w:p>
    <w:p>
      <w:pPr>
        <w:pBdr/>
        <w:spacing w:after="0" w:afterAutospacing="0" w:before="0" w:beforeAutospacing="0" w:line="360" w:lineRule="auto"/>
        <w:ind/>
        <w:jc w:val="both"/>
        <w:rPr>
          <w:rFonts w:ascii="DejaVu Serif" w:hAnsi="DejaVu Serif" w:cs="DejaVu Serif"/>
          <w:sz w:val="22"/>
          <w:szCs w:val="22"/>
          <w:lang w:val="en-US"/>
        </w:rPr>
      </w:pPr>
      <w:r>
        <w:rPr>
          <w:rFonts w:ascii="DejaVu Serif" w:hAnsi="DejaVu Serif" w:eastAsia="DejaVu Serif" w:cs="DejaVu Serif"/>
          <w:sz w:val="22"/>
          <w:szCs w:val="22"/>
          <w:highlight w:val="none"/>
          <w:lang w:val="en-US"/>
        </w:rPr>
        <w:t xml:space="preserve">Because NREL has not yet provided z-deviation data, actually it can not benefit of the software realignment.</w:t>
      </w:r>
      <w:r>
        <w:rPr>
          <w:rFonts w:ascii="DejaVu Serif" w:hAnsi="DejaVu Serif" w:eastAsia="DejaVu Serif" w:cs="DejaVu Serif"/>
          <w:sz w:val="22"/>
          <w:szCs w:val="22"/>
          <w:highlight w:val="none"/>
          <w:lang w:val="en-US"/>
        </w:rPr>
      </w:r>
    </w:p>
    <w:p>
      <w:pPr>
        <w:pStyle w:val="1254"/>
        <w:pBdr/>
        <w:spacing/>
        <w:ind/>
        <w:rPr>
          <w:rFonts w:ascii="Calibri" w:hAnsi="Calibri" w:cs="Calibri"/>
          <w:lang w:val="en-US"/>
        </w:rPr>
      </w:pPr>
      <w:r>
        <w:rPr>
          <w:rFonts w:ascii="Calibri" w:hAnsi="Calibri" w:cs="Calibri"/>
          <w:highlight w:val="none"/>
          <w:lang w:val="en-US"/>
        </w:rPr>
        <w:t xml:space="preserve">Conclusions</w:t>
      </w:r>
      <w:r>
        <w:rPr>
          <w:rFonts w:ascii="Calibri" w:hAnsi="Calibri" w:cs="Calibri"/>
          <w:highlight w:val="none"/>
          <w:lang w:val="en-US"/>
        </w:rPr>
      </w:r>
    </w:p>
    <w:p>
      <w:pPr>
        <w:pStyle w:val="1240"/>
        <w:pBdr/>
        <w:spacing/>
        <w:ind/>
        <w:rPr>
          <w:rFonts w:ascii="DejaVu Serif" w:hAnsi="DejaVu Serif" w:eastAsia="DejaVu Serif" w:cs="DejaVu Serif"/>
          <w:lang w:val="en-US"/>
        </w:rPr>
      </w:pPr>
      <w:r>
        <w:rPr>
          <w:rFonts w:ascii="DejaVu Serif" w:hAnsi="DejaVu Serif" w:eastAsia="DejaVu Serif" w:cs="DejaVu Serif"/>
          <w:lang w:val="en-US"/>
        </w:rPr>
      </w:r>
      <w:r>
        <w:rPr>
          <w:rFonts w:ascii="DejaVu Serif" w:hAnsi="DejaVu Serif" w:eastAsia="DejaVu Serif" w:cs="DejaVu Serif"/>
          <w:lang w:val="en-US"/>
        </w:rPr>
        <w:t xml:space="preserve">Since the beginning, </w:t>
      </w:r>
      <w:r>
        <w:rPr>
          <w:rFonts w:ascii="DejaVu Serif" w:hAnsi="DejaVu Serif" w:eastAsia="DejaVu Serif" w:cs="DejaVu Serif"/>
          <w:lang w:val="en-US"/>
        </w:rPr>
        <w:t xml:space="preserve">the 3D-shape RR has been organized paying great attention  to the effect of the specimen placing in the laboratory set-up: being not perfectly rigid, the shape of any PT reflective panel is influenced on how the specimen is supported. In order to overcome that problem ENEA outlined a method [4] to make highly reproducible the specimen placing; although the observed residual z-deviations on the four attaching points were </w:t>
      </w:r>
      <w:r>
        <w:rPr>
          <w:rFonts w:ascii="DejaVu Serif" w:hAnsi="DejaVu Serif" w:eastAsia="DejaVu Serif" w:cs="DejaVu Serif"/>
          <w:lang w:val="en-US"/>
        </w:rPr>
        <w:t xml:space="preserve">less than 1 mm, in the end that still reduces the agreement among the results got by the participants. Such an effect was successfully reduced by including in RRcomparator software a realignment procedure of the 3D profile on the four attaching points; the agreement among the results of both absolute shape and deviation from the ideal parabola benefited of that realignment: the standard deviation is less than 0.1 mm, 0.5 mrad and 0.3 mrad for z, slopeX and slopeY deviation from the ideal parabola, respectively.</w:t>
      </w:r>
      <w:r>
        <w:rPr>
          <w:rFonts w:ascii="DejaVu Serif" w:hAnsi="DejaVu Serif" w:eastAsia="DejaVu Serif" w:cs="DejaVu Serif"/>
          <w:highlight w:val="none"/>
          <w:lang w:val="en-US"/>
        </w:rPr>
      </w:r>
    </w:p>
    <w:p>
      <w:pPr>
        <w:pStyle w:val="1240"/>
        <w:pBdr/>
        <w:spacing/>
        <w:ind/>
        <w:rPr>
          <w:rFonts w:ascii="DejaVu Serif" w:hAnsi="DejaVu Serif" w:eastAsia="DejaVu Serif" w:cs="DejaVu Serif"/>
          <w:highlight w:val="none"/>
          <w:lang w:val="en-US"/>
        </w:rPr>
      </w:pPr>
      <w:r>
        <w:rPr>
          <w:rFonts w:ascii="DejaVu Serif" w:hAnsi="DejaVu Serif" w:eastAsia="DejaVu Serif" w:cs="DejaVu Serif"/>
          <w:lang w:val="en-US"/>
        </w:rPr>
        <w:t xml:space="preserve">The importance of  the supporting system is one of the most important lesson learned with the RR: in the practical case the panel should be firmly lock to the four attaching points, provided that position and tilting of the four </w:t>
      </w:r>
      <w:r>
        <w:rPr>
          <w:rFonts w:ascii="DejaVu Serif" w:hAnsi="DejaVu Serif" w:eastAsia="DejaVu Serif" w:cs="DejaVu Serif"/>
          <w:lang w:val="en-US"/>
        </w:rPr>
        <w:t xml:space="preserve">mounting bracket</w:t>
      </w:r>
      <w:r>
        <w:rPr>
          <w:rFonts w:ascii="DejaVu Serif" w:hAnsi="DejaVu Serif" w:eastAsia="DejaVu Serif" w:cs="DejaVu Serif"/>
          <w:lang w:val="en-US"/>
        </w:rPr>
        <w:t xml:space="preserve">s have been accurately set accordingly to the manufacturer design.</w:t>
      </w:r>
      <w:r>
        <w:rPr>
          <w:rFonts w:ascii="DejaVu Serif" w:hAnsi="DejaVu Serif" w:eastAsia="DejaVu Serif" w:cs="DejaVu Serif"/>
          <w:highlight w:val="none"/>
          <w:lang w:val="en-US"/>
        </w:rPr>
      </w:r>
      <w:r/>
    </w:p>
    <w:p>
      <w:pPr>
        <w:pStyle w:val="1240"/>
        <w:pBdr/>
        <w:spacing/>
        <w:ind/>
        <w:rPr>
          <w:rFonts w:ascii="DejaVu Serif" w:hAnsi="DejaVu Serif" w:eastAsia="DejaVu Serif" w:cs="DejaVu Serif"/>
          <w:highlight w:val="none"/>
          <w:lang w:val="en-US"/>
        </w:rPr>
      </w:pPr>
      <w:r>
        <w:rPr>
          <w:rFonts w:ascii="DejaVu Serif" w:hAnsi="DejaVu Serif" w:eastAsia="DejaVu Serif" w:cs="DejaVu Serif"/>
          <w:highlight w:val="none"/>
          <w:lang w:val="en-US"/>
        </w:rPr>
        <w:t xml:space="preserve">The beneficial effect of the software realignment is the second important learned lesson. Of course to be applied, the data processing must include the evaluation of the absolute 3D-shape.</w:t>
      </w:r>
      <w:r>
        <w:rPr>
          <w:rFonts w:ascii="DejaVu Serif" w:hAnsi="DejaVu Serif" w:eastAsia="DejaVu Serif" w:cs="DejaVu Serif"/>
          <w:highlight w:val="none"/>
          <w:lang w:val="en-US"/>
        </w:rPr>
      </w:r>
    </w:p>
    <w:p>
      <w:pPr>
        <w:pStyle w:val="1240"/>
        <w:pBdr/>
        <w:spacing/>
        <w:ind/>
        <w:rPr>
          <w:rFonts w:ascii="DejaVu Serif" w:hAnsi="DejaVu Serif" w:eastAsia="DejaVu Serif" w:cs="DejaVu Serif"/>
          <w:highlight w:val="none"/>
          <w:lang w:val="en-US"/>
        </w:rPr>
      </w:pPr>
      <w:r>
        <w:rPr>
          <w:rFonts w:ascii="DejaVu Serif" w:hAnsi="DejaVu Serif" w:eastAsia="DejaVu Serif" w:cs="DejaVu Serif"/>
          <w:highlight w:val="none"/>
          <w:lang w:val="en-US"/>
        </w:rPr>
        <w:t xml:space="preserve">Both these lessons should </w:t>
      </w:r>
      <w:r>
        <w:rPr>
          <w:rFonts w:ascii="DejaVu Serif" w:hAnsi="DejaVu Serif" w:eastAsia="DejaVu Serif" w:cs="DejaVu Serif"/>
          <w:lang w:val="en-US"/>
        </w:rPr>
        <w:t xml:space="preserve">be transferred in the next guidelines on the topic.</w:t>
      </w:r>
      <w:r>
        <w:rPr>
          <w:rFonts w:ascii="DejaVu Serif" w:hAnsi="DejaVu Serif" w:eastAsia="DejaVu Serif" w:cs="DejaVu Serif"/>
          <w:highlight w:val="none"/>
          <w:lang w:val="en-US"/>
        </w:rPr>
      </w:r>
      <w:r>
        <w:rPr>
          <w:rFonts w:ascii="DejaVu Serif" w:hAnsi="DejaVu Serif" w:eastAsia="DejaVu Serif" w:cs="DejaVu Serif"/>
          <w:highlight w:val="none"/>
          <w:lang w:val="en-US"/>
        </w:rPr>
      </w:r>
    </w:p>
    <w:p>
      <w:pPr>
        <w:pStyle w:val="1254"/>
        <w:pBdr/>
        <w:spacing/>
        <w:ind/>
        <w:rPr>
          <w:rFonts w:ascii="Calibri" w:hAnsi="Calibri" w:cs="Calibri"/>
          <w:lang w:val="en-US"/>
        </w:rPr>
      </w:pPr>
      <w:r>
        <w:rPr>
          <w:rFonts w:ascii="Calibri" w:hAnsi="Calibri" w:cs="Calibri"/>
          <w:lang w:val="en-US"/>
        </w:rPr>
        <w:t xml:space="preserve">References</w:t>
      </w:r>
      <w:r>
        <w:rPr>
          <w:rFonts w:ascii="Calibri" w:hAnsi="Calibri" w:cs="Calibri"/>
          <w:lang w:val="en-US"/>
        </w:rPr>
      </w:r>
      <w:r>
        <w:rPr>
          <w:rFonts w:ascii="Calibri" w:hAnsi="Calibri" w:cs="Calibri"/>
          <w:lang w:val="en-US"/>
        </w:rPr>
      </w:r>
    </w:p>
    <w:p>
      <w:pPr>
        <w:pBdr>
          <w:top w:val="none" w:color="000000" w:sz="4" w:space="0"/>
          <w:left w:val="none" w:color="000000" w:sz="4" w:space="0"/>
          <w:bottom w:val="none" w:color="000000" w:sz="4" w:space="0"/>
          <w:right w:val="none" w:color="000000" w:sz="4" w:space="0"/>
        </w:pBdr>
        <w:spacing w:line="360" w:lineRule="auto"/>
        <w:ind/>
        <w:rPr>
          <w:rFonts w:hint="eastAsia" w:ascii="DejaVu Serif" w:hAnsi="DejaVu Serif" w:cs="DejaVu Serif"/>
          <w:sz w:val="22"/>
          <w:szCs w:val="22"/>
          <w:lang w:val="en-US"/>
        </w:rPr>
      </w:pPr>
      <w:r>
        <w:rPr>
          <w:rFonts w:ascii="DejaVu Serif" w:hAnsi="DejaVu Serif" w:eastAsia="DejaVu Serif" w:cs="DejaVu Serif"/>
          <w:color w:val="000000"/>
          <w:sz w:val="22"/>
          <w:szCs w:val="22"/>
          <w:lang w:val="en-US"/>
        </w:rPr>
        <w:t xml:space="preserve">[1] M. Montecchi, G. Cara, A. Benedetti, “</w:t>
      </w:r>
      <w:r>
        <w:rPr>
          <w:rFonts w:ascii="DejaVu Serif" w:hAnsi="DejaVu Serif" w:eastAsia="DejaVu Serif" w:cs="DejaVu Serif"/>
          <w:color w:val="000000"/>
          <w:sz w:val="22"/>
          <w:szCs w:val="22"/>
          <w:lang w:val="en-US"/>
        </w:rPr>
        <w:t xml:space="preserve">VISproPT</w:t>
      </w:r>
      <w:r>
        <w:rPr>
          <w:rFonts w:ascii="DejaVu Serif" w:hAnsi="DejaVu Serif" w:eastAsia="DejaVu Serif" w:cs="DejaVu Serif"/>
          <w:color w:val="000000"/>
          <w:sz w:val="22"/>
          <w:szCs w:val="22"/>
          <w:lang w:val="en-US"/>
        </w:rPr>
        <w:t xml:space="preserve">: a high precision instrument for 3D shape analysis of parabolic trough panels”, Open Research Europe, https://doi.org/10.12688/openreseurope.15967.2</w:t>
      </w:r>
      <w:r>
        <w:rPr>
          <w:rFonts w:hint="eastAsia" w:ascii="DejaVu Serif" w:hAnsi="DejaVu Serif" w:cs="DejaVu Serif"/>
          <w:sz w:val="22"/>
          <w:szCs w:val="22"/>
          <w:lang w:val="en-US"/>
        </w:rPr>
      </w:r>
      <w:r>
        <w:rPr>
          <w:rFonts w:hint="eastAsia" w:ascii="DejaVu Serif" w:hAnsi="DejaVu Serif" w:cs="DejaVu Serif"/>
          <w:sz w:val="22"/>
          <w:szCs w:val="22"/>
          <w:lang w:val="en-US"/>
        </w:rPr>
      </w:r>
    </w:p>
    <w:p>
      <w:pPr>
        <w:pBdr>
          <w:top w:val="none" w:color="000000" w:sz="4" w:space="0"/>
          <w:left w:val="none" w:color="000000" w:sz="4" w:space="0"/>
          <w:bottom w:val="none" w:color="000000" w:sz="4" w:space="0"/>
          <w:right w:val="none" w:color="000000" w:sz="4" w:space="0"/>
        </w:pBdr>
        <w:spacing w:line="360" w:lineRule="auto"/>
        <w:ind/>
        <w:rPr>
          <w:rFonts w:hint="eastAsia" w:ascii="DejaVu Serif" w:hAnsi="DejaVu Serif" w:cs="DejaVu Serif"/>
          <w:sz w:val="22"/>
          <w:szCs w:val="22"/>
          <w:lang w:val="en-US"/>
        </w:rPr>
      </w:pPr>
      <w:r>
        <w:rPr>
          <w:rFonts w:hint="eastAsia" w:ascii="DejaVu Serif" w:hAnsi="DejaVu Serif" w:cs="DejaVu Serif"/>
          <w:sz w:val="22"/>
          <w:szCs w:val="22"/>
          <w:lang w:val="en-US"/>
        </w:rPr>
      </w:r>
      <w:r>
        <w:rPr>
          <w:rFonts w:hint="eastAsia" w:ascii="DejaVu Serif" w:hAnsi="DejaVu Serif" w:cs="DejaVu Serif"/>
          <w:sz w:val="22"/>
          <w:szCs w:val="22"/>
          <w:lang w:val="en-US"/>
        </w:rPr>
      </w:r>
      <w:r>
        <w:rPr>
          <w:rFonts w:hint="eastAsia" w:ascii="DejaVu Serif" w:hAnsi="DejaVu Serif" w:cs="DejaVu Serif"/>
          <w:sz w:val="22"/>
          <w:szCs w:val="22"/>
          <w:lang w:val="en-US"/>
        </w:rPr>
      </w:r>
    </w:p>
    <w:p>
      <w:pPr>
        <w:pBdr>
          <w:top w:val="none" w:color="000000" w:sz="4" w:space="0"/>
          <w:left w:val="none" w:color="000000" w:sz="4" w:space="0"/>
          <w:bottom w:val="none" w:color="000000" w:sz="4" w:space="0"/>
          <w:right w:val="none" w:color="000000" w:sz="4" w:space="0"/>
        </w:pBdr>
        <w:spacing w:line="360" w:lineRule="auto"/>
        <w:ind/>
        <w:rPr>
          <w:rFonts w:hint="eastAsia" w:ascii="DejaVu Serif" w:hAnsi="DejaVu Serif" w:cs="DejaVu Serif"/>
          <w:sz w:val="22"/>
          <w:szCs w:val="22"/>
          <w:lang w:val="en-US"/>
        </w:rPr>
      </w:pPr>
      <w:r>
        <w:rPr>
          <w:rFonts w:ascii="DejaVu Serif" w:hAnsi="DejaVu Serif" w:eastAsia="DejaVu Serif" w:cs="DejaVu Serif"/>
          <w:color w:val="000000"/>
          <w:sz w:val="22"/>
          <w:szCs w:val="22"/>
          <w:lang w:val="en-US"/>
        </w:rPr>
        <w:t xml:space="preserve">[2] </w:t>
      </w:r>
      <w:hyperlink r:id="rId62" w:tooltip="https://github.com/mmonty1960/VISproPT" w:history="1">
        <w:r>
          <w:rPr>
            <w:rStyle w:val="1273"/>
            <w:rFonts w:ascii="DejaVu Serif" w:hAnsi="DejaVu Serif" w:eastAsia="DejaVu Serif" w:cs="DejaVu Serif"/>
            <w:color w:val="000080"/>
            <w:sz w:val="22"/>
            <w:szCs w:val="22"/>
            <w:lang w:val="en-US"/>
          </w:rPr>
          <w:t xml:space="preserve">https://github.com/mmonty1960/VISproPT</w:t>
        </w:r>
      </w:hyperlink>
      <w:r>
        <w:rPr>
          <w:rFonts w:hint="eastAsia" w:ascii="DejaVu Serif" w:hAnsi="DejaVu Serif" w:cs="DejaVu Serif"/>
          <w:sz w:val="22"/>
          <w:szCs w:val="22"/>
          <w:lang w:val="en-US"/>
        </w:rPr>
      </w:r>
      <w:r>
        <w:rPr>
          <w:rFonts w:hint="eastAsia" w:ascii="DejaVu Serif" w:hAnsi="DejaVu Serif" w:cs="DejaVu Serif"/>
          <w:sz w:val="22"/>
          <w:szCs w:val="22"/>
          <w:lang w:val="en-US"/>
        </w:rPr>
      </w:r>
    </w:p>
    <w:p>
      <w:pPr>
        <w:pBdr>
          <w:top w:val="none" w:color="000000" w:sz="4" w:space="0"/>
          <w:left w:val="none" w:color="000000" w:sz="4" w:space="0"/>
          <w:bottom w:val="none" w:color="000000" w:sz="4" w:space="0"/>
          <w:right w:val="none" w:color="000000" w:sz="4" w:space="0"/>
        </w:pBdr>
        <w:spacing w:line="360" w:lineRule="auto"/>
        <w:ind/>
        <w:rPr>
          <w:rFonts w:hint="eastAsia" w:ascii="DejaVu Serif" w:hAnsi="DejaVu Serif" w:cs="DejaVu Serif"/>
          <w:sz w:val="22"/>
          <w:szCs w:val="22"/>
          <w:lang w:val="en-US"/>
        </w:rPr>
      </w:pPr>
      <w:r>
        <w:rPr>
          <w:rFonts w:hint="eastAsia" w:ascii="DejaVu Serif" w:hAnsi="DejaVu Serif" w:cs="DejaVu Serif"/>
          <w:sz w:val="22"/>
          <w:szCs w:val="22"/>
          <w:lang w:val="en-US"/>
        </w:rPr>
      </w:r>
      <w:r>
        <w:rPr>
          <w:rFonts w:hint="eastAsia" w:ascii="DejaVu Serif" w:hAnsi="DejaVu Serif" w:cs="DejaVu Serif"/>
          <w:sz w:val="22"/>
          <w:szCs w:val="22"/>
          <w:lang w:val="en-US"/>
        </w:rPr>
      </w:r>
      <w:r>
        <w:rPr>
          <w:rFonts w:hint="eastAsia" w:ascii="DejaVu Serif" w:hAnsi="DejaVu Serif" w:cs="DejaVu Serif"/>
          <w:sz w:val="22"/>
          <w:szCs w:val="22"/>
          <w:lang w:val="en-US"/>
        </w:rPr>
      </w:r>
    </w:p>
    <w:p>
      <w:pPr>
        <w:pBdr>
          <w:top w:val="none" w:color="000000" w:sz="4" w:space="0"/>
          <w:left w:val="none" w:color="000000" w:sz="4" w:space="0"/>
          <w:bottom w:val="none" w:color="000000" w:sz="4" w:space="0"/>
          <w:right w:val="none" w:color="000000" w:sz="4" w:space="0"/>
        </w:pBdr>
        <w:spacing w:line="360" w:lineRule="auto"/>
        <w:ind/>
        <w:rPr>
          <w:rFonts w:hint="eastAsia" w:ascii="DejaVu Serif" w:hAnsi="DejaVu Serif" w:cs="DejaVu Serif"/>
          <w:sz w:val="22"/>
          <w:szCs w:val="22"/>
          <w:lang w:val="en-US"/>
        </w:rPr>
      </w:pPr>
      <w:r>
        <w:rPr>
          <w:rFonts w:ascii="DejaVu Serif" w:hAnsi="DejaVu Serif" w:eastAsia="DejaVu Serif" w:cs="DejaVu Serif"/>
          <w:color w:val="000000"/>
          <w:sz w:val="22"/>
          <w:szCs w:val="22"/>
          <w:lang w:val="en-US"/>
        </w:rPr>
        <w:t xml:space="preserve">[3] </w:t>
      </w:r>
      <w:hyperlink r:id="rId63" w:tooltip="https://www.solarpaces.org/solarpaces-tasks/task-iii-solar-technology-and-advanced-applications/" w:history="1">
        <w:r>
          <w:rPr>
            <w:rStyle w:val="1273"/>
            <w:rFonts w:ascii="DejaVu Serif" w:hAnsi="DejaVu Serif" w:eastAsia="DejaVu Serif" w:cs="DejaVu Serif"/>
            <w:color w:val="000080"/>
            <w:sz w:val="22"/>
            <w:szCs w:val="22"/>
            <w:lang w:val="en-US"/>
          </w:rPr>
          <w:t xml:space="preserve">https://www.solarpaces.org/solarpaces-tasks/task-iii-solar-technology-and-advanced-applications/</w:t>
        </w:r>
      </w:hyperlink>
      <w:r>
        <w:rPr>
          <w:rFonts w:hint="eastAsia" w:ascii="DejaVu Serif" w:hAnsi="DejaVu Serif" w:cs="DejaVu Serif"/>
          <w:sz w:val="22"/>
          <w:szCs w:val="22"/>
          <w:lang w:val="en-US"/>
        </w:rPr>
      </w:r>
      <w:r>
        <w:rPr>
          <w:rFonts w:hint="eastAsia" w:ascii="DejaVu Serif" w:hAnsi="DejaVu Serif" w:cs="DejaVu Serif"/>
          <w:sz w:val="22"/>
          <w:szCs w:val="22"/>
          <w:lang w:val="en-US"/>
        </w:rPr>
      </w:r>
    </w:p>
    <w:p>
      <w:pPr>
        <w:pBdr>
          <w:top w:val="none" w:color="000000" w:sz="4" w:space="0"/>
          <w:left w:val="none" w:color="000000" w:sz="4" w:space="0"/>
          <w:bottom w:val="none" w:color="000000" w:sz="4" w:space="0"/>
          <w:right w:val="none" w:color="000000" w:sz="4" w:space="0"/>
        </w:pBdr>
        <w:spacing w:line="360" w:lineRule="auto"/>
        <w:ind/>
        <w:rPr>
          <w:rFonts w:hint="eastAsia" w:ascii="DejaVu Serif" w:hAnsi="DejaVu Serif" w:cs="DejaVu Serif"/>
          <w:sz w:val="22"/>
          <w:szCs w:val="22"/>
          <w:lang w:val="en-US"/>
        </w:rPr>
      </w:pPr>
      <w:r>
        <w:rPr>
          <w:rFonts w:hint="eastAsia" w:ascii="DejaVu Serif" w:hAnsi="DejaVu Serif" w:cs="DejaVu Serif"/>
          <w:sz w:val="22"/>
          <w:szCs w:val="22"/>
          <w:lang w:val="en-US"/>
        </w:rPr>
      </w:r>
      <w:r>
        <w:rPr>
          <w:rFonts w:hint="eastAsia" w:ascii="DejaVu Serif" w:hAnsi="DejaVu Serif" w:cs="DejaVu Serif"/>
          <w:sz w:val="22"/>
          <w:szCs w:val="22"/>
          <w:lang w:val="en-US"/>
        </w:rPr>
      </w:r>
      <w:r>
        <w:rPr>
          <w:rFonts w:hint="eastAsia" w:ascii="DejaVu Serif" w:hAnsi="DejaVu Serif" w:cs="DejaVu Serif"/>
          <w:sz w:val="22"/>
          <w:szCs w:val="22"/>
          <w:lang w:val="en-US"/>
        </w:rPr>
      </w:r>
    </w:p>
    <w:p>
      <w:pPr>
        <w:pBdr>
          <w:top w:val="none" w:color="000000" w:sz="4" w:space="0"/>
          <w:left w:val="none" w:color="000000" w:sz="4" w:space="0"/>
          <w:bottom w:val="none" w:color="000000" w:sz="4" w:space="0"/>
          <w:right w:val="none" w:color="000000" w:sz="4" w:space="0"/>
        </w:pBdr>
        <w:spacing w:line="360" w:lineRule="auto"/>
        <w:ind/>
        <w:rPr>
          <w:rFonts w:hint="eastAsia" w:ascii="DejaVu Serif" w:hAnsi="DejaVu Serif" w:cs="DejaVu Serif"/>
          <w:color w:val="000000"/>
          <w:sz w:val="22"/>
          <w:szCs w:val="22"/>
          <w:lang w:val="en-US"/>
        </w:rPr>
      </w:pPr>
      <w:r>
        <w:rPr>
          <w:rFonts w:ascii="DejaVu Serif" w:hAnsi="DejaVu Serif" w:eastAsia="DejaVu Serif" w:cs="DejaVu Serif"/>
          <w:color w:val="000000"/>
          <w:sz w:val="22"/>
          <w:szCs w:val="22"/>
          <w:lang w:val="en-US"/>
        </w:rPr>
        <w:t xml:space="preserve">[4] M. Montecchi, G. Cara, A. Benedetti, “Procedure for placing PT-panels in SFERA-III WP10 Task3 3D shape measurement round-robin”, </w:t>
      </w:r>
      <w:hyperlink r:id="rId64" w:tooltip="https://github.com/mmonty1960/RRcomparator" w:history="1">
        <w:r>
          <w:rPr>
            <w:rStyle w:val="1273"/>
            <w:rFonts w:ascii="DejaVu Serif" w:hAnsi="DejaVu Serif" w:eastAsia="DejaVu Serif" w:cs="DejaVu Serif"/>
            <w:sz w:val="22"/>
            <w:szCs w:val="22"/>
            <w:lang w:val="en-US"/>
          </w:rPr>
          <w:t xml:space="preserve">https://github.com/mmonty1960/RRcomparator</w:t>
        </w:r>
      </w:hyperlink>
      <w:r>
        <w:rPr>
          <w:rFonts w:hint="eastAsia" w:ascii="DejaVu Serif" w:hAnsi="DejaVu Serif" w:cs="DejaVu Serif"/>
          <w:color w:val="000000"/>
          <w:sz w:val="22"/>
          <w:szCs w:val="22"/>
          <w:lang w:val="en-US"/>
        </w:rPr>
      </w:r>
      <w:r>
        <w:rPr>
          <w:rFonts w:hint="eastAsia" w:ascii="DejaVu Serif" w:hAnsi="DejaVu Serif" w:cs="DejaVu Serif"/>
          <w:color w:val="000000"/>
          <w:sz w:val="22"/>
          <w:szCs w:val="22"/>
          <w:lang w:val="en-US"/>
        </w:rPr>
      </w:r>
    </w:p>
    <w:p>
      <w:pPr>
        <w:pBdr>
          <w:top w:val="none" w:color="000000" w:sz="4" w:space="0"/>
          <w:left w:val="none" w:color="000000" w:sz="4" w:space="0"/>
          <w:bottom w:val="none" w:color="000000" w:sz="4" w:space="0"/>
          <w:right w:val="none" w:color="000000" w:sz="4" w:space="0"/>
        </w:pBdr>
        <w:spacing w:line="360" w:lineRule="auto"/>
        <w:ind/>
        <w:rPr>
          <w:rFonts w:hint="eastAsia" w:ascii="DejaVu Serif" w:hAnsi="DejaVu Serif" w:cs="DejaVu Serif"/>
          <w:sz w:val="22"/>
          <w:szCs w:val="22"/>
          <w:lang w:val="en-US"/>
        </w:rPr>
      </w:pPr>
      <w:r>
        <w:rPr>
          <w:rFonts w:hint="eastAsia" w:ascii="DejaVu Serif" w:hAnsi="DejaVu Serif" w:cs="DejaVu Serif"/>
          <w:sz w:val="22"/>
          <w:szCs w:val="22"/>
          <w:lang w:val="en-US"/>
        </w:rPr>
      </w:r>
      <w:r>
        <w:rPr>
          <w:rFonts w:hint="eastAsia" w:ascii="DejaVu Serif" w:hAnsi="DejaVu Serif" w:cs="DejaVu Serif"/>
          <w:sz w:val="22"/>
          <w:szCs w:val="22"/>
          <w:lang w:val="en-US"/>
        </w:rPr>
      </w:r>
      <w:r>
        <w:rPr>
          <w:rFonts w:hint="eastAsia" w:ascii="DejaVu Serif" w:hAnsi="DejaVu Serif" w:cs="DejaVu Serif"/>
          <w:sz w:val="22"/>
          <w:szCs w:val="22"/>
          <w:lang w:val="en-US"/>
        </w:rPr>
      </w:r>
    </w:p>
    <w:p>
      <w:pPr>
        <w:pBdr>
          <w:top w:val="none" w:color="000000" w:sz="4" w:space="0"/>
          <w:left w:val="none" w:color="000000" w:sz="4" w:space="0"/>
          <w:bottom w:val="none" w:color="000000" w:sz="4" w:space="0"/>
          <w:right w:val="none" w:color="000000" w:sz="4" w:space="0"/>
        </w:pBdr>
        <w:spacing w:line="360" w:lineRule="auto"/>
        <w:ind/>
        <w:rPr>
          <w:rFonts w:hint="eastAsia" w:ascii="DejaVu Serif" w:hAnsi="DejaVu Serif" w:cs="DejaVu Serif"/>
          <w:sz w:val="22"/>
          <w:szCs w:val="22"/>
          <w:lang w:val="en-US"/>
        </w:rPr>
      </w:pPr>
      <w:r>
        <w:rPr>
          <w:rFonts w:ascii="DejaVu Serif" w:hAnsi="DejaVu Serif" w:eastAsia="DejaVu Serif" w:cs="DejaVu Serif"/>
          <w:color w:val="000000"/>
          <w:sz w:val="22"/>
          <w:szCs w:val="22"/>
          <w:lang w:val="en-US"/>
        </w:rPr>
        <w:t xml:space="preserve">[</w:t>
      </w:r>
      <w:r>
        <w:rPr>
          <w:rFonts w:ascii="DejaVu Serif" w:hAnsi="DejaVu Serif" w:eastAsia="DejaVu Serif" w:cs="DejaVu Serif"/>
          <w:color w:val="000000"/>
          <w:sz w:val="22"/>
          <w:szCs w:val="22"/>
          <w:lang w:val="en-US"/>
        </w:rPr>
        <w:t xml:space="preserve">5]</w:t>
      </w:r>
      <w:r>
        <w:rPr>
          <w:rFonts w:ascii="DejaVu Serif" w:hAnsi="DejaVu Serif" w:eastAsia="DejaVu Serif" w:cs="DejaVu Serif"/>
          <w:color w:val="404040"/>
          <w:sz w:val="22"/>
          <w:szCs w:val="22"/>
          <w:lang w:val="en-US"/>
        </w:rPr>
        <w:t xml:space="preserve">Montecchi</w:t>
      </w:r>
      <w:r>
        <w:rPr>
          <w:rFonts w:ascii="DejaVu Serif" w:hAnsi="DejaVu Serif" w:eastAsia="DejaVu Serif" w:cs="DejaVu Serif"/>
          <w:color w:val="404040"/>
          <w:sz w:val="22"/>
          <w:szCs w:val="22"/>
          <w:lang w:val="en-US"/>
        </w:rPr>
        <w:t xml:space="preserve"> M: Italian Patent. RM2008A000151, 2008</w:t>
      </w:r>
      <w:r>
        <w:rPr>
          <w:rFonts w:hint="eastAsia" w:ascii="DejaVu Serif" w:hAnsi="DejaVu Serif" w:cs="DejaVu Serif"/>
          <w:sz w:val="22"/>
          <w:szCs w:val="22"/>
          <w:lang w:val="en-US"/>
        </w:rPr>
      </w:r>
      <w:r>
        <w:rPr>
          <w:rFonts w:hint="eastAsia" w:ascii="DejaVu Serif" w:hAnsi="DejaVu Serif" w:cs="DejaVu Serif"/>
          <w:sz w:val="22"/>
          <w:szCs w:val="22"/>
          <w:lang w:val="en-US"/>
        </w:rPr>
      </w:r>
    </w:p>
    <w:p>
      <w:pPr>
        <w:pBdr>
          <w:top w:val="none" w:color="000000" w:sz="4" w:space="0"/>
          <w:left w:val="none" w:color="000000" w:sz="4" w:space="0"/>
          <w:bottom w:val="none" w:color="000000" w:sz="4" w:space="0"/>
          <w:right w:val="none" w:color="000000" w:sz="4" w:space="0"/>
        </w:pBdr>
        <w:spacing w:line="360" w:lineRule="auto"/>
        <w:ind/>
        <w:rPr>
          <w:rFonts w:hint="eastAsia" w:ascii="DejaVu Serif" w:hAnsi="DejaVu Serif" w:cs="DejaVu Serif"/>
          <w:sz w:val="22"/>
          <w:szCs w:val="22"/>
          <w:lang w:val="en-US"/>
        </w:rPr>
      </w:pPr>
      <w:r>
        <w:rPr>
          <w:rFonts w:hint="eastAsia" w:ascii="DejaVu Serif" w:hAnsi="DejaVu Serif" w:cs="DejaVu Serif"/>
          <w:sz w:val="22"/>
          <w:szCs w:val="22"/>
          <w:lang w:val="en-US"/>
        </w:rPr>
      </w:r>
      <w:r>
        <w:rPr>
          <w:rFonts w:hint="eastAsia" w:ascii="DejaVu Serif" w:hAnsi="DejaVu Serif" w:cs="DejaVu Serif"/>
          <w:sz w:val="22"/>
          <w:szCs w:val="22"/>
          <w:lang w:val="en-US"/>
        </w:rPr>
      </w:r>
      <w:r>
        <w:rPr>
          <w:rFonts w:hint="eastAsia" w:ascii="DejaVu Serif" w:hAnsi="DejaVu Serif" w:cs="DejaVu Serif"/>
          <w:sz w:val="22"/>
          <w:szCs w:val="22"/>
          <w:lang w:val="en-US"/>
        </w:rPr>
      </w:r>
    </w:p>
    <w:p>
      <w:pPr>
        <w:pBdr>
          <w:top w:val="none" w:color="000000" w:sz="4" w:space="0"/>
          <w:left w:val="none" w:color="000000" w:sz="4" w:space="0"/>
          <w:bottom w:val="none" w:color="000000" w:sz="4" w:space="0"/>
          <w:right w:val="none" w:color="000000" w:sz="4" w:space="0"/>
        </w:pBdr>
        <w:spacing w:line="360" w:lineRule="auto"/>
        <w:ind/>
        <w:rPr>
          <w:rFonts w:hint="eastAsia" w:ascii="DejaVu Serif" w:hAnsi="DejaVu Serif" w:cs="DejaVu Serif"/>
          <w:sz w:val="22"/>
          <w:szCs w:val="22"/>
          <w:lang w:val="en-US"/>
        </w:rPr>
      </w:pPr>
      <w:r>
        <w:rPr>
          <w:rFonts w:ascii="DejaVu Serif" w:hAnsi="DejaVu Serif" w:eastAsia="DejaVu Serif" w:cs="DejaVu Serif"/>
          <w:color w:val="404040"/>
          <w:sz w:val="22"/>
          <w:szCs w:val="22"/>
          <w:lang w:val="en-US"/>
        </w:rPr>
        <w:t xml:space="preserve">[</w:t>
      </w:r>
      <w:r>
        <w:rPr>
          <w:rFonts w:ascii="DejaVu Serif" w:hAnsi="DejaVu Serif" w:eastAsia="DejaVu Serif" w:cs="DejaVu Serif"/>
          <w:color w:val="404040"/>
          <w:sz w:val="22"/>
          <w:szCs w:val="22"/>
          <w:lang w:val="en-US"/>
        </w:rPr>
        <w:t xml:space="preserve">6]M.</w:t>
      </w:r>
      <w:r>
        <w:rPr>
          <w:rFonts w:ascii="DejaVu Serif" w:hAnsi="DejaVu Serif" w:eastAsia="DejaVu Serif" w:cs="DejaVu Serif"/>
          <w:color w:val="404040"/>
          <w:sz w:val="22"/>
          <w:szCs w:val="22"/>
          <w:lang w:val="en-US"/>
        </w:rPr>
        <w:t xml:space="preserve"> Montecchi, G. Cara, A. Benedetti, “</w:t>
      </w:r>
      <w:r>
        <w:rPr>
          <w:rFonts w:ascii="DejaVu Serif" w:hAnsi="DejaVu Serif" w:eastAsia="DejaVu Serif" w:cs="DejaVu Serif"/>
          <w:color w:val="404040"/>
          <w:sz w:val="22"/>
          <w:szCs w:val="22"/>
          <w:lang w:val="en-US"/>
        </w:rPr>
        <w:t xml:space="preserve">VISproLF</w:t>
      </w:r>
      <w:r>
        <w:rPr>
          <w:rFonts w:ascii="DejaVu Serif" w:hAnsi="DejaVu Serif" w:eastAsia="DejaVu Serif" w:cs="DejaVu Serif"/>
          <w:color w:val="404040"/>
          <w:sz w:val="22"/>
          <w:szCs w:val="22"/>
          <w:lang w:val="en-US"/>
        </w:rPr>
        <w:t xml:space="preserve">: Self-Calibrating Instrument for Measuring 3D Shape of Linear Fresnel Facets”, Rev. Sci. </w:t>
      </w:r>
      <w:r>
        <w:rPr>
          <w:rFonts w:ascii="DejaVu Serif" w:hAnsi="DejaVu Serif" w:eastAsia="DejaVu Serif" w:cs="DejaVu Serif"/>
          <w:color w:val="404040"/>
          <w:sz w:val="22"/>
          <w:szCs w:val="22"/>
          <w:lang w:val="en-US"/>
        </w:rPr>
        <w:t xml:space="preserve">Instrum</w:t>
      </w:r>
      <w:r>
        <w:rPr>
          <w:rFonts w:ascii="DejaVu Serif" w:hAnsi="DejaVu Serif" w:eastAsia="DejaVu Serif" w:cs="DejaVu Serif"/>
          <w:color w:val="404040"/>
          <w:sz w:val="22"/>
          <w:szCs w:val="22"/>
          <w:lang w:val="en-US"/>
        </w:rPr>
        <w:t xml:space="preserve">. 91, 083109 (2020); </w:t>
      </w:r>
      <w:r>
        <w:rPr>
          <w:rFonts w:ascii="DejaVu Serif" w:hAnsi="DejaVu Serif" w:eastAsia="DejaVu Serif" w:cs="DejaVu Serif"/>
          <w:color w:val="404040"/>
          <w:sz w:val="22"/>
          <w:szCs w:val="22"/>
          <w:lang w:val="en-US"/>
        </w:rPr>
        <w:t xml:space="preserve">doi</w:t>
      </w:r>
      <w:r>
        <w:rPr>
          <w:rFonts w:ascii="DejaVu Serif" w:hAnsi="DejaVu Serif" w:eastAsia="DejaVu Serif" w:cs="DejaVu Serif"/>
          <w:color w:val="404040"/>
          <w:sz w:val="22"/>
          <w:szCs w:val="22"/>
          <w:lang w:val="en-US"/>
        </w:rPr>
        <w:t xml:space="preserve">: 10.1063/5.0013116</w:t>
      </w:r>
      <w:r>
        <w:rPr>
          <w:rFonts w:hint="eastAsia" w:ascii="DejaVu Serif" w:hAnsi="DejaVu Serif" w:cs="DejaVu Serif"/>
          <w:sz w:val="22"/>
          <w:szCs w:val="22"/>
          <w:lang w:val="en-US"/>
        </w:rPr>
      </w:r>
      <w:r>
        <w:rPr>
          <w:rFonts w:hint="eastAsia" w:ascii="DejaVu Serif" w:hAnsi="DejaVu Serif" w:cs="DejaVu Serif"/>
          <w:sz w:val="22"/>
          <w:szCs w:val="22"/>
          <w:lang w:val="en-US"/>
        </w:rPr>
      </w:r>
    </w:p>
    <w:p>
      <w:pPr>
        <w:pBdr>
          <w:top w:val="none" w:color="000000" w:sz="4" w:space="0"/>
          <w:left w:val="none" w:color="000000" w:sz="4" w:space="0"/>
          <w:bottom w:val="none" w:color="000000" w:sz="4" w:space="0"/>
          <w:right w:val="none" w:color="000000" w:sz="4" w:space="0"/>
        </w:pBdr>
        <w:spacing w:line="360" w:lineRule="auto"/>
        <w:ind/>
        <w:rPr>
          <w:rFonts w:hint="eastAsia" w:ascii="DejaVu Serif" w:hAnsi="DejaVu Serif" w:cs="DejaVu Serif"/>
          <w:sz w:val="22"/>
          <w:szCs w:val="22"/>
          <w:lang w:val="en-US"/>
        </w:rPr>
      </w:pPr>
      <w:r>
        <w:rPr>
          <w:rFonts w:hint="eastAsia" w:ascii="DejaVu Serif" w:hAnsi="DejaVu Serif" w:cs="DejaVu Serif"/>
          <w:sz w:val="22"/>
          <w:szCs w:val="22"/>
          <w:lang w:val="en-US"/>
        </w:rPr>
      </w:r>
      <w:r>
        <w:rPr>
          <w:rFonts w:hint="eastAsia" w:ascii="DejaVu Serif" w:hAnsi="DejaVu Serif" w:cs="DejaVu Serif"/>
          <w:sz w:val="22"/>
          <w:szCs w:val="22"/>
          <w:lang w:val="en-US"/>
        </w:rPr>
      </w:r>
      <w:r>
        <w:rPr>
          <w:rFonts w:hint="eastAsia" w:ascii="DejaVu Serif" w:hAnsi="DejaVu Serif" w:cs="DejaVu Serif"/>
          <w:sz w:val="22"/>
          <w:szCs w:val="22"/>
          <w:lang w:val="en-US"/>
        </w:rPr>
      </w:r>
    </w:p>
    <w:p>
      <w:pPr>
        <w:pBdr>
          <w:top w:val="none" w:color="000000" w:sz="4" w:space="0"/>
          <w:left w:val="none" w:color="000000" w:sz="4" w:space="0"/>
          <w:bottom w:val="none" w:color="000000" w:sz="4" w:space="0"/>
          <w:right w:val="none" w:color="000000" w:sz="4" w:space="0"/>
        </w:pBdr>
        <w:spacing w:line="360" w:lineRule="auto"/>
        <w:ind/>
        <w:rPr>
          <w:rFonts w:hint="eastAsia" w:ascii="DejaVu Serif" w:hAnsi="DejaVu Serif" w:cs="DejaVu Serif"/>
          <w:sz w:val="22"/>
          <w:szCs w:val="22"/>
          <w:lang w:val="en-US"/>
        </w:rPr>
      </w:pPr>
      <w:r>
        <w:rPr>
          <w:rFonts w:ascii="DejaVu Serif" w:hAnsi="DejaVu Serif" w:eastAsia="DejaVu Serif" w:cs="DejaVu Serif"/>
          <w:color w:val="404040"/>
          <w:sz w:val="22"/>
          <w:szCs w:val="22"/>
          <w:lang w:val="en-US"/>
        </w:rPr>
        <w:t xml:space="preserve">[7] MARPOSS Italia, </w:t>
      </w:r>
      <w:hyperlink r:id="rId65" w:tooltip="https://www.marposs.com/eng/" w:history="1">
        <w:r>
          <w:rPr>
            <w:rStyle w:val="1273"/>
            <w:rFonts w:ascii="DejaVu Serif" w:hAnsi="DejaVu Serif" w:eastAsia="DejaVu Serif" w:cs="DejaVu Serif"/>
            <w:color w:val="000080"/>
            <w:sz w:val="22"/>
            <w:szCs w:val="22"/>
            <w:lang w:val="en-US"/>
          </w:rPr>
          <w:t xml:space="preserve">https://www.marposs.com/eng/</w:t>
        </w:r>
      </w:hyperlink>
      <w:r>
        <w:rPr>
          <w:rFonts w:hint="eastAsia" w:ascii="DejaVu Serif" w:hAnsi="DejaVu Serif" w:cs="DejaVu Serif"/>
          <w:sz w:val="22"/>
          <w:szCs w:val="22"/>
          <w:lang w:val="en-US"/>
        </w:rPr>
      </w:r>
      <w:r>
        <w:rPr>
          <w:rFonts w:hint="eastAsia" w:ascii="DejaVu Serif" w:hAnsi="DejaVu Serif" w:cs="DejaVu Serif"/>
          <w:sz w:val="22"/>
          <w:szCs w:val="22"/>
          <w:lang w:val="en-US"/>
        </w:rPr>
      </w:r>
    </w:p>
    <w:p>
      <w:pPr>
        <w:pStyle w:val="1240"/>
        <w:pBdr/>
        <w:spacing/>
        <w:ind/>
        <w:rPr>
          <w:rFonts w:ascii="DejaVu Serif" w:hAnsi="DejaVu Serif" w:cs="DejaVu Serif"/>
          <w:szCs w:val="22"/>
          <w:lang w:val="en-US"/>
        </w:rPr>
      </w:pPr>
      <w:r>
        <w:rPr>
          <w:rFonts w:ascii="DejaVu Serif" w:hAnsi="DejaVu Serif" w:eastAsia="DejaVu Serif" w:cs="DejaVu Serif"/>
          <w:szCs w:val="22"/>
          <w:lang w:val="en-US"/>
        </w:rPr>
        <w:t xml:space="preserve">[8]</w:t>
      </w:r>
      <w:r>
        <w:rPr>
          <w:rFonts w:ascii="DejaVu Serif" w:hAnsi="DejaVu Serif" w:eastAsia="DejaVu Serif" w:cs="DejaVu Serif"/>
          <w:szCs w:val="22"/>
          <w:lang w:val="en-US"/>
        </w:rPr>
        <w:tab/>
        <w:t xml:space="preserve">T. </w:t>
      </w:r>
      <w:r>
        <w:rPr>
          <w:rFonts w:ascii="DejaVu Serif" w:hAnsi="DejaVu Serif" w:eastAsia="DejaVu Serif" w:cs="DejaVu Serif"/>
          <w:szCs w:val="22"/>
          <w:lang w:val="en-US"/>
        </w:rPr>
        <w:t xml:space="preserve">März</w:t>
      </w:r>
      <w:r>
        <w:rPr>
          <w:rFonts w:ascii="DejaVu Serif" w:hAnsi="DejaVu Serif" w:eastAsia="DejaVu Serif" w:cs="DejaVu Serif"/>
          <w:szCs w:val="22"/>
          <w:lang w:val="en-US"/>
        </w:rPr>
        <w:t xml:space="preserve">, C. </w:t>
      </w:r>
      <w:r>
        <w:rPr>
          <w:rFonts w:ascii="DejaVu Serif" w:hAnsi="DejaVu Serif" w:eastAsia="DejaVu Serif" w:cs="DejaVu Serif"/>
          <w:szCs w:val="22"/>
          <w:lang w:val="en-US"/>
        </w:rPr>
        <w:t xml:space="preserve">Prahl</w:t>
      </w:r>
      <w:r>
        <w:rPr>
          <w:rFonts w:ascii="DejaVu Serif" w:hAnsi="DejaVu Serif" w:eastAsia="DejaVu Serif" w:cs="DejaVu Serif"/>
          <w:szCs w:val="22"/>
          <w:lang w:val="en-US"/>
        </w:rPr>
        <w:t xml:space="preserve">, S. Ulmer,</w:t>
      </w:r>
      <w:r>
        <w:rPr>
          <w:rFonts w:ascii="DejaVu Serif" w:hAnsi="DejaVu Serif" w:eastAsia="DejaVu Serif" w:cs="DejaVu Serif"/>
          <w:szCs w:val="22"/>
          <w:lang w:val="en-US"/>
        </w:rPr>
        <w:t xml:space="preserve"> S. Wilbert, C. Wilbert: Validation of two Optical Measurement Methods for the Qualification of the Shape Accuracy of Mirror Panels for Concentrating Solar Systems, Proceedings of the SolarPACES 2010 Conference in Perpignan, France, September 21 - 24, 2010</w:t>
      </w:r>
      <w:r>
        <w:rPr>
          <w:rFonts w:ascii="DejaVu Serif" w:hAnsi="DejaVu Serif" w:cs="DejaVu Serif"/>
          <w:szCs w:val="22"/>
          <w:lang w:val="en-US"/>
        </w:rPr>
      </w:r>
      <w:r>
        <w:rPr>
          <w:rFonts w:ascii="DejaVu Serif" w:hAnsi="DejaVu Serif" w:cs="DejaVu Serif"/>
          <w:szCs w:val="22"/>
          <w:lang w:val="en-US"/>
        </w:rPr>
      </w:r>
    </w:p>
    <w:p>
      <w:pPr>
        <w:pStyle w:val="1240"/>
        <w:pBdr/>
        <w:spacing/>
        <w:ind/>
        <w:rPr>
          <w:rFonts w:ascii="DejaVu Serif" w:hAnsi="DejaVu Serif" w:cs="DejaVu Serif"/>
          <w:szCs w:val="22"/>
          <w:lang w:val="en-US"/>
        </w:rPr>
      </w:pPr>
      <w:r>
        <w:rPr>
          <w:rFonts w:ascii="DejaVu Serif" w:hAnsi="DejaVu Serif" w:eastAsia="DejaVu Serif" w:cs="DejaVu Serif"/>
          <w:szCs w:val="22"/>
          <w:lang w:val="en-US"/>
        </w:rPr>
        <w:t xml:space="preserve">[9]</w:t>
      </w:r>
      <w:r>
        <w:rPr>
          <w:rFonts w:ascii="DejaVu Serif" w:hAnsi="DejaVu Serif" w:eastAsia="DejaVu Serif" w:cs="DejaVu Serif"/>
          <w:szCs w:val="22"/>
          <w:lang w:val="en-US"/>
        </w:rPr>
        <w:tab/>
        <w:t xml:space="preserve">S. Ulmer, T. </w:t>
      </w:r>
      <w:r>
        <w:rPr>
          <w:rFonts w:ascii="DejaVu Serif" w:hAnsi="DejaVu Serif" w:eastAsia="DejaVu Serif" w:cs="DejaVu Serif"/>
          <w:szCs w:val="22"/>
          <w:lang w:val="en-US"/>
        </w:rPr>
        <w:t xml:space="preserve">März</w:t>
      </w:r>
      <w:r>
        <w:rPr>
          <w:rFonts w:ascii="DejaVu Serif" w:hAnsi="DejaVu Serif" w:eastAsia="DejaVu Serif" w:cs="DejaVu Serif"/>
          <w:szCs w:val="22"/>
          <w:lang w:val="en-US"/>
        </w:rPr>
        <w:t xml:space="preserve">, C. </w:t>
      </w:r>
      <w:r>
        <w:rPr>
          <w:rFonts w:ascii="DejaVu Serif" w:hAnsi="DejaVu Serif" w:eastAsia="DejaVu Serif" w:cs="DejaVu Serif"/>
          <w:szCs w:val="22"/>
          <w:lang w:val="en-US"/>
        </w:rPr>
        <w:t xml:space="preserve">Prahl</w:t>
      </w:r>
      <w:r>
        <w:rPr>
          <w:rFonts w:ascii="DejaVu Serif" w:hAnsi="DejaVu Serif" w:eastAsia="DejaVu Serif" w:cs="DejaVu Serif"/>
          <w:szCs w:val="22"/>
          <w:lang w:val="en-US"/>
        </w:rPr>
        <w:t xml:space="preserve">, W. </w:t>
      </w:r>
      <w:r>
        <w:rPr>
          <w:rFonts w:ascii="DejaVu Serif" w:hAnsi="DejaVu Serif" w:eastAsia="DejaVu Serif" w:cs="DejaVu Serif"/>
          <w:szCs w:val="22"/>
          <w:lang w:val="en-US"/>
        </w:rPr>
        <w:t xml:space="preserve">Reinalter</w:t>
      </w:r>
      <w:r>
        <w:rPr>
          <w:rFonts w:ascii="DejaVu Serif" w:hAnsi="DejaVu Serif" w:eastAsia="DejaVu Serif" w:cs="DejaVu Serif"/>
          <w:szCs w:val="22"/>
          <w:lang w:val="en-US"/>
        </w:rPr>
        <w:t xml:space="preserve">, B. </w:t>
      </w:r>
      <w:r>
        <w:rPr>
          <w:rFonts w:ascii="DejaVu Serif" w:hAnsi="DejaVu Serif" w:eastAsia="DejaVu Serif" w:cs="DejaVu Serif"/>
          <w:szCs w:val="22"/>
          <w:lang w:val="en-US"/>
        </w:rPr>
        <w:t xml:space="preserve">Belhomme</w:t>
      </w:r>
      <w:r>
        <w:rPr>
          <w:rFonts w:ascii="DejaVu Serif" w:hAnsi="DejaVu Serif" w:eastAsia="DejaVu Serif" w:cs="DejaVu Serif"/>
          <w:szCs w:val="22"/>
          <w:lang w:val="en-US"/>
        </w:rPr>
        <w:t xml:space="preserve">: Automated </w:t>
      </w:r>
      <w:r>
        <w:rPr>
          <w:rFonts w:ascii="DejaVu Serif" w:hAnsi="DejaVu Serif" w:eastAsia="DejaVu Serif" w:cs="DejaVu Serif"/>
          <w:szCs w:val="22"/>
          <w:lang w:val="en-US"/>
        </w:rPr>
        <w:t xml:space="preserve">High Resolution</w:t>
      </w:r>
      <w:r>
        <w:rPr>
          <w:rFonts w:ascii="DejaVu Serif" w:hAnsi="DejaVu Serif" w:eastAsia="DejaVu Serif" w:cs="DejaVu Serif"/>
          <w:szCs w:val="22"/>
          <w:lang w:val="en-US"/>
        </w:rPr>
        <w:t xml:space="preserve"> Measurement of Heliostat Slope Errors. Proceedings of the SolarPACES conference, 15-18 September 2009, Berlin, Germany</w:t>
      </w:r>
      <w:r>
        <w:rPr>
          <w:rFonts w:ascii="DejaVu Serif" w:hAnsi="DejaVu Serif" w:cs="DejaVu Serif"/>
          <w:szCs w:val="22"/>
          <w:lang w:val="en-US"/>
        </w:rPr>
      </w:r>
      <w:r>
        <w:rPr>
          <w:rFonts w:ascii="DejaVu Serif" w:hAnsi="DejaVu Serif" w:cs="DejaVu Serif"/>
          <w:szCs w:val="22"/>
          <w:lang w:val="en-US"/>
        </w:rPr>
      </w:r>
    </w:p>
    <w:p>
      <w:pPr>
        <w:pStyle w:val="1240"/>
        <w:pBdr/>
        <w:spacing/>
        <w:ind/>
        <w:rPr>
          <w:rFonts w:ascii="DejaVu Serif" w:hAnsi="DejaVu Serif" w:cs="DejaVu Serif"/>
          <w:szCs w:val="22"/>
          <w:lang w:val="en-US"/>
        </w:rPr>
      </w:pPr>
      <w:r>
        <w:rPr>
          <w:rFonts w:ascii="DejaVu Serif" w:hAnsi="DejaVu Serif" w:eastAsia="DejaVu Serif" w:cs="DejaVu Serif"/>
          <w:szCs w:val="22"/>
          <w:lang w:val="en-US"/>
        </w:rPr>
        <w:t xml:space="preserve">[10]</w:t>
      </w:r>
      <w:r>
        <w:rPr>
          <w:rFonts w:ascii="DejaVu Serif" w:hAnsi="DejaVu Serif" w:eastAsia="DejaVu Serif" w:cs="DejaVu Serif"/>
          <w:szCs w:val="22"/>
          <w:lang w:val="en-US"/>
        </w:rPr>
        <w:tab/>
      </w:r>
      <w:r>
        <w:rPr>
          <w:rFonts w:ascii="DejaVu Serif" w:hAnsi="DejaVu Serif" w:eastAsia="DejaVu Serif" w:cs="DejaVu Serif"/>
          <w:szCs w:val="22"/>
          <w:lang w:val="en-US"/>
        </w:rPr>
        <w:t xml:space="preserve">Lüpfert</w:t>
      </w:r>
      <w:r>
        <w:rPr>
          <w:rFonts w:ascii="DejaVu Serif" w:hAnsi="DejaVu Serif" w:eastAsia="DejaVu Serif" w:cs="DejaVu Serif"/>
          <w:szCs w:val="22"/>
          <w:lang w:val="en-US"/>
        </w:rPr>
        <w:t xml:space="preserve">, </w:t>
      </w:r>
      <w:r>
        <w:rPr>
          <w:rFonts w:ascii="DejaVu Serif" w:hAnsi="DejaVu Serif" w:eastAsia="DejaVu Serif" w:cs="DejaVu Serif"/>
          <w:szCs w:val="22"/>
          <w:lang w:val="en-US"/>
        </w:rPr>
        <w:t xml:space="preserve">Eckhard</w:t>
      </w:r>
      <w:r>
        <w:rPr>
          <w:rFonts w:ascii="DejaVu Serif" w:hAnsi="DejaVu Serif" w:eastAsia="DejaVu Serif" w:cs="DejaVu Serif"/>
          <w:szCs w:val="22"/>
          <w:lang w:val="en-US"/>
        </w:rPr>
        <w:t xml:space="preserve"> und Ulmer, Steffen, Solar Trough mirror shape specifications, SolarPACES, Berlin, Deutschland, 2009</w:t>
      </w:r>
      <w:r>
        <w:rPr>
          <w:rFonts w:ascii="DejaVu Serif" w:hAnsi="DejaVu Serif" w:cs="DejaVu Serif"/>
          <w:szCs w:val="22"/>
          <w:lang w:val="en-US"/>
        </w:rPr>
      </w:r>
      <w:r>
        <w:rPr>
          <w:rFonts w:ascii="DejaVu Serif" w:hAnsi="DejaVu Serif" w:cs="DejaVu Serif"/>
          <w:szCs w:val="22"/>
          <w:lang w:val="en-US"/>
        </w:rPr>
      </w:r>
    </w:p>
    <w:p>
      <w:pPr>
        <w:pStyle w:val="1240"/>
        <w:pBdr/>
        <w:spacing/>
        <w:ind/>
        <w:rPr>
          <w:rFonts w:ascii="DejaVu Serif" w:hAnsi="DejaVu Serif" w:cs="DejaVu Serif"/>
          <w:szCs w:val="22"/>
          <w:lang w:val="en-US"/>
        </w:rPr>
      </w:pPr>
      <w:r>
        <w:rPr>
          <w:rFonts w:ascii="DejaVu Serif" w:hAnsi="DejaVu Serif" w:eastAsia="DejaVu Serif" w:cs="DejaVu Serif"/>
          <w:szCs w:val="22"/>
          <w:lang w:val="en-US"/>
        </w:rPr>
        <w:t xml:space="preserve">[11] S. Ulmer, P. Heller, W. </w:t>
      </w:r>
      <w:r>
        <w:rPr>
          <w:rFonts w:ascii="DejaVu Serif" w:hAnsi="DejaVu Serif" w:eastAsia="DejaVu Serif" w:cs="DejaVu Serif"/>
          <w:szCs w:val="22"/>
          <w:lang w:val="en-US"/>
        </w:rPr>
        <w:t xml:space="preserve">Reinalter</w:t>
      </w:r>
      <w:r>
        <w:rPr>
          <w:rFonts w:ascii="DejaVu Serif" w:hAnsi="DejaVu Serif" w:eastAsia="DejaVu Serif" w:cs="DejaVu Serif"/>
          <w:szCs w:val="22"/>
          <w:lang w:val="en-US"/>
        </w:rPr>
        <w:t xml:space="preserve">: Slope Measurements of Parabolic Dish Concentrators Using Color Codified Targets. Journal of Solar Energy Engineering, Volume 130, Issue 1, 011015, February 2008</w:t>
      </w:r>
      <w:r>
        <w:rPr>
          <w:rFonts w:ascii="DejaVu Serif" w:hAnsi="DejaVu Serif" w:cs="DejaVu Serif"/>
          <w:szCs w:val="22"/>
          <w:lang w:val="en-US"/>
        </w:rPr>
      </w:r>
      <w:r>
        <w:rPr>
          <w:rFonts w:ascii="DejaVu Serif" w:hAnsi="DejaVu Serif" w:cs="DejaVu Serif"/>
          <w:szCs w:val="22"/>
          <w:lang w:val="en-US"/>
        </w:rPr>
      </w:r>
    </w:p>
    <w:p>
      <w:pPr>
        <w:pBdr>
          <w:top w:val="none" w:color="000000" w:sz="4" w:space="0"/>
          <w:left w:val="none" w:color="000000" w:sz="4" w:space="0"/>
          <w:bottom w:val="none" w:color="000000" w:sz="4" w:space="0"/>
          <w:right w:val="none" w:color="000000" w:sz="4" w:space="0"/>
        </w:pBdr>
        <w:spacing w:line="360" w:lineRule="auto"/>
        <w:ind/>
        <w:rPr>
          <w:rFonts w:ascii="DejaVu Serif" w:hAnsi="DejaVu Serif" w:eastAsia="DejaVu Serif" w:cs="DejaVu Serif"/>
          <w:sz w:val="22"/>
          <w:szCs w:val="22"/>
          <w:lang w:val="en-US"/>
        </w:rPr>
      </w:pPr>
      <w:r>
        <w:rPr>
          <w:rFonts w:ascii="DejaVu Serif" w:hAnsi="DejaVu Serif" w:eastAsia="DejaVu Serif" w:cs="DejaVu Serif"/>
          <w:sz w:val="22"/>
          <w:szCs w:val="22"/>
          <w:lang w:val="en-US"/>
        </w:rPr>
        <w:t xml:space="preserve">[12] S. Ulmer, K. </w:t>
      </w:r>
      <w:r>
        <w:rPr>
          <w:rFonts w:ascii="DejaVu Serif" w:hAnsi="DejaVu Serif" w:eastAsia="DejaVu Serif" w:cs="DejaVu Serif"/>
          <w:sz w:val="22"/>
          <w:szCs w:val="22"/>
          <w:lang w:val="en-US"/>
        </w:rPr>
        <w:t xml:space="preserve">Pottler</w:t>
      </w:r>
      <w:r>
        <w:rPr>
          <w:rFonts w:ascii="DejaVu Serif" w:hAnsi="DejaVu Serif" w:eastAsia="DejaVu Serif" w:cs="DejaVu Serif"/>
          <w:sz w:val="22"/>
          <w:szCs w:val="22"/>
          <w:lang w:val="en-US"/>
        </w:rPr>
        <w:t xml:space="preserve">, E. </w:t>
      </w:r>
      <w:r>
        <w:rPr>
          <w:rFonts w:ascii="DejaVu Serif" w:hAnsi="DejaVu Serif" w:eastAsia="DejaVu Serif" w:cs="DejaVu Serif"/>
          <w:sz w:val="22"/>
          <w:szCs w:val="22"/>
          <w:lang w:val="en-US"/>
        </w:rPr>
        <w:t xml:space="preserve">Lüpfert</w:t>
      </w:r>
      <w:r>
        <w:rPr>
          <w:rFonts w:ascii="DejaVu Serif" w:hAnsi="DejaVu Serif" w:eastAsia="DejaVu Serif" w:cs="DejaVu Serif"/>
          <w:sz w:val="22"/>
          <w:szCs w:val="22"/>
          <w:lang w:val="en-US"/>
        </w:rPr>
        <w:t xml:space="preserve">, M. Röger: Measurement Techniques for the Optical Quality Assessment of Parabolic Trough Collector Fields in Commercial Solar Power Plants. Proceedings of ES2007, Energy Sustainability 2007, June 27-30, 2007, Long Beach, California, USA</w:t>
      </w:r>
      <w:r>
        <w:rPr>
          <w:rFonts w:ascii="DejaVu Serif" w:hAnsi="DejaVu Serif" w:eastAsia="DejaVu Serif" w:cs="DejaVu Serif"/>
          <w:sz w:val="22"/>
          <w:szCs w:val="22"/>
          <w:lang w:val="en-US"/>
        </w:rPr>
      </w:r>
      <w:r>
        <w:rPr>
          <w:rFonts w:ascii="DejaVu Serif" w:hAnsi="DejaVu Serif" w:eastAsia="DejaVu Serif" w:cs="DejaVu Serif"/>
          <w:sz w:val="22"/>
          <w:szCs w:val="22"/>
          <w:lang w:val="en-US"/>
        </w:rPr>
      </w:r>
    </w:p>
    <w:p>
      <w:pPr>
        <w:pBdr>
          <w:top w:val="none" w:color="000000" w:sz="4" w:space="0"/>
          <w:left w:val="none" w:color="000000" w:sz="4" w:space="0"/>
          <w:bottom w:val="none" w:color="000000" w:sz="4" w:space="0"/>
          <w:right w:val="none" w:color="000000" w:sz="4" w:space="0"/>
        </w:pBdr>
        <w:spacing w:line="360" w:lineRule="auto"/>
        <w:ind/>
        <w:rPr>
          <w:rFonts w:hint="eastAsia" w:ascii="DejaVu Serif" w:hAnsi="DejaVu Serif" w:cs="DejaVu Serif"/>
          <w:sz w:val="22"/>
          <w:szCs w:val="22"/>
          <w:lang w:val="en-US"/>
        </w:rPr>
      </w:pPr>
      <w:r>
        <w:rPr>
          <w:rFonts w:ascii="DejaVu Serif" w:hAnsi="DejaVu Serif" w:cs="DejaVu Serif"/>
          <w:sz w:val="22"/>
          <w:szCs w:val="22"/>
          <w:lang w:val="en-US"/>
        </w:rPr>
        <w:t xml:space="preserve">[13] </w:t>
      </w:r>
      <w:r>
        <w:rPr>
          <w:rFonts w:ascii="DejaVu Serif" w:hAnsi="DejaVu Serif" w:cs="DejaVu Serif"/>
          <w:sz w:val="22"/>
          <w:szCs w:val="22"/>
        </w:rPr>
        <w:t xml:space="preserve">C. </w:t>
      </w:r>
      <w:r>
        <w:rPr>
          <w:rFonts w:ascii="DejaVu Serif" w:hAnsi="DejaVu Serif" w:cs="DejaVu Serif"/>
          <w:sz w:val="22"/>
          <w:szCs w:val="22"/>
        </w:rPr>
        <w:t xml:space="preserve">Andraka</w:t>
      </w:r>
      <w:r>
        <w:rPr>
          <w:rFonts w:ascii="DejaVu Serif" w:hAnsi="DejaVu Serif" w:cs="DejaVu Serif"/>
          <w:sz w:val="22"/>
          <w:szCs w:val="22"/>
        </w:rPr>
        <w:t xml:space="preserve">, et al.  Rapid Reflective </w:t>
      </w:r>
      <w:r>
        <w:rPr>
          <w:rFonts w:ascii="DejaVu Serif" w:hAnsi="DejaVu Serif" w:cs="DejaVu Serif"/>
          <w:sz w:val="22"/>
          <w:szCs w:val="22"/>
        </w:rPr>
        <w:t xml:space="preserve">Facet</w:t>
      </w:r>
      <w:r>
        <w:rPr>
          <w:rFonts w:ascii="DejaVu Serif" w:hAnsi="DejaVu Serif" w:cs="DejaVu Serif"/>
          <w:sz w:val="22"/>
          <w:szCs w:val="22"/>
        </w:rPr>
        <w:t xml:space="preserve"> </w:t>
      </w:r>
      <w:r>
        <w:rPr>
          <w:rFonts w:ascii="DejaVu Serif" w:hAnsi="DejaVu Serif" w:cs="DejaVu Serif"/>
          <w:sz w:val="22"/>
          <w:szCs w:val="22"/>
        </w:rPr>
        <w:t xml:space="preserve">Characterization</w:t>
      </w:r>
      <w:r>
        <w:rPr>
          <w:rFonts w:ascii="DejaVu Serif" w:hAnsi="DejaVu Serif" w:cs="DejaVu Serif"/>
          <w:sz w:val="22"/>
          <w:szCs w:val="22"/>
        </w:rPr>
        <w:t xml:space="preserve"> </w:t>
      </w:r>
      <w:r>
        <w:rPr>
          <w:rFonts w:ascii="DejaVu Serif" w:hAnsi="DejaVu Serif" w:cs="DejaVu Serif"/>
          <w:sz w:val="22"/>
          <w:szCs w:val="22"/>
        </w:rPr>
        <w:t xml:space="preserve">Using</w:t>
      </w:r>
      <w:r>
        <w:rPr>
          <w:rFonts w:ascii="DejaVu Serif" w:hAnsi="DejaVu Serif" w:cs="DejaVu Serif"/>
          <w:sz w:val="22"/>
          <w:szCs w:val="22"/>
        </w:rPr>
        <w:t xml:space="preserve"> </w:t>
      </w:r>
      <w:r>
        <w:rPr>
          <w:rFonts w:ascii="DejaVu Serif" w:hAnsi="DejaVu Serif" w:cs="DejaVu Serif"/>
          <w:sz w:val="22"/>
          <w:szCs w:val="22"/>
        </w:rPr>
        <w:t xml:space="preserve">Fringe</w:t>
      </w:r>
      <w:r>
        <w:rPr>
          <w:rFonts w:ascii="DejaVu Serif" w:hAnsi="DejaVu Serif" w:cs="DejaVu Serif"/>
          <w:sz w:val="22"/>
          <w:szCs w:val="22"/>
        </w:rPr>
        <w:t xml:space="preserve"> </w:t>
      </w:r>
      <w:r>
        <w:rPr>
          <w:rFonts w:ascii="DejaVu Serif" w:hAnsi="DejaVu Serif" w:cs="DejaVu Serif"/>
          <w:sz w:val="22"/>
          <w:szCs w:val="22"/>
        </w:rPr>
        <w:t xml:space="preserve">Reflection</w:t>
      </w:r>
      <w:r>
        <w:rPr>
          <w:rFonts w:ascii="DejaVu Serif" w:hAnsi="DejaVu Serif" w:cs="DejaVu Serif"/>
          <w:sz w:val="22"/>
          <w:szCs w:val="22"/>
        </w:rPr>
        <w:t xml:space="preserve"> </w:t>
      </w:r>
      <w:r>
        <w:rPr>
          <w:rFonts w:ascii="DejaVu Serif" w:hAnsi="DejaVu Serif" w:cs="DejaVu Serif"/>
          <w:sz w:val="22"/>
          <w:szCs w:val="22"/>
        </w:rPr>
        <w:t xml:space="preserve">Techniques</w:t>
      </w:r>
      <w:r>
        <w:rPr>
          <w:rFonts w:ascii="DejaVu Serif" w:hAnsi="DejaVu Serif" w:cs="DejaVu Serif"/>
          <w:sz w:val="22"/>
          <w:szCs w:val="22"/>
        </w:rPr>
        <w:t xml:space="preserve">. </w:t>
      </w:r>
      <w:r>
        <w:rPr>
          <w:rFonts w:ascii="DejaVu Serif" w:hAnsi="DejaVu Serif" w:cs="DejaVu Serif"/>
          <w:i/>
          <w:iCs/>
          <w:sz w:val="22"/>
          <w:szCs w:val="22"/>
        </w:rPr>
        <w:t xml:space="preserve">Journal</w:t>
      </w:r>
      <w:r>
        <w:rPr>
          <w:rFonts w:ascii="DejaVu Serif" w:hAnsi="DejaVu Serif" w:cs="DejaVu Serif"/>
          <w:i/>
          <w:iCs/>
          <w:sz w:val="22"/>
          <w:szCs w:val="22"/>
        </w:rPr>
        <w:t xml:space="preserve"> </w:t>
      </w:r>
      <w:r>
        <w:rPr>
          <w:rFonts w:ascii="DejaVu Serif" w:hAnsi="DejaVu Serif" w:cs="DejaVu Serif"/>
          <w:i/>
          <w:iCs/>
          <w:sz w:val="22"/>
          <w:szCs w:val="22"/>
        </w:rPr>
        <w:t xml:space="preserve">of</w:t>
      </w:r>
      <w:r>
        <w:rPr>
          <w:rFonts w:ascii="DejaVu Serif" w:hAnsi="DejaVu Serif" w:cs="DejaVu Serif"/>
          <w:i/>
          <w:iCs/>
          <w:sz w:val="22"/>
          <w:szCs w:val="22"/>
        </w:rPr>
        <w:t xml:space="preserve"> Solar Energy </w:t>
      </w:r>
      <w:r>
        <w:rPr>
          <w:rFonts w:ascii="DejaVu Serif" w:hAnsi="DejaVu Serif" w:cs="DejaVu Serif"/>
          <w:i/>
          <w:iCs/>
          <w:sz w:val="22"/>
          <w:szCs w:val="22"/>
        </w:rPr>
        <w:t xml:space="preserve">Engineering</w:t>
      </w:r>
      <w:r>
        <w:rPr>
          <w:rFonts w:ascii="DejaVu Serif" w:hAnsi="DejaVu Serif" w:cs="DejaVu Serif"/>
          <w:i/>
          <w:iCs/>
          <w:sz w:val="22"/>
          <w:szCs w:val="22"/>
        </w:rPr>
        <w:t xml:space="preserve"> </w:t>
      </w:r>
      <w:r>
        <w:rPr>
          <w:rFonts w:ascii="DejaVu Serif" w:hAnsi="DejaVu Serif" w:cs="DejaVu Serif"/>
          <w:b/>
          <w:bCs/>
          <w:sz w:val="22"/>
          <w:szCs w:val="22"/>
        </w:rPr>
        <w:t xml:space="preserve">136</w:t>
      </w:r>
      <w:r>
        <w:rPr>
          <w:rFonts w:ascii="DejaVu Serif" w:hAnsi="DejaVu Serif" w:cs="DejaVu Serif"/>
          <w:sz w:val="22"/>
          <w:szCs w:val="22"/>
        </w:rPr>
        <w:t xml:space="preserve">, </w:t>
      </w:r>
      <w:r>
        <w:rPr>
          <w:rFonts w:ascii="DejaVu Serif" w:hAnsi="DejaVu Serif" w:cs="DejaVu Serif"/>
          <w:sz w:val="22"/>
          <w:szCs w:val="22"/>
        </w:rPr>
        <w:t xml:space="preserve">February</w:t>
      </w:r>
      <w:r>
        <w:rPr>
          <w:rFonts w:ascii="DejaVu Serif" w:hAnsi="DejaVu Serif" w:cs="DejaVu Serif"/>
          <w:sz w:val="22"/>
          <w:szCs w:val="22"/>
        </w:rPr>
        <w:t xml:space="preserve"> 2014</w:t>
      </w:r>
      <w:r>
        <w:rPr>
          <w:rFonts w:hint="eastAsia" w:ascii="DejaVu Serif" w:hAnsi="DejaVu Serif" w:cs="DejaVu Serif"/>
          <w:sz w:val="22"/>
          <w:szCs w:val="22"/>
          <w:lang w:val="en-US"/>
        </w:rPr>
      </w:r>
      <w:r>
        <w:rPr>
          <w:rFonts w:hint="eastAsia" w:ascii="DejaVu Serif" w:hAnsi="DejaVu Serif" w:cs="DejaVu Serif"/>
          <w:sz w:val="22"/>
          <w:szCs w:val="22"/>
          <w:lang w:val="en-US"/>
        </w:rPr>
      </w:r>
    </w:p>
    <w:p>
      <w:pPr>
        <w:pBdr>
          <w:top w:val="none" w:color="000000" w:sz="4" w:space="0"/>
          <w:left w:val="none" w:color="000000" w:sz="4" w:space="0"/>
          <w:bottom w:val="none" w:color="000000" w:sz="4" w:space="0"/>
          <w:right w:val="none" w:color="000000" w:sz="4" w:space="0"/>
        </w:pBdr>
        <w:spacing w:line="360" w:lineRule="auto"/>
        <w:ind/>
        <w:rPr>
          <w:rFonts w:hint="eastAsia" w:ascii="DejaVu Serif" w:hAnsi="DejaVu Serif" w:cs="DejaVu Serif"/>
          <w:sz w:val="22"/>
          <w:szCs w:val="22"/>
          <w:lang w:val="en-US"/>
        </w:rPr>
      </w:pPr>
      <w:r>
        <w:rPr>
          <w:rFonts w:ascii="DejaVu Serif" w:hAnsi="DejaVu Serif" w:cs="DejaVu Serif"/>
          <w:sz w:val="22"/>
          <w:szCs w:val="22"/>
          <w:lang w:val="en-US"/>
        </w:rPr>
        <w:t xml:space="preserve">[14] </w:t>
      </w:r>
      <w:r>
        <w:rPr>
          <w:rFonts w:ascii="DejaVu Serif" w:hAnsi="DejaVu Serif" w:cs="DejaVu Serif"/>
          <w:sz w:val="22"/>
          <w:szCs w:val="22"/>
          <w:lang w:val="en-US"/>
        </w:rPr>
        <w:t xml:space="preserve">R. C. Brost, B. J. Smith, F. M. Brimigion, and A. T. Evans.  Extending Deflectometry Metrology Capability for CSP.  Presented in the </w:t>
      </w:r>
      <w:r>
        <w:rPr>
          <w:rFonts w:ascii="DejaVu Serif" w:hAnsi="DejaVu Serif" w:cs="DejaVu Serif"/>
          <w:i/>
          <w:iCs/>
          <w:sz w:val="22"/>
          <w:szCs w:val="22"/>
          <w:lang w:val="en-US"/>
        </w:rPr>
        <w:t xml:space="preserve">ES 2023 17th International Conference on Energy Sustainability,</w:t>
      </w:r>
      <w:r>
        <w:rPr>
          <w:rFonts w:ascii="DejaVu Serif" w:hAnsi="DejaVu Serif" w:cs="DejaVu Serif"/>
          <w:sz w:val="22"/>
          <w:szCs w:val="22"/>
          <w:lang w:val="en-US"/>
        </w:rPr>
        <w:t xml:space="preserve"> Washington, DC, July 2023</w:t>
      </w:r>
      <w:r>
        <w:rPr>
          <w:rFonts w:hint="eastAsia" w:ascii="DejaVu Serif" w:hAnsi="DejaVu Serif" w:cs="DejaVu Serif"/>
          <w:sz w:val="22"/>
          <w:szCs w:val="22"/>
          <w:lang w:val="en-US"/>
        </w:rPr>
      </w:r>
      <w:r>
        <w:rPr>
          <w:rFonts w:hint="eastAsia" w:ascii="DejaVu Serif" w:hAnsi="DejaVu Serif" w:cs="DejaVu Serif"/>
          <w:sz w:val="22"/>
          <w:szCs w:val="22"/>
          <w:lang w:val="en-US"/>
        </w:rPr>
      </w:r>
    </w:p>
    <w:p>
      <w:pPr>
        <w:pBdr>
          <w:top w:val="none" w:color="000000" w:sz="4" w:space="0"/>
          <w:left w:val="none" w:color="000000" w:sz="4" w:space="0"/>
          <w:bottom w:val="none" w:color="000000" w:sz="4" w:space="0"/>
          <w:right w:val="none" w:color="000000" w:sz="4" w:space="0"/>
        </w:pBdr>
        <w:spacing w:line="360" w:lineRule="auto"/>
        <w:ind/>
        <w:rPr>
          <w:rFonts w:hint="eastAsia" w:ascii="DejaVu Serif" w:hAnsi="DejaVu Serif" w:cs="DejaVu Serif"/>
          <w:sz w:val="22"/>
          <w:szCs w:val="22"/>
          <w:lang w:val="en-US"/>
        </w:rPr>
      </w:pPr>
      <w:r>
        <w:rPr>
          <w:rFonts w:ascii="DejaVu Serif" w:hAnsi="DejaVu Serif" w:eastAsia="DejaVu Serif" w:cs="DejaVu Serif"/>
          <w:color w:val="404040"/>
          <w:sz w:val="22"/>
          <w:szCs w:val="22"/>
          <w:lang w:val="en-US"/>
        </w:rPr>
        <w:t xml:space="preserve">[</w:t>
      </w:r>
      <w:r>
        <w:rPr>
          <w:rFonts w:ascii="DejaVu Serif" w:hAnsi="DejaVu Serif" w:eastAsia="DejaVu Serif" w:cs="DejaVu Serif"/>
          <w:color w:val="404040"/>
          <w:sz w:val="22"/>
          <w:szCs w:val="22"/>
          <w:lang w:val="en-US"/>
        </w:rPr>
        <w:t xml:space="preserve">1</w:t>
      </w:r>
      <w:r>
        <w:rPr>
          <w:rFonts w:ascii="DejaVu Serif" w:hAnsi="DejaVu Serif" w:eastAsia="DejaVu Serif" w:cs="DejaVu Serif"/>
          <w:color w:val="404040"/>
          <w:sz w:val="22"/>
          <w:szCs w:val="22"/>
          <w:lang w:val="en-US"/>
        </w:rPr>
        <w:t xml:space="preserve">5</w:t>
      </w:r>
      <w:r>
        <w:rPr>
          <w:rFonts w:ascii="DejaVu Serif" w:hAnsi="DejaVu Serif" w:eastAsia="DejaVu Serif" w:cs="DejaVu Serif"/>
          <w:color w:val="404040"/>
          <w:sz w:val="22"/>
          <w:szCs w:val="22"/>
          <w:lang w:val="en-US"/>
        </w:rPr>
        <w:t xml:space="preserve">] </w:t>
      </w:r>
      <w:r>
        <w:rPr>
          <w:rFonts w:ascii="DejaVu Serif" w:hAnsi="DejaVu Serif" w:eastAsia="DejaVu Serif" w:cs="DejaVu Serif"/>
          <w:color w:val="404040"/>
          <w:sz w:val="22"/>
          <w:szCs w:val="22"/>
          <w:lang w:val="en-US"/>
        </w:rPr>
        <w:t xml:space="preserve">Rrcomparator</w:t>
      </w:r>
      <w:r>
        <w:rPr>
          <w:rFonts w:ascii="DejaVu Serif" w:hAnsi="DejaVu Serif" w:eastAsia="DejaVu Serif" w:cs="DejaVu Serif"/>
          <w:color w:val="404040"/>
          <w:sz w:val="22"/>
          <w:szCs w:val="22"/>
          <w:lang w:val="en-US"/>
        </w:rPr>
        <w:t xml:space="preserve"> software is downloadable from </w:t>
      </w:r>
      <w:hyperlink r:id="rId66" w:tooltip="https://github.com/mmonty1960/RRcomparator" w:history="1">
        <w:r>
          <w:rPr>
            <w:rStyle w:val="1273"/>
            <w:rFonts w:ascii="DejaVu Serif" w:hAnsi="DejaVu Serif" w:eastAsia="DejaVu Serif" w:cs="DejaVu Serif"/>
            <w:color w:val="404040"/>
            <w:sz w:val="22"/>
            <w:szCs w:val="22"/>
            <w:lang w:val="en-US"/>
          </w:rPr>
          <w:t xml:space="preserve">https://github.com/mmonty1960/RRcomparator</w:t>
        </w:r>
      </w:hyperlink>
      <w:r>
        <w:rPr>
          <w:rFonts w:hint="eastAsia" w:ascii="DejaVu Serif" w:hAnsi="DejaVu Serif" w:cs="DejaVu Serif"/>
          <w:sz w:val="22"/>
          <w:szCs w:val="22"/>
          <w:lang w:val="en-US"/>
        </w:rPr>
      </w:r>
      <w:r>
        <w:rPr>
          <w:rFonts w:hint="eastAsia" w:ascii="DejaVu Serif" w:hAnsi="DejaVu Serif" w:cs="DejaVu Serif"/>
          <w:sz w:val="22"/>
          <w:szCs w:val="22"/>
          <w:lang w:val="en-US"/>
        </w:rPr>
      </w:r>
    </w:p>
    <w:p>
      <w:pPr>
        <w:pStyle w:val="1240"/>
        <w:pBdr/>
        <w:spacing/>
        <w:ind/>
        <w:rPr>
          <w:lang w:val="en-US"/>
        </w:rPr>
      </w:pPr>
      <w:r>
        <w:rPr>
          <w:lang w:val="en-US"/>
        </w:rPr>
      </w:r>
      <w:r>
        <w:rPr>
          <w:lang w:val="en-US"/>
        </w:rPr>
      </w:r>
      <w:r>
        <w:rPr>
          <w:lang w:val="en-US"/>
        </w:rPr>
      </w:r>
    </w:p>
    <w:p>
      <w:pPr>
        <w:pStyle w:val="1240"/>
        <w:pBdr/>
        <w:spacing/>
        <w:ind/>
        <w:rPr>
          <w:lang w:val="en-US"/>
        </w:rPr>
      </w:pPr>
      <w:r>
        <w:rPr>
          <w:lang w:val="en-US"/>
        </w:rPr>
      </w:r>
      <w:r>
        <w:rPr>
          <w:lang w:val="en-US"/>
        </w:rPr>
      </w:r>
      <w:r>
        <w:rPr>
          <w:lang w:val="en-US"/>
        </w:rPr>
      </w:r>
    </w:p>
    <w:sectPr>
      <w:headerReference w:type="default" r:id="rId9"/>
      <w:headerReference w:type="even" r:id="rId10"/>
      <w:footerReference w:type="default" r:id="rId12"/>
      <w:footerReference w:type="even" r:id="rId13"/>
      <w:footnotePr/>
      <w:endnotePr/>
      <w:type w:val="continuous"/>
      <w:pgSz w:h="16836" w:orient="landscape" w:w="11904"/>
      <w:pgMar w:top="1418" w:right="1418" w:bottom="1418" w:left="1418" w:header="284" w:footer="284" w:gutter="0"/>
      <w:cols w:num="1" w:sep="0" w:space="708" w:equalWidth="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Braden Smith" w:date="2024-02-06T20:40:00Z" w:initials="BS">
    <w:p w14:paraId="00000001" w14:textId="00000001">
      <w:pPr>
        <w:spacing w:line="240" w:after="0" w:lineRule="auto" w:before="0"/>
        <w:ind w:firstLine="0" w:left="0" w:right="0"/>
        <w:jc w:val="left"/>
      </w:pPr>
      <w:r>
        <w:rPr>
          <w:rFonts w:eastAsia="Arial" w:ascii="Arial" w:hAnsi="Arial" w:cs="Arial"/>
          <w:sz w:val="22"/>
        </w:rPr>
        <w:t xml:space="preserve">What is the "mean surface?" Is this the mean of all the surfaces provided by all participants? </w:t>
      </w:r>
    </w:p>
  </w:comment>
  <w:comment w:id="1" w:author="marco" w:date="2024-02-14T14:59:55Z" w:initials="m">
    <w:p w14:paraId="00000002" w14:textId="00000002">
      <w:pPr>
        <w:spacing w:line="240" w:after="0" w:lineRule="auto" w:before="0"/>
        <w:ind w:firstLine="0" w:left="0" w:right="0"/>
        <w:jc w:val="left"/>
      </w:pPr>
      <w:r>
        <w:rPr>
          <w:rFonts w:eastAsia="Arial" w:ascii="Arial" w:hAnsi="Arial" w:cs="Arial"/>
          <w:sz w:val="22"/>
        </w:rPr>
        <w:t xml:space="preserve">yes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0000001" w15:done="1"/>
  <w15:commentEx w15:paraId="00000002" w15:paraIdParent="0000000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96CA72D" w16cex:dateUtc="2024-02-06T19:40:00Z"/>
  <w16cex:commentExtensible w16cex:durableId="41D89E9D" w16cex:dateUtc="2024-02-14T13:59:55Z"/>
</w16cex:commentsExtensible>
</file>

<file path=word/commentsIds.xml><?xml version="1.0" encoding="utf-8"?>
<w16cid:commentsIds xmlns:mc="http://schemas.openxmlformats.org/markup-compatibility/2006" xmlns:w16cid="http://schemas.microsoft.com/office/word/2016/wordml/cid" mc:Ignorable="w16cid">
  <w16cid:commentId w16cid:paraId="00000001" w16cid:durableId="296CA72D"/>
  <w16cid:commentId w16cid:paraId="00000002" w16cid:durableId="41D89E9D"/>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line="240" w:lineRule="auto"/>
        <w:ind/>
        <w:rPr/>
      </w:pPr>
      <w:r>
        <w:separator/>
      </w:r>
      <w:r/>
    </w:p>
  </w:endnote>
  <w:endnote w:type="continuationSeparator" w:id="0">
    <w:p>
      <w:pPr>
        <w:pBdr/>
        <w:spacing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jaVu Serif">
    <w:panose1 w:val="02060603050605020204"/>
  </w:font>
  <w:font w:name="Zapf Dingbats">
    <w:panose1 w:val="02000503000000000000"/>
  </w:font>
  <w:font w:name="Wingdings">
    <w:panose1 w:val="05010000000000000000"/>
  </w:font>
  <w:font w:name="Trebuchet MS">
    <w:panose1 w:val="020B0603020202020204"/>
  </w:font>
  <w:font w:name="Courier New">
    <w:panose1 w:val="02070309020205020404"/>
  </w:font>
  <w:font w:name="Symbol">
    <w:panose1 w:val="05010000000000000000"/>
  </w:font>
  <w:font w:name="Open Sans Light">
    <w:panose1 w:val="020B0306030504020204"/>
  </w:font>
  <w:font w:name="Cambria Math">
    <w:panose1 w:val="02000603000000000000"/>
  </w:font>
  <w:font w:name="Bookman Old Style">
    <w:panose1 w:val="02060603050605020204"/>
  </w:font>
  <w:font w:name="MS Gothic">
    <w:panose1 w:val="020B06060303040B0204"/>
  </w:font>
  <w:font w:name="Calibri Light">
    <w:panose1 w:val="020F0502020204030204"/>
  </w:font>
  <w:font w:name="Calibri">
    <w:panose1 w:val="020F0502020204030204"/>
  </w:font>
  <w:font w:name="Arial">
    <w:panose1 w:val="020B0604020202020204"/>
  </w:font>
  <w:font w:name="MinionPro-Regular">
    <w:panose1 w:val="02000503000000000000"/>
  </w:font>
  <w:font w:name="MS Mincho">
    <w:panose1 w:val="02020503050405090304"/>
  </w:font>
  <w:font w:name="Tahoma">
    <w:panose1 w:val="020B060403050404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257"/>
      <w:pBdr/>
      <w:spacing/>
      <w:ind/>
      <w:jc w:val="center"/>
      <w:rPr>
        <w:rFonts w:eastAsia="Times New Roman" w:cs="Tahoma"/>
        <w:b/>
        <w:color w:val="808080"/>
        <w:spacing w:val="-2"/>
        <w:lang w:eastAsia="en-GB"/>
      </w:rPr>
    </w:pPr>
    <w:r>
      <w:rPr>
        <w:rFonts w:eastAsia="Times New Roman" w:cs="Tahoma"/>
        <w:b/>
        <w:color w:val="808080"/>
        <w:spacing w:val="-2"/>
        <w:lang w:eastAsia="en-GB"/>
      </w:rPr>
    </w:r>
    <w:r>
      <w:rPr>
        <w:rFonts w:eastAsia="Times New Roman" w:cs="Tahoma"/>
        <w:b/>
        <w:color w:val="808080"/>
        <w:spacing w:val="-2"/>
        <w:lang w:eastAsia="en-GB"/>
      </w:rPr>
    </w:r>
    <w:r>
      <w:rPr>
        <w:rFonts w:eastAsia="Times New Roman" w:cs="Tahoma"/>
        <w:b/>
        <w:color w:val="808080"/>
        <w:spacing w:val="-2"/>
        <w:lang w:eastAsia="en-GB"/>
      </w:rP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W w:w="5000" w:type="pct"/>
      <w:tblBorders/>
      <w:tblLook w:val="04A0" w:firstRow="1" w:lastRow="0" w:firstColumn="1" w:lastColumn="0" w:noHBand="0" w:noVBand="1"/>
    </w:tblPr>
    <w:tblGrid>
      <w:gridCol w:w="3022"/>
      <w:gridCol w:w="3022"/>
      <w:gridCol w:w="3024"/>
    </w:tblGrid>
    <w:tr>
      <w:trPr/>
      <w:tc>
        <w:tcPr>
          <w:shd w:val="clear" w:color="auto" w:fill="auto"/>
          <w:tcBorders/>
          <w:tcW w:w="1666" w:type="pct"/>
          <w:vAlign w:val="center"/>
          <w:textDirection w:val="lrTb"/>
          <w:noWrap w:val="false"/>
        </w:tcPr>
        <w:p>
          <w:pPr>
            <w:pStyle w:val="1245"/>
            <w:pBdr/>
            <w:spacing/>
            <w:ind/>
            <w:rPr>
              <w:rFonts w:ascii="Bookman Old Style" w:hAnsi="Bookman Old Style" w:eastAsia="Calibri"/>
              <w:sz w:val="22"/>
              <w:szCs w:val="22"/>
            </w:rPr>
          </w:pPr>
          <w:r>
            <w:rPr>
              <w:rFonts w:ascii="Bookman Old Style" w:hAnsi="Bookman Old Style" w:eastAsia="Calibri"/>
              <w:sz w:val="22"/>
              <w:szCs w:val="22"/>
            </w:rPr>
            <w:t xml:space="preserve">WPX, DX.X</w:t>
          </w:r>
          <w:r>
            <w:rPr>
              <w:rFonts w:ascii="Bookman Old Style" w:hAnsi="Bookman Old Style" w:eastAsia="Calibri"/>
              <w:sz w:val="22"/>
              <w:szCs w:val="22"/>
            </w:rPr>
          </w:r>
          <w:r>
            <w:rPr>
              <w:rFonts w:ascii="Bookman Old Style" w:hAnsi="Bookman Old Style" w:eastAsia="Calibri"/>
              <w:sz w:val="22"/>
              <w:szCs w:val="22"/>
            </w:rPr>
          </w:r>
        </w:p>
      </w:tc>
      <w:tc>
        <w:tcPr>
          <w:shd w:val="clear" w:color="auto" w:fill="auto"/>
          <w:tcBorders/>
          <w:tcW w:w="1666" w:type="pct"/>
          <w:vAlign w:val="center"/>
          <w:textDirection w:val="lrTb"/>
          <w:noWrap w:val="false"/>
        </w:tcPr>
        <w:p>
          <w:pPr>
            <w:pStyle w:val="1245"/>
            <w:pBdr/>
            <w:spacing/>
            <w:ind/>
            <w:jc w:val="center"/>
            <w:rPr>
              <w:rFonts w:ascii="Bookman Old Style" w:hAnsi="Bookman Old Style" w:eastAsia="Calibri"/>
              <w:sz w:val="22"/>
              <w:szCs w:val="22"/>
            </w:rPr>
          </w:pPr>
          <w:r>
            <w:rPr>
              <w:rFonts w:ascii="Bookman Old Style" w:hAnsi="Bookman Old Style" w:eastAsia="Calibri"/>
              <w:sz w:val="22"/>
              <w:szCs w:val="22"/>
            </w:rPr>
            <w:t xml:space="preserve">Version X.X</w:t>
          </w:r>
          <w:r>
            <w:rPr>
              <w:rFonts w:ascii="Bookman Old Style" w:hAnsi="Bookman Old Style" w:eastAsia="Calibri"/>
              <w:sz w:val="22"/>
              <w:szCs w:val="22"/>
            </w:rPr>
          </w:r>
          <w:r>
            <w:rPr>
              <w:rFonts w:ascii="Bookman Old Style" w:hAnsi="Bookman Old Style" w:eastAsia="Calibri"/>
              <w:sz w:val="22"/>
              <w:szCs w:val="22"/>
            </w:rPr>
          </w:r>
        </w:p>
      </w:tc>
      <w:tc>
        <w:tcPr>
          <w:shd w:val="clear" w:color="auto" w:fill="auto"/>
          <w:tcBorders/>
          <w:tcW w:w="1667" w:type="pct"/>
          <w:vAlign w:val="center"/>
          <w:textDirection w:val="lrTb"/>
          <w:noWrap w:val="false"/>
        </w:tcPr>
        <w:p>
          <w:pPr>
            <w:pStyle w:val="1245"/>
            <w:pBdr/>
            <w:spacing/>
            <w:ind/>
            <w:jc w:val="right"/>
            <w:rPr>
              <w:rFonts w:ascii="Bookman Old Style" w:hAnsi="Bookman Old Style" w:eastAsia="Calibri"/>
              <w:sz w:val="22"/>
              <w:szCs w:val="22"/>
            </w:rPr>
          </w:pPr>
          <w:r>
            <w:rPr>
              <w:rFonts w:ascii="Bookman Old Style" w:hAnsi="Bookman Old Style" w:eastAsia="Calibri"/>
              <w:sz w:val="22"/>
              <w:szCs w:val="22"/>
            </w:rPr>
            <w:t xml:space="preserve">Page </w:t>
          </w:r>
          <w:r>
            <w:rPr>
              <w:rFonts w:ascii="Bookman Old Style" w:hAnsi="Bookman Old Style" w:eastAsia="Calibri"/>
              <w:b/>
              <w:sz w:val="22"/>
              <w:szCs w:val="22"/>
            </w:rPr>
            <w:fldChar w:fldCharType="begin"/>
          </w:r>
          <w:r>
            <w:rPr>
              <w:rFonts w:ascii="Bookman Old Style" w:hAnsi="Bookman Old Style" w:eastAsia="Calibri"/>
              <w:b/>
              <w:sz w:val="22"/>
              <w:szCs w:val="22"/>
            </w:rPr>
            <w:instrText xml:space="preserve">PAGE  \* Arabic  \* MERGEFORMAT</w:instrText>
          </w:r>
          <w:r>
            <w:rPr>
              <w:rFonts w:ascii="Bookman Old Style" w:hAnsi="Bookman Old Style" w:eastAsia="Calibri"/>
              <w:b/>
              <w:sz w:val="22"/>
              <w:szCs w:val="22"/>
            </w:rPr>
            <w:fldChar w:fldCharType="separate"/>
          </w:r>
          <w:r>
            <w:rPr>
              <w:rFonts w:ascii="Bookman Old Style" w:hAnsi="Bookman Old Style" w:eastAsia="Calibri"/>
              <w:sz w:val="22"/>
              <w:szCs w:val="22"/>
            </w:rPr>
            <w:t xml:space="preserve">14</w:t>
          </w:r>
          <w:r>
            <w:rPr>
              <w:rFonts w:ascii="Bookman Old Style" w:hAnsi="Bookman Old Style" w:eastAsia="Calibri"/>
              <w:b/>
              <w:sz w:val="22"/>
              <w:szCs w:val="22"/>
            </w:rPr>
            <w:fldChar w:fldCharType="end"/>
          </w:r>
          <w:r>
            <w:rPr>
              <w:rFonts w:ascii="Bookman Old Style" w:hAnsi="Bookman Old Style" w:eastAsia="Calibri"/>
              <w:sz w:val="22"/>
              <w:szCs w:val="22"/>
            </w:rPr>
            <w:t xml:space="preserve"> of </w:t>
          </w:r>
          <w:r>
            <w:rPr>
              <w:rFonts w:ascii="Bookman Old Style" w:hAnsi="Bookman Old Style" w:eastAsia="Calibri"/>
              <w:b/>
              <w:sz w:val="22"/>
              <w:szCs w:val="22"/>
            </w:rPr>
            <w:fldChar w:fldCharType="begin"/>
          </w:r>
          <w:r>
            <w:rPr>
              <w:rFonts w:ascii="Bookman Old Style" w:hAnsi="Bookman Old Style" w:eastAsia="Calibri"/>
              <w:b/>
              <w:sz w:val="22"/>
              <w:szCs w:val="22"/>
            </w:rPr>
            <w:instrText xml:space="preserve">NUMPAGES  \* Arabic  \* MERGEFORMAT</w:instrText>
          </w:r>
          <w:r>
            <w:rPr>
              <w:rFonts w:ascii="Bookman Old Style" w:hAnsi="Bookman Old Style" w:eastAsia="Calibri"/>
              <w:b/>
              <w:sz w:val="22"/>
              <w:szCs w:val="22"/>
            </w:rPr>
            <w:fldChar w:fldCharType="separate"/>
          </w:r>
          <w:r>
            <w:rPr>
              <w:rFonts w:ascii="Bookman Old Style" w:hAnsi="Bookman Old Style" w:eastAsia="Calibri"/>
              <w:sz w:val="22"/>
              <w:szCs w:val="22"/>
            </w:rPr>
            <w:t xml:space="preserve">14</w:t>
          </w:r>
          <w:r>
            <w:rPr>
              <w:rFonts w:ascii="Bookman Old Style" w:hAnsi="Bookman Old Style" w:eastAsia="Calibri"/>
              <w:b/>
              <w:sz w:val="22"/>
              <w:szCs w:val="22"/>
            </w:rPr>
            <w:fldChar w:fldCharType="end"/>
          </w:r>
          <w:r>
            <w:rPr>
              <w:rFonts w:ascii="Bookman Old Style" w:hAnsi="Bookman Old Style" w:eastAsia="Calibri"/>
              <w:sz w:val="22"/>
              <w:szCs w:val="22"/>
            </w:rPr>
          </w:r>
          <w:r>
            <w:rPr>
              <w:rFonts w:ascii="Bookman Old Style" w:hAnsi="Bookman Old Style" w:eastAsia="Calibri"/>
              <w:sz w:val="22"/>
              <w:szCs w:val="22"/>
            </w:rPr>
          </w:r>
        </w:p>
      </w:tc>
    </w:tr>
  </w:tbl>
  <w:p>
    <w:pPr>
      <w:pBdr/>
      <w:tabs>
        <w:tab w:val="left" w:leader="none" w:pos="4320"/>
        <w:tab w:val="left" w:leader="none" w:pos="5040"/>
        <w:tab w:val="left" w:leader="none" w:pos="5760"/>
      </w:tabs>
      <w:spacing/>
      <w:ind w:right="360"/>
      <w:rPr>
        <w:rStyle w:val="1281"/>
      </w:rPr>
    </w:pPr>
    <w:r>
      <w:rPr>
        <w:rStyle w:val="1281"/>
      </w:rPr>
    </w:r>
    <w:r>
      <w:rPr>
        <w:rStyle w:val="1281"/>
      </w:rPr>
    </w:r>
    <w:r>
      <w:rPr>
        <w:rStyle w:val="1281"/>
      </w:rPr>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framePr w:hAnchor="margin" w:vAnchor="text" w:wrap="around" w:xAlign="outside" w:y="1"/>
      <w:pBdr/>
      <w:spacing/>
      <w:ind/>
      <w:rPr>
        <w:rStyle w:val="1281"/>
      </w:rPr>
    </w:pPr>
    <w:r>
      <w:rPr>
        <w:rStyle w:val="1281"/>
      </w:rPr>
      <w:fldChar w:fldCharType="begin"/>
    </w:r>
    <w:r>
      <w:rPr>
        <w:rStyle w:val="1281"/>
      </w:rPr>
      <w:instrText xml:space="preserve">PÁGINA  </w:instrText>
    </w:r>
    <w:r>
      <w:rPr>
        <w:rStyle w:val="1281"/>
      </w:rPr>
      <w:fldChar w:fldCharType="separate"/>
    </w:r>
    <w:r>
      <w:rPr>
        <w:rStyle w:val="1281"/>
        <w:b w:val="0"/>
      </w:rPr>
      <w:t xml:space="preserve">Error! Bookmark not defined.</w:t>
    </w:r>
    <w:r>
      <w:rPr>
        <w:rStyle w:val="1281"/>
      </w:rPr>
      <w:fldChar w:fldCharType="end"/>
    </w:r>
    <w:r>
      <w:rPr>
        <w:rStyle w:val="1281"/>
      </w:rPr>
    </w:r>
    <w:r>
      <w:rPr>
        <w:rStyle w:val="1281"/>
      </w:rPr>
    </w:r>
  </w:p>
  <w:p>
    <w:pPr>
      <w:pBdr/>
      <w:spacing/>
      <w:ind w:right="360" w:firstLine="360"/>
      <w:jc w:val="center"/>
      <w:rPr/>
    </w:pPr>
    <w:r>
      <w:rPr>
        <w:lang w:val="en-GB" w:eastAsia="en-GB"/>
      </w:rPr>
      <mc:AlternateContent>
        <mc:Choice Requires="wpg">
          <w:drawing>
            <wp:anchor xmlns:wp="http://schemas.openxmlformats.org/drawingml/2006/wordprocessingDrawing" xmlns:wp14="http://schemas.microsoft.com/office/word/2010/wordprocessingDrawing" distT="0" distB="0" distL="114300" distR="114300" simplePos="0" relativeHeight="251657216" behindDoc="0" locked="0" layoutInCell="0" allowOverlap="1">
              <wp:simplePos x="0" y="0"/>
              <wp:positionH relativeFrom="column">
                <wp:posOffset>4629150</wp:posOffset>
              </wp:positionH>
              <wp:positionV relativeFrom="paragraph">
                <wp:posOffset>-4896485</wp:posOffset>
              </wp:positionV>
              <wp:extent cx="1819275" cy="771525"/>
              <wp:effectExtent l="0" t="0" r="0" b="635"/>
              <wp:wrapNone/>
              <wp:docPr id="3" name="Group 15"/>
              <wp:cNvGraphicFramePr/>
              <a:graphic xmlns:a="http://schemas.openxmlformats.org/drawingml/2006/main">
                <a:graphicData uri="http://schemas.microsoft.com/office/word/2010/wordprocessingGroup">
                  <wpg:wgp>
                    <wpg:cNvGrpSpPr/>
                    <wpg:grpSpPr bwMode="auto">
                      <a:xfrm>
                        <a:off x="0" y="0"/>
                        <a:ext cx="1819275" cy="771525"/>
                        <a:chOff x="8895" y="1230"/>
                        <a:chExt cx="2865" cy="1215"/>
                      </a:xfrm>
                    </wpg:grpSpPr>
                    <wps:wsp>
                      <wps:cNvPr id="0" name=""/>
                      <wps:cNvSpPr txBox="1">
                        <a:spLocks noChangeArrowheads="1"/>
                      </wps:cNvSpPr>
                      <wps:spPr bwMode="auto">
                        <a:xfrm>
                          <a:off x="10290" y="1230"/>
                          <a:ext cx="1470" cy="1215"/>
                        </a:xfrm>
                        <a:prstGeom prst="rect">
                          <a:avLst/>
                        </a:prstGeom>
                        <a:noFill/>
                        <a:ln>
                          <a:noFill/>
                        </a:ln>
                      </wps:spPr>
                      <wps:txbx>
                        <w:txbxContent>
                          <w:p>
                            <w:pPr>
                              <w:pBdr/>
                              <w:spacing/>
                              <w:ind/>
                              <w:rPr/>
                            </w:pPr>
                            <w:r/>
                            <w:r/>
                          </w:p>
                        </w:txbxContent>
                      </wps:txbx>
                      <wps:bodyPr rot="0" vert="horz" wrap="square" lIns="91440" tIns="45720" rIns="91440" bIns="45720" anchor="t" anchorCtr="0" upright="1">
                        <a:noAutofit/>
                      </wps:bodyPr>
                    </wps:wsp>
                    <wps:wsp>
                      <wps:cNvPr id="1" name=""/>
                      <wps:cNvSpPr/>
                      <wps:spPr bwMode="auto">
                        <a:xfrm>
                          <a:off x="10290" y="1590"/>
                          <a:ext cx="0" cy="630"/>
                        </a:xfrm>
                        <a:prstGeom prst="straightConnector1">
                          <a:avLst/>
                        </a:prstGeom>
                        <a:noFill/>
                        <a:ln w="19050">
                          <a:solidFill>
                            <a:srgbClr val="FFFFFF"/>
                          </a:solidFill>
                          <a:round/>
                          <a:headEnd/>
                          <a:tailEnd/>
                        </a:ln>
                      </wps:spPr>
                      <wps:bodyPr rot="0">
                        <a:prstTxWarp prst="textNoShape">
                          <a:avLst/>
                        </a:prstTxWarp>
                        <a:noAutofit/>
                      </wps:bodyPr>
                    </wps:wsp>
                    <wps:wsp>
                      <wps:cNvPr id="2" name=""/>
                      <wps:cNvSpPr txBox="1">
                        <a:spLocks noChangeArrowheads="1"/>
                      </wps:cNvSpPr>
                      <wps:spPr bwMode="auto">
                        <a:xfrm>
                          <a:off x="8895" y="1454"/>
                          <a:ext cx="1365" cy="630"/>
                        </a:xfrm>
                        <a:prstGeom prst="rect">
                          <a:avLst/>
                        </a:prstGeom>
                        <a:noFill/>
                        <a:ln>
                          <a:noFill/>
                        </a:ln>
                      </wps:spPr>
                      <wps:txbx>
                        <w:txbxContent>
                          <w:p>
                            <w:pPr>
                              <w:pBdr/>
                              <w:spacing/>
                              <w:ind/>
                              <w:rPr/>
                            </w:pPr>
                            <w:r/>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 o:spid="_x0000_s0000" style="position:absolute;z-index:251657216;o:allowoverlap:true;o:allowincell:false;mso-position-horizontal-relative:text;margin-left:364.50pt;mso-position-horizontal:absolute;mso-position-vertical-relative:text;margin-top:-385.55pt;mso-position-vertical:absolute;width:143.25pt;height:60.75pt;mso-wrap-distance-left:9.00pt;mso-wrap-distance-top:0.00pt;mso-wrap-distance-right:9.00pt;mso-wrap-distance-bottom:0.00pt;" coordorigin="88,12" coordsize="28,12">
              <v:shape id="shape 3" o:spid="_x0000_s3" o:spt="202" type="#_x0000_t202" style="position:absolute;left:102;top:12;width:14;height:12;v-text-anchor:top;visibility:visible;" filled="f" stroked="f">
                <v:textbox inset="0,0,0,0">
                  <w:txbxContent>
                    <w:p>
                      <w:pPr>
                        <w:pBdr/>
                        <w:spacing/>
                        <w:ind/>
                        <w:rPr/>
                      </w:pPr>
                      <w:r/>
                      <w:r/>
                    </w:p>
                  </w:txbxContent>
                </v:textbox>
              </v:shape>
              <v:shape id="shape 4" o:spid="_x0000_s4" o:spt="32" type="#_x0000_t32" style="position:absolute;left:102;top:15;width:0;height:6;visibility:visible;" filled="f" strokecolor="#FFFFFF" strokeweight="1.50pt"/>
              <v:shape id="shape 5" o:spid="_x0000_s5" o:spt="202" type="#_x0000_t202" style="position:absolute;left:88;top:14;width:13;height:6;v-text-anchor:top;visibility:visible;" filled="f" stroked="f">
                <v:textbox inset="0,0,0,0">
                  <w:txbxContent>
                    <w:p>
                      <w:pPr>
                        <w:pBdr/>
                        <w:spacing/>
                        <w:ind/>
                        <w:rPr/>
                      </w:pPr>
                      <w:r/>
                      <w:r/>
                    </w:p>
                  </w:txbxContent>
                </v:textbox>
              </v:shape>
            </v:group>
          </w:pict>
        </mc:Fallback>
      </mc:AlternateContent>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line="240" w:lineRule="auto"/>
        <w:ind/>
        <w:rPr/>
      </w:pPr>
      <w:r>
        <w:separator/>
      </w:r>
      <w:r/>
    </w:p>
  </w:footnote>
  <w:footnote w:type="continuationSeparator" w:id="0">
    <w:p>
      <w:pPr>
        <w:pBdr/>
        <w:spacing w:line="240" w:lineRule="auto"/>
        <w:ind/>
        <w:rPr/>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W w:w="5000" w:type="pct"/>
      <w:jc w:val="center"/>
      <w:tblBorders/>
      <w:tblLook w:val="04A0" w:firstRow="1" w:lastRow="0" w:firstColumn="1" w:lastColumn="0" w:noHBand="0" w:noVBand="1"/>
    </w:tblPr>
    <w:tblGrid>
      <w:gridCol w:w="3022"/>
      <w:gridCol w:w="3024"/>
      <w:gridCol w:w="3024"/>
    </w:tblGrid>
    <w:tr>
      <w:trPr>
        <w:jc w:val="center"/>
      </w:trPr>
      <w:tc>
        <w:tcPr>
          <w:shd w:val="clear" w:color="auto" w:fill="auto"/>
          <w:tcBorders/>
          <w:tcW w:w="1666" w:type="pct"/>
          <w:textDirection w:val="lrTb"/>
          <w:noWrap w:val="false"/>
        </w:tcPr>
        <w:p>
          <w:pPr>
            <w:pStyle w:val="1257"/>
            <w:pBdr/>
            <w:spacing w:line="240" w:lineRule="auto"/>
            <w:ind/>
            <w:rPr>
              <w:rFonts w:eastAsia="Calibri"/>
              <w:sz w:val="22"/>
              <w:szCs w:val="22"/>
            </w:rPr>
          </w:pPr>
          <w:r>
            <w:rPr>
              <w:rFonts w:eastAsia="Calibri"/>
              <w:sz w:val="22"/>
              <w:szCs w:val="22"/>
              <w:lang w:val="en-GB" w:eastAsia="en-GB"/>
            </w:rPr>
            <mc:AlternateContent>
              <mc:Choice Requires="wpg">
                <w:drawing>
                  <wp:inline xmlns:wp="http://schemas.openxmlformats.org/drawingml/2006/wordprocessingDrawing" distT="0" distB="0" distL="0" distR="0">
                    <wp:extent cx="1543050" cy="723900"/>
                    <wp:effectExtent l="0" t="0" r="0" b="0"/>
                    <wp:docPr id="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r/>
                          </pic:nvPicPr>
                          <pic:blipFill>
                            <a:blip r:embed="rId1"/>
                            <a:stretch/>
                          </pic:blipFill>
                          <pic:spPr bwMode="auto">
                            <a:xfrm>
                              <a:off x="0" y="0"/>
                              <a:ext cx="1543050" cy="72390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121.50pt;height:57.00pt;mso-wrap-distance-left:0.00pt;mso-wrap-distance-top:0.00pt;mso-wrap-distance-right:0.00pt;mso-wrap-distance-bottom:0.00pt;z-index:1;" stroked="f">
                    <v:imagedata r:id="rId1" o:title=""/>
                    <o:lock v:ext="edit" rotation="t"/>
                  </v:shape>
                </w:pict>
              </mc:Fallback>
            </mc:AlternateContent>
          </w:r>
          <w:r>
            <w:rPr>
              <w:rFonts w:eastAsia="Calibri"/>
              <w:sz w:val="22"/>
              <w:szCs w:val="22"/>
            </w:rPr>
          </w:r>
          <w:r>
            <w:rPr>
              <w:rFonts w:eastAsia="Calibri"/>
              <w:sz w:val="22"/>
              <w:szCs w:val="22"/>
            </w:rPr>
          </w:r>
        </w:p>
      </w:tc>
      <w:tc>
        <w:tcPr>
          <w:shd w:val="clear" w:color="auto" w:fill="auto"/>
          <w:tcBorders/>
          <w:tcW w:w="1667" w:type="pct"/>
          <w:textDirection w:val="lrTb"/>
          <w:noWrap w:val="false"/>
        </w:tcPr>
        <w:p>
          <w:pPr>
            <w:pStyle w:val="1257"/>
            <w:pBdr/>
            <w:spacing w:line="240" w:lineRule="auto"/>
            <w:ind/>
            <w:jc w:val="center"/>
            <w:rPr>
              <w:rFonts w:ascii="Bookman Old Style" w:hAnsi="Bookman Old Style" w:eastAsia="Calibri"/>
              <w:sz w:val="22"/>
              <w:szCs w:val="22"/>
            </w:rPr>
          </w:pPr>
          <w:r>
            <w:rPr>
              <w:rFonts w:ascii="Bookman Old Style" w:hAnsi="Bookman Old Style" w:eastAsia="Calibri"/>
              <w:sz w:val="22"/>
              <w:szCs w:val="22"/>
            </w:rPr>
            <w:t xml:space="preserve">GA No: 823802</w:t>
          </w:r>
          <w:r>
            <w:rPr>
              <w:rFonts w:ascii="Bookman Old Style" w:hAnsi="Bookman Old Style" w:eastAsia="Calibri"/>
              <w:sz w:val="22"/>
              <w:szCs w:val="22"/>
            </w:rPr>
          </w:r>
          <w:r>
            <w:rPr>
              <w:rFonts w:ascii="Bookman Old Style" w:hAnsi="Bookman Old Style" w:eastAsia="Calibri"/>
              <w:sz w:val="22"/>
              <w:szCs w:val="22"/>
            </w:rPr>
          </w:r>
        </w:p>
      </w:tc>
      <w:tc>
        <w:tcPr>
          <w:shd w:val="clear" w:color="auto" w:fill="auto"/>
          <w:tcBorders/>
          <w:tcW w:w="1667" w:type="pct"/>
          <w:textDirection w:val="lrTb"/>
          <w:noWrap w:val="false"/>
        </w:tcPr>
        <w:p>
          <w:pPr>
            <w:pStyle w:val="1257"/>
            <w:pBdr/>
            <w:spacing w:line="240" w:lineRule="auto"/>
            <w:ind/>
            <w:jc w:val="right"/>
            <w:rPr>
              <w:rFonts w:ascii="Bookman Old Style" w:hAnsi="Bookman Old Style" w:eastAsia="Calibri"/>
              <w:sz w:val="22"/>
              <w:szCs w:val="22"/>
            </w:rPr>
          </w:pPr>
          <w:r>
            <w:rPr>
              <w:rFonts w:ascii="Bookman Old Style" w:hAnsi="Bookman Old Style" w:eastAsia="Calibri"/>
              <w:sz w:val="22"/>
              <w:szCs w:val="22"/>
            </w:rPr>
            <w:t xml:space="preserve">DD.MM.YYYY</w:t>
          </w:r>
          <w:r>
            <w:rPr>
              <w:rFonts w:ascii="Bookman Old Style" w:hAnsi="Bookman Old Style" w:eastAsia="Calibri"/>
              <w:sz w:val="22"/>
              <w:szCs w:val="22"/>
            </w:rPr>
          </w:r>
          <w:r>
            <w:rPr>
              <w:rFonts w:ascii="Bookman Old Style" w:hAnsi="Bookman Old Style" w:eastAsia="Calibri"/>
              <w:sz w:val="22"/>
              <w:szCs w:val="22"/>
            </w:rPr>
          </w:r>
        </w:p>
      </w:tc>
    </w:tr>
  </w:tbl>
  <w:p>
    <w:pPr>
      <w:pStyle w:val="1260"/>
      <w:pBdr/>
      <w:spacing w:after="0" w:before="0" w:line="240" w:lineRule="auto"/>
      <w:ind/>
      <w:rPr/>
    </w:pPr>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Bdr/>
      <w:spacing/>
      <w:ind/>
      <w:rPr/>
    </w:pPr>
    <w:r>
      <w:rPr>
        <w:lang w:val="en-GB" w:eastAsia="en-GB"/>
      </w:rPr>
      <mc:AlternateContent>
        <mc:Choice Requires="wpg">
          <w:drawing>
            <wp:anchor xmlns:wp="http://schemas.openxmlformats.org/drawingml/2006/wordprocessingDrawing" xmlns:wp14="http://schemas.microsoft.com/office/word/2010/wordprocessingDrawing" distT="0" distB="0" distL="114300" distR="114300" simplePos="0" relativeHeight="251658240" behindDoc="0" locked="0" layoutInCell="0" allowOverlap="1">
              <wp:simplePos x="0" y="0"/>
              <wp:positionH relativeFrom="column">
                <wp:posOffset>-315595</wp:posOffset>
              </wp:positionH>
              <wp:positionV relativeFrom="page">
                <wp:posOffset>9235440</wp:posOffset>
              </wp:positionV>
              <wp:extent cx="6492240" cy="782955"/>
              <wp:effectExtent l="0" t="0" r="3810" b="0"/>
              <wp:wrapNone/>
              <wp:docPr id="2" name="Imagen 5" descr="logos_por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s_portada"/>
                      <pic:cNvPicPr>
                        <a:picLocks noChangeAspect="1"/>
                      </pic:cNvPicPr>
                      <pic:nvPr/>
                    </pic:nvPicPr>
                    <pic:blipFill>
                      <a:blip r:embed="rId1"/>
                      <a:stretch/>
                    </pic:blipFill>
                    <pic:spPr bwMode="auto">
                      <a:xfrm>
                        <a:off x="0" y="0"/>
                        <a:ext cx="6492240" cy="782955"/>
                      </a:xfrm>
                      <a:prstGeom prst="rect">
                        <a:avLst/>
                      </a:prstGeom>
                      <a:noFill/>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position:absolute;z-index:251658240;o:allowoverlap:true;o:allowincell:false;mso-position-horizontal-relative:text;margin-left:-24.85pt;mso-position-horizontal:absolute;mso-position-vertical-relative:page;margin-top:727.20pt;mso-position-vertical:absolute;width:511.20pt;height:61.65pt;mso-wrap-distance-left:9.00pt;mso-wrap-distance-top:0.00pt;mso-wrap-distance-right:9.00pt;mso-wrap-distance-bottom:0.00pt;z-index:1;" stroked="false">
              <v:imagedata r:id="rId1" o:title=""/>
              <o:lock v:ext="edit" rotation="t"/>
            </v:shape>
          </w:pict>
        </mc:Fallback>
      </mc:AlternateContent>
    </w:r>
    <w:r/>
  </w:p>
  <w:p>
    <w:pPr>
      <w:pBdr/>
      <w:spacing/>
      <w:ind/>
      <w:rPr/>
    </w:pPr>
    <w:r/>
    <w:r/>
  </w:p>
  <w:p>
    <w:pPr>
      <w:pBdr/>
      <w:spacing/>
      <w:ind/>
      <w:rPr>
        <w:lang w:val="en-US"/>
      </w:rPr>
    </w:pPr>
    <w:r>
      <w:rPr>
        <w:lang w:val="en-US"/>
      </w:rPr>
      <w:t xml:space="preserve">EU SOLARIS</w:t>
    </w:r>
    <w:r>
      <w:rPr>
        <w:lang w:val="en-US"/>
      </w:rPr>
    </w:r>
    <w:r>
      <w:rPr>
        <w:lang w:val="en-US"/>
      </w:rPr>
    </w:r>
  </w:p>
  <w:p>
    <w:pPr>
      <w:pStyle w:val="1260"/>
      <w:pBdr/>
      <w:spacing/>
      <w:ind/>
      <w:rPr/>
    </w:pPr>
    <w:r>
      <w:t xml:space="preserve">Review templates and reviews report of previous research results</w:t>
    </w:r>
    <w:r/>
  </w:p>
  <w:p>
    <w:pPr>
      <w:pStyle w:val="1260"/>
      <w:pBdr/>
      <w:spacing/>
      <w:ind/>
      <w:rPr/>
    </w:pPr>
    <w:r/>
    <w:r/>
  </w:p>
  <w:p>
    <w:pPr>
      <w:pBdr/>
      <w:spacing/>
      <w:ind/>
      <w:rPr>
        <w:lang w:val="en-US"/>
      </w:rPr>
    </w:pPr>
    <w:r>
      <w:rPr>
        <w:lang w:val="en-US"/>
      </w:rPr>
    </w:r>
    <w:r>
      <w:rPr>
        <w:lang w:val="en-US"/>
      </w:rPr>
    </w:r>
    <w:r>
      <w:rPr>
        <w:lang w:val="en-US"/>
      </w:rP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
      <w:numFmt w:val="bullet"/>
      <w:pPr>
        <w:pBdr/>
        <w:spacing/>
        <w:ind w:hanging="360" w:left="709"/>
      </w:pPr>
      <w:rPr>
        <w:rFonts w:hint="default" w:ascii="Symbol" w:hAnsi="Symbol" w:eastAsia="Symbol" w:cs="Symbol"/>
      </w:rPr>
      <w:start w:val="1"/>
      <w:suff w:val="space"/>
    </w:lvl>
    <w:lvl w:ilvl="1">
      <w:isLgl w:val="false"/>
      <w:lvlJc w:val="left"/>
      <w:lvlText w:val="o"/>
      <w:numFmt w:val="bullet"/>
      <w:pPr>
        <w:pBdr/>
        <w:spacing/>
        <w:ind w:hanging="360" w:left="1440"/>
      </w:pPr>
      <w:rPr>
        <w:rFonts w:hint="default" w:ascii="Courier New" w:hAnsi="Courier New" w:eastAsia="Courier New" w:cs="Courier New"/>
      </w:rPr>
      <w:start w:val="1"/>
      <w:suff w:val="space"/>
    </w:lvl>
    <w:lvl w:ilvl="2">
      <w:isLgl w:val="false"/>
      <w:lvlJc w:val="left"/>
      <w:lvlText w:val="§"/>
      <w:numFmt w:val="bullet"/>
      <w:pPr>
        <w:pBdr/>
        <w:spacing/>
        <w:ind w:hanging="360" w:left="2160"/>
      </w:pPr>
      <w:rPr>
        <w:rFonts w:hint="default" w:ascii="Wingdings" w:hAnsi="Wingdings" w:eastAsia="Wingdings" w:cs="Wingdings"/>
      </w:rPr>
      <w:start w:val="1"/>
      <w:suff w:val="space"/>
    </w:lvl>
    <w:lvl w:ilvl="3">
      <w:isLgl w:val="false"/>
      <w:lvlJc w:val="left"/>
      <w:lvlText w:val="·"/>
      <w:numFmt w:val="bullet"/>
      <w:pPr>
        <w:pBdr/>
        <w:spacing/>
        <w:ind w:hanging="360" w:left="2880"/>
      </w:pPr>
      <w:rPr>
        <w:rFonts w:hint="default" w:ascii="Symbol" w:hAnsi="Symbol" w:eastAsia="Symbol" w:cs="Symbol"/>
      </w:rPr>
      <w:start w:val="1"/>
      <w:suff w:val="space"/>
    </w:lvl>
    <w:lvl w:ilvl="4">
      <w:isLgl w:val="false"/>
      <w:lvlJc w:val="left"/>
      <w:lvlText w:val="o"/>
      <w:numFmt w:val="bullet"/>
      <w:pPr>
        <w:pBdr/>
        <w:spacing/>
        <w:ind w:hanging="360" w:left="3600"/>
      </w:pPr>
      <w:rPr>
        <w:rFonts w:hint="default" w:ascii="Courier New" w:hAnsi="Courier New" w:eastAsia="Courier New" w:cs="Courier New"/>
      </w:rPr>
      <w:start w:val="1"/>
      <w:suff w:val="space"/>
    </w:lvl>
    <w:lvl w:ilvl="5">
      <w:isLgl w:val="false"/>
      <w:lvlJc w:val="left"/>
      <w:lvlText w:val="§"/>
      <w:numFmt w:val="bullet"/>
      <w:pPr>
        <w:pBdr/>
        <w:spacing/>
        <w:ind w:hanging="360" w:left="4320"/>
      </w:pPr>
      <w:rPr>
        <w:rFonts w:hint="default" w:ascii="Wingdings" w:hAnsi="Wingdings" w:eastAsia="Wingdings" w:cs="Wingdings"/>
      </w:rPr>
      <w:start w:val="1"/>
      <w:suff w:val="space"/>
    </w:lvl>
    <w:lvl w:ilvl="6">
      <w:isLgl w:val="false"/>
      <w:lvlJc w:val="left"/>
      <w:lvlText w:val="·"/>
      <w:numFmt w:val="bullet"/>
      <w:pPr>
        <w:pBdr/>
        <w:spacing/>
        <w:ind w:hanging="360" w:left="5040"/>
      </w:pPr>
      <w:rPr>
        <w:rFonts w:hint="default" w:ascii="Symbol" w:hAnsi="Symbol" w:eastAsia="Symbol" w:cs="Symbol"/>
      </w:rPr>
      <w:start w:val="1"/>
      <w:suff w:val="space"/>
    </w:lvl>
    <w:lvl w:ilvl="7">
      <w:isLgl w:val="false"/>
      <w:lvlJc w:val="left"/>
      <w:lvlText w:val="o"/>
      <w:numFmt w:val="bullet"/>
      <w:pPr>
        <w:pBdr/>
        <w:spacing/>
        <w:ind w:hanging="360" w:left="5760"/>
      </w:pPr>
      <w:rPr>
        <w:rFonts w:hint="default" w:ascii="Courier New" w:hAnsi="Courier New" w:eastAsia="Courier New" w:cs="Courier New"/>
      </w:rPr>
      <w:start w:val="1"/>
      <w:suff w:val="space"/>
    </w:lvl>
    <w:lvl w:ilvl="8">
      <w:isLgl w:val="false"/>
      <w:lvlJc w:val="left"/>
      <w:lvlText w:val="§"/>
      <w:numFmt w:val="bullet"/>
      <w:pPr>
        <w:pBdr/>
        <w:spacing/>
        <w:ind w:hanging="360" w:left="6480"/>
      </w:pPr>
      <w:rPr>
        <w:rFonts w:hint="default" w:ascii="Wingdings" w:hAnsi="Wingdings" w:eastAsia="Wingdings" w:cs="Wingdings"/>
      </w:rPr>
      <w:start w:val="1"/>
      <w:suff w:val="space"/>
    </w:lvl>
  </w:abstractNum>
  <w:abstractNum w:abstractNumId="1">
    <w:lvl w:ilvl="0">
      <w:isLgl w:val="false"/>
      <w:lvlJc w:val="left"/>
      <w:lvlText w:val=""/>
      <w:numFmt w:val="bullet"/>
      <w:pPr>
        <w:pBdr/>
        <w:tabs>
          <w:tab w:val="num" w:leader="none" w:pos="680"/>
        </w:tabs>
        <w:spacing/>
        <w:ind w:hanging="323" w:left="680"/>
      </w:pPr>
      <w:rPr>
        <w:rFonts w:hint="default" w:ascii="Zapf Dingbats" w:hAnsi="Zapf Dingbats"/>
        <w:color w:val="a6a6a6"/>
      </w:rPr>
      <w:start w:val="1"/>
      <w:suff w:val="space"/>
    </w:lvl>
    <w:lvl w:ilvl="1">
      <w:isLgl w:val="false"/>
      <w:lvlJc w:val="left"/>
      <w:lvlText w:val="o"/>
      <w:numFmt w:val="bullet"/>
      <w:pPr>
        <w:pBdr/>
        <w:spacing/>
        <w:ind w:hanging="360" w:left="1440"/>
      </w:pPr>
      <w:rPr>
        <w:rFonts w:hint="default" w:ascii="Courier New" w:hAnsi="Courier New"/>
      </w:rPr>
      <w:start w:val="1"/>
      <w:suff w:val="space"/>
    </w:lvl>
    <w:lvl w:ilvl="2">
      <w:isLgl w:val="false"/>
      <w:lvlJc w:val="left"/>
      <w:lvlText w:val=""/>
      <w:numFmt w:val="bullet"/>
      <w:pPr>
        <w:pBdr/>
        <w:spacing/>
        <w:ind w:hanging="360" w:left="2160"/>
      </w:pPr>
      <w:rPr>
        <w:rFonts w:hint="default" w:ascii="Wingdings" w:hAnsi="Wingdings"/>
      </w:rPr>
      <w:start w:val="1"/>
      <w:suff w:val="space"/>
    </w:lvl>
    <w:lvl w:ilvl="3">
      <w:isLgl w:val="false"/>
      <w:lvlJc w:val="left"/>
      <w:lvlText w:val=""/>
      <w:numFmt w:val="bullet"/>
      <w:pPr>
        <w:pBdr/>
        <w:spacing/>
        <w:ind w:hanging="360" w:left="2880"/>
      </w:pPr>
      <w:rPr>
        <w:rFonts w:hint="default" w:ascii="Symbol" w:hAnsi="Symbol"/>
      </w:rPr>
      <w:start w:val="1"/>
      <w:suff w:val="space"/>
    </w:lvl>
    <w:lvl w:ilvl="4">
      <w:isLgl w:val="false"/>
      <w:lvlJc w:val="left"/>
      <w:lvlText w:val="o"/>
      <w:numFmt w:val="bullet"/>
      <w:pPr>
        <w:pBdr/>
        <w:spacing/>
        <w:ind w:hanging="360" w:left="3600"/>
      </w:pPr>
      <w:rPr>
        <w:rFonts w:hint="default" w:ascii="Courier New" w:hAnsi="Courier New"/>
      </w:rPr>
      <w:start w:val="1"/>
      <w:suff w:val="space"/>
    </w:lvl>
    <w:lvl w:ilvl="5">
      <w:isLgl w:val="false"/>
      <w:lvlJc w:val="left"/>
      <w:lvlText w:val=""/>
      <w:numFmt w:val="bullet"/>
      <w:pPr>
        <w:pBdr/>
        <w:spacing/>
        <w:ind w:hanging="360" w:left="4320"/>
      </w:pPr>
      <w:rPr>
        <w:rFonts w:hint="default" w:ascii="Wingdings" w:hAnsi="Wingdings"/>
      </w:rPr>
      <w:start w:val="1"/>
      <w:suff w:val="space"/>
    </w:lvl>
    <w:lvl w:ilvl="6">
      <w:isLgl w:val="false"/>
      <w:lvlJc w:val="left"/>
      <w:lvlText w:val=""/>
      <w:numFmt w:val="bullet"/>
      <w:pPr>
        <w:pBdr/>
        <w:spacing/>
        <w:ind w:hanging="360" w:left="5040"/>
      </w:pPr>
      <w:rPr>
        <w:rFonts w:hint="default" w:ascii="Symbol" w:hAnsi="Symbol"/>
      </w:rPr>
      <w:start w:val="1"/>
      <w:suff w:val="space"/>
    </w:lvl>
    <w:lvl w:ilvl="7">
      <w:isLgl w:val="false"/>
      <w:lvlJc w:val="left"/>
      <w:lvlText w:val="o"/>
      <w:numFmt w:val="bullet"/>
      <w:pPr>
        <w:pBdr/>
        <w:spacing/>
        <w:ind w:hanging="360" w:left="5760"/>
      </w:pPr>
      <w:rPr>
        <w:rFonts w:hint="default" w:ascii="Courier New" w:hAnsi="Courier New"/>
      </w:rPr>
      <w:start w:val="1"/>
      <w:suff w:val="space"/>
    </w:lvl>
    <w:lvl w:ilvl="8">
      <w:isLgl w:val="false"/>
      <w:lvlJc w:val="left"/>
      <w:lvlText w:val=""/>
      <w:numFmt w:val="bullet"/>
      <w:pPr>
        <w:pBdr/>
        <w:spacing/>
        <w:ind w:hanging="360" w:left="6480"/>
      </w:pPr>
      <w:rPr>
        <w:rFonts w:hint="default" w:ascii="Wingdings" w:hAnsi="Wingdings"/>
      </w:rPr>
      <w:start w:val="1"/>
      <w:suff w:val="space"/>
    </w:lvl>
  </w:abstractNum>
  <w:abstractNum w:abstractNumId="2">
    <w:numStyleLink w:val="1236"/>
    <w:lvl w:ilvl="0">
      <w:isLgl w:val="false"/>
      <w:lvlJc w:val="left"/>
      <w:lvlText/>
      <w:numFmt w:val="bullet"/>
      <w:pPr>
        <w:pBdr/>
        <w:spacing/>
        <w:ind/>
      </w:pPr>
      <w:rPr/>
      <w:start w:val="0"/>
      <w:suff w:val="tab"/>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abstractNum w:abstractNumId="3">
    <w:numStyleLink w:val="1231"/>
    <w:lvl w:ilvl="0">
      <w:isLgl w:val="false"/>
      <w:lvlJc w:val="left"/>
      <w:lvlText/>
      <w:numFmt w:val="bullet"/>
      <w:pPr>
        <w:pBdr/>
        <w:spacing/>
        <w:ind/>
      </w:pPr>
      <w:rPr/>
      <w:start w:val="0"/>
      <w:suff w:val="tab"/>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abstractNum w:abstractNumId="4">
    <w:lvl w:ilvl="0">
      <w:isLgl w:val="false"/>
      <w:lvlJc w:val="left"/>
      <w:lvlText w:val="%1."/>
      <w:numFmt w:val="decimal"/>
      <w:pPr>
        <w:pBdr/>
        <w:spacing/>
        <w:ind w:hanging="360" w:left="360"/>
      </w:pPr>
      <w:rPr/>
      <w:start w:val="1"/>
      <w:suff w:val="space"/>
    </w:lvl>
    <w:lvl w:ilvl="1">
      <w:isLgl w:val="false"/>
      <w:lvlJc w:val="left"/>
      <w:lvlText w:val="%1.%2."/>
      <w:numFmt w:val="decimal"/>
      <w:pPr>
        <w:pBdr/>
        <w:spacing/>
        <w:ind w:hanging="432" w:left="792"/>
      </w:pPr>
      <w:rPr/>
      <w:start w:val="1"/>
      <w:suff w:val="space"/>
    </w:lvl>
    <w:lvl w:ilvl="2">
      <w:isLgl w:val="false"/>
      <w:lvlJc w:val="left"/>
      <w:lvlText w:val="%1.%2.%3."/>
      <w:numFmt w:val="decimal"/>
      <w:pPr>
        <w:pBdr/>
        <w:spacing/>
        <w:ind w:hanging="504" w:left="1224"/>
      </w:pPr>
      <w:rPr/>
      <w:start w:val="1"/>
      <w:suff w:val="space"/>
    </w:lvl>
    <w:lvl w:ilvl="3">
      <w:isLgl w:val="false"/>
      <w:lvlJc w:val="left"/>
      <w:lvlText w:val="%1.%2.%3.%4."/>
      <w:numFmt w:val="decimal"/>
      <w:pPr>
        <w:pBdr/>
        <w:spacing/>
        <w:ind w:hanging="648" w:left="1728"/>
      </w:pPr>
      <w:rPr/>
      <w:start w:val="1"/>
      <w:suff w:val="space"/>
    </w:lvl>
    <w:lvl w:ilvl="4">
      <w:isLgl w:val="false"/>
      <w:lvlJc w:val="left"/>
      <w:lvlText w:val="%1.%2.%3.%4.%5."/>
      <w:numFmt w:val="decimal"/>
      <w:pPr>
        <w:pBdr/>
        <w:spacing/>
        <w:ind w:hanging="792" w:left="2232"/>
      </w:pPr>
      <w:rPr/>
      <w:start w:val="1"/>
      <w:suff w:val="space"/>
    </w:lvl>
    <w:lvl w:ilvl="5">
      <w:isLgl w:val="false"/>
      <w:lvlJc w:val="left"/>
      <w:lvlText w:val="%1.%2.%3.%4.%5.%6."/>
      <w:numFmt w:val="decimal"/>
      <w:pPr>
        <w:pBdr/>
        <w:spacing/>
        <w:ind w:hanging="936" w:left="2736"/>
      </w:pPr>
      <w:rPr/>
      <w:start w:val="1"/>
      <w:suff w:val="space"/>
    </w:lvl>
    <w:lvl w:ilvl="6">
      <w:isLgl w:val="false"/>
      <w:lvlJc w:val="left"/>
      <w:lvlText w:val="%1.%2.%3.%4.%5.%6.%7."/>
      <w:numFmt w:val="decimal"/>
      <w:pPr>
        <w:pBdr/>
        <w:spacing/>
        <w:ind w:hanging="1080" w:left="3240"/>
      </w:pPr>
      <w:rPr/>
      <w:start w:val="1"/>
      <w:suff w:val="space"/>
    </w:lvl>
    <w:lvl w:ilvl="7">
      <w:isLgl w:val="false"/>
      <w:lvlJc w:val="left"/>
      <w:lvlText w:val="%1.%2.%3.%4.%5.%6.%7.%8."/>
      <w:numFmt w:val="decimal"/>
      <w:pPr>
        <w:pBdr/>
        <w:spacing/>
        <w:ind w:hanging="1224" w:left="3744"/>
      </w:pPr>
      <w:rPr/>
      <w:start w:val="1"/>
      <w:suff w:val="space"/>
    </w:lvl>
    <w:lvl w:ilvl="8">
      <w:isLgl w:val="false"/>
      <w:lvlJc w:val="left"/>
      <w:lvlText w:val="%1.%2.%3.%4.%5.%6.%7.%8.%9."/>
      <w:numFmt w:val="decimal"/>
      <w:pPr>
        <w:pBdr/>
        <w:spacing/>
        <w:ind w:hanging="1440" w:left="4320"/>
      </w:pPr>
      <w:rPr/>
      <w:start w:val="1"/>
      <w:suff w:val="space"/>
    </w:lvl>
  </w:abstractNum>
  <w:abstractNum w:abstractNumId="5">
    <w:lvl w:ilvl="0">
      <w:isLgl w:val="false"/>
      <w:lvlJc w:val="left"/>
      <w:lvlText w:val="-"/>
      <w:numFmt w:val="bullet"/>
      <w:pPr>
        <w:pBdr/>
        <w:tabs>
          <w:tab w:val="num" w:leader="none" w:pos="567"/>
        </w:tabs>
        <w:spacing/>
        <w:ind w:hanging="283" w:left="567"/>
      </w:pPr>
      <w:pStyle w:val="1298"/>
      <w:rPr>
        <w:rFonts w:hint="default" w:ascii="Arial" w:hAnsi="Arial" w:eastAsia="MS Mincho" w:cs="Arial"/>
      </w:rPr>
      <w:start w:val="1"/>
      <w:suff w:val="space"/>
    </w:lvl>
    <w:lvl w:ilvl="1">
      <w:isLgl w:val="false"/>
      <w:lvlJc w:val="left"/>
      <w:lvlText w:val=""/>
      <w:numFmt w:val="bullet"/>
      <w:pPr>
        <w:pBdr/>
        <w:tabs>
          <w:tab w:val="num" w:leader="none" w:pos="927"/>
        </w:tabs>
        <w:spacing/>
        <w:ind w:hanging="340" w:left="907"/>
      </w:pPr>
      <w:rPr>
        <w:rFonts w:hint="default" w:ascii="Wingdings" w:hAnsi="Wingdings"/>
      </w:rPr>
      <w:start w:val="1"/>
      <w:suff w:val="space"/>
    </w:lvl>
    <w:lvl w:ilvl="2">
      <w:isLgl w:val="false"/>
      <w:lvlJc w:val="left"/>
      <w:lvlText w:val=""/>
      <w:numFmt w:val="bullet"/>
      <w:pPr>
        <w:pBdr/>
        <w:tabs>
          <w:tab w:val="num" w:leader="none" w:pos="1191"/>
        </w:tabs>
        <w:spacing/>
        <w:ind w:hanging="340" w:left="1191"/>
      </w:pPr>
      <w:rPr>
        <w:rFonts w:hint="default" w:ascii="Wingdings" w:hAnsi="Wingdings"/>
      </w:rPr>
      <w:start w:val="1"/>
      <w:suff w:val="space"/>
    </w:lvl>
    <w:lvl w:ilvl="3">
      <w:isLgl w:val="false"/>
      <w:lvlJc w:val="left"/>
      <w:lvlText w:val=""/>
      <w:numFmt w:val="bullet"/>
      <w:pPr>
        <w:pBdr/>
        <w:tabs>
          <w:tab w:val="num" w:leader="none" w:pos="1758"/>
        </w:tabs>
        <w:spacing/>
        <w:ind w:hanging="340" w:left="1758"/>
      </w:pPr>
      <w:rPr>
        <w:rFonts w:hint="default" w:ascii="Wingdings" w:hAnsi="Wingdings"/>
      </w:rPr>
      <w:start w:val="1"/>
      <w:suff w:val="space"/>
    </w:lvl>
    <w:lvl w:ilvl="4">
      <w:isLgl w:val="false"/>
      <w:lvlJc w:val="left"/>
      <w:lvlText w:val=""/>
      <w:numFmt w:val="bullet"/>
      <w:pPr>
        <w:pBdr/>
        <w:tabs>
          <w:tab w:val="num" w:leader="none" w:pos="2325"/>
        </w:tabs>
        <w:spacing/>
        <w:ind w:hanging="340" w:left="2325"/>
      </w:pPr>
      <w:rPr>
        <w:rFonts w:hint="default" w:ascii="Symbol" w:hAnsi="Symbol"/>
      </w:rPr>
      <w:start w:val="1"/>
      <w:suff w:val="space"/>
    </w:lvl>
    <w:lvl w:ilvl="5">
      <w:isLgl w:val="false"/>
      <w:lvlJc w:val="left"/>
      <w:lvlText w:val=""/>
      <w:numFmt w:val="bullet"/>
      <w:pPr>
        <w:pBdr/>
        <w:tabs>
          <w:tab w:val="num" w:leader="none" w:pos="2160"/>
        </w:tabs>
        <w:spacing/>
        <w:ind w:hanging="360" w:left="2160"/>
      </w:pPr>
      <w:rPr>
        <w:rFonts w:hint="default" w:ascii="Wingdings" w:hAnsi="Wingdings"/>
      </w:rPr>
      <w:start w:val="1"/>
      <w:suff w:val="space"/>
    </w:lvl>
    <w:lvl w:ilvl="6">
      <w:isLgl w:val="false"/>
      <w:lvlJc w:val="left"/>
      <w:lvlText w:val=""/>
      <w:numFmt w:val="bullet"/>
      <w:pPr>
        <w:pBdr/>
        <w:tabs>
          <w:tab w:val="num" w:leader="none" w:pos="2520"/>
        </w:tabs>
        <w:spacing/>
        <w:ind w:hanging="360" w:left="2520"/>
      </w:pPr>
      <w:rPr>
        <w:rFonts w:hint="default" w:ascii="Wingdings" w:hAnsi="Wingdings"/>
      </w:rPr>
      <w:start w:val="1"/>
      <w:suff w:val="space"/>
    </w:lvl>
    <w:lvl w:ilvl="7">
      <w:isLgl w:val="false"/>
      <w:lvlJc w:val="left"/>
      <w:lvlText w:val=""/>
      <w:numFmt w:val="bullet"/>
      <w:pPr>
        <w:pBdr/>
        <w:tabs>
          <w:tab w:val="num" w:leader="none" w:pos="2880"/>
        </w:tabs>
        <w:spacing/>
        <w:ind w:hanging="360" w:left="2880"/>
      </w:pPr>
      <w:rPr>
        <w:rFonts w:hint="default" w:ascii="Symbol" w:hAnsi="Symbol"/>
      </w:rPr>
      <w:start w:val="1"/>
      <w:suff w:val="space"/>
    </w:lvl>
    <w:lvl w:ilvl="8">
      <w:isLgl w:val="false"/>
      <w:lvlJc w:val="left"/>
      <w:lvlText w:val=""/>
      <w:numFmt w:val="bullet"/>
      <w:pPr>
        <w:pBdr/>
        <w:tabs>
          <w:tab w:val="num" w:leader="none" w:pos="3240"/>
        </w:tabs>
        <w:spacing/>
        <w:ind w:hanging="360" w:left="3240"/>
      </w:pPr>
      <w:rPr>
        <w:rFonts w:hint="default" w:ascii="Symbol" w:hAnsi="Symbol"/>
      </w:rPr>
      <w:start w:val="1"/>
      <w:suff w:val="space"/>
    </w:lvl>
  </w:abstractNum>
  <w:abstractNum w:abstractNumId="6">
    <w:lvl w:ilvl="0">
      <w:isLgl w:val="false"/>
      <w:lvlJc w:val="left"/>
      <w:lvlText w:val="•"/>
      <w:numFmt w:val="bullet"/>
      <w:pPr>
        <w:pBdr/>
        <w:spacing/>
        <w:ind w:hanging="360" w:left="1080"/>
      </w:pPr>
      <w:rPr>
        <w:rFonts w:hint="default" w:ascii="Arial" w:hAnsi="Arial"/>
        <w:sz w:val="24"/>
      </w:rPr>
      <w:start w:val="1"/>
      <w:suff w:val="space"/>
    </w:lvl>
    <w:lvl w:ilvl="1">
      <w:isLgl w:val="false"/>
      <w:lvlJc w:val="left"/>
      <w:lvlText w:val="%2."/>
      <w:numFmt w:val="lowerLetter"/>
      <w:pPr>
        <w:pBdr/>
        <w:spacing/>
        <w:ind w:hanging="360" w:left="1800"/>
      </w:pPr>
      <w:rPr/>
      <w:start w:val="1"/>
      <w:suff w:val="space"/>
    </w:lvl>
    <w:lvl w:ilvl="2">
      <w:isLgl w:val="false"/>
      <w:lvlJc w:val="right"/>
      <w:lvlText w:val="%3."/>
      <w:numFmt w:val="lowerRoman"/>
      <w:pPr>
        <w:pBdr/>
        <w:spacing/>
        <w:ind w:hanging="180" w:left="2520"/>
      </w:pPr>
      <w:rPr/>
      <w:start w:val="1"/>
      <w:suff w:val="space"/>
    </w:lvl>
    <w:lvl w:ilvl="3">
      <w:isLgl w:val="false"/>
      <w:lvlJc w:val="left"/>
      <w:lvlText w:val="%4."/>
      <w:numFmt w:val="decimal"/>
      <w:pPr>
        <w:pBdr/>
        <w:spacing/>
        <w:ind w:hanging="360" w:left="3240"/>
      </w:pPr>
      <w:rPr/>
      <w:start w:val="1"/>
      <w:suff w:val="space"/>
    </w:lvl>
    <w:lvl w:ilvl="4">
      <w:isLgl w:val="false"/>
      <w:lvlJc w:val="left"/>
      <w:lvlText w:val="%5."/>
      <w:numFmt w:val="lowerLetter"/>
      <w:pPr>
        <w:pBdr/>
        <w:spacing/>
        <w:ind w:hanging="360" w:left="3960"/>
      </w:pPr>
      <w:rPr/>
      <w:start w:val="1"/>
      <w:suff w:val="space"/>
    </w:lvl>
    <w:lvl w:ilvl="5">
      <w:isLgl w:val="false"/>
      <w:lvlJc w:val="right"/>
      <w:lvlText w:val="%6."/>
      <w:numFmt w:val="lowerRoman"/>
      <w:pPr>
        <w:pBdr/>
        <w:spacing/>
        <w:ind w:hanging="180" w:left="4680"/>
      </w:pPr>
      <w:rPr/>
      <w:start w:val="1"/>
      <w:suff w:val="space"/>
    </w:lvl>
    <w:lvl w:ilvl="6">
      <w:isLgl w:val="false"/>
      <w:lvlJc w:val="left"/>
      <w:lvlText w:val="%7."/>
      <w:numFmt w:val="decimal"/>
      <w:pPr>
        <w:pBdr/>
        <w:spacing/>
        <w:ind w:hanging="360" w:left="5400"/>
      </w:pPr>
      <w:rPr/>
      <w:start w:val="1"/>
      <w:suff w:val="space"/>
    </w:lvl>
    <w:lvl w:ilvl="7">
      <w:isLgl w:val="false"/>
      <w:lvlJc w:val="left"/>
      <w:lvlText w:val="%8."/>
      <w:numFmt w:val="lowerLetter"/>
      <w:pPr>
        <w:pBdr/>
        <w:spacing/>
        <w:ind w:hanging="360" w:left="6120"/>
      </w:pPr>
      <w:rPr/>
      <w:start w:val="1"/>
      <w:suff w:val="space"/>
    </w:lvl>
    <w:lvl w:ilvl="8">
      <w:isLgl w:val="false"/>
      <w:lvlJc w:val="right"/>
      <w:lvlText w:val="%9."/>
      <w:numFmt w:val="lowerRoman"/>
      <w:pPr>
        <w:pBdr/>
        <w:spacing/>
        <w:ind w:hanging="180" w:left="6840"/>
      </w:pPr>
      <w:rPr/>
      <w:start w:val="1"/>
      <w:suff w:val="space"/>
    </w:lvl>
  </w:abstractNum>
  <w:abstractNum w:abstractNumId="7">
    <w:lvl w:ilvl="0">
      <w:isLgl w:val="false"/>
      <w:lvlJc w:val="left"/>
      <w:lvlText w:val=""/>
      <w:numFmt w:val="bullet"/>
      <w:pPr>
        <w:pBdr/>
        <w:spacing/>
        <w:ind w:hanging="360" w:left="781"/>
      </w:pPr>
      <w:rPr>
        <w:rFonts w:hint="default" w:ascii="Symbol" w:hAnsi="Symbol"/>
      </w:rPr>
      <w:start w:val="1"/>
      <w:suff w:val="space"/>
    </w:lvl>
    <w:lvl w:ilvl="1">
      <w:isLgl w:val="false"/>
      <w:lvlJc w:val="left"/>
      <w:lvlText w:val="o"/>
      <w:numFmt w:val="bullet"/>
      <w:pPr>
        <w:pBdr/>
        <w:spacing/>
        <w:ind w:hanging="360" w:left="1501"/>
      </w:pPr>
      <w:rPr>
        <w:rFonts w:hint="default" w:ascii="Courier New" w:hAnsi="Courier New" w:cs="Courier New"/>
      </w:rPr>
      <w:start w:val="1"/>
      <w:suff w:val="space"/>
    </w:lvl>
    <w:lvl w:ilvl="2">
      <w:isLgl w:val="false"/>
      <w:lvlJc w:val="left"/>
      <w:lvlText w:val=""/>
      <w:numFmt w:val="bullet"/>
      <w:pPr>
        <w:pBdr/>
        <w:spacing/>
        <w:ind w:hanging="360" w:left="2221"/>
      </w:pPr>
      <w:rPr>
        <w:rFonts w:hint="default" w:ascii="Wingdings" w:hAnsi="Wingdings"/>
      </w:rPr>
      <w:start w:val="1"/>
      <w:suff w:val="space"/>
    </w:lvl>
    <w:lvl w:ilvl="3">
      <w:isLgl w:val="false"/>
      <w:lvlJc w:val="left"/>
      <w:lvlText w:val=""/>
      <w:numFmt w:val="bullet"/>
      <w:pPr>
        <w:pBdr/>
        <w:spacing/>
        <w:ind w:hanging="360" w:left="2941"/>
      </w:pPr>
      <w:rPr>
        <w:rFonts w:hint="default" w:ascii="Symbol" w:hAnsi="Symbol"/>
      </w:rPr>
      <w:start w:val="1"/>
      <w:suff w:val="space"/>
    </w:lvl>
    <w:lvl w:ilvl="4">
      <w:isLgl w:val="false"/>
      <w:lvlJc w:val="left"/>
      <w:lvlText w:val="o"/>
      <w:numFmt w:val="bullet"/>
      <w:pPr>
        <w:pBdr/>
        <w:spacing/>
        <w:ind w:hanging="360" w:left="3661"/>
      </w:pPr>
      <w:rPr>
        <w:rFonts w:hint="default" w:ascii="Courier New" w:hAnsi="Courier New" w:cs="Courier New"/>
      </w:rPr>
      <w:start w:val="1"/>
      <w:suff w:val="space"/>
    </w:lvl>
    <w:lvl w:ilvl="5">
      <w:isLgl w:val="false"/>
      <w:lvlJc w:val="left"/>
      <w:lvlText w:val=""/>
      <w:numFmt w:val="bullet"/>
      <w:pPr>
        <w:pBdr/>
        <w:spacing/>
        <w:ind w:hanging="360" w:left="4381"/>
      </w:pPr>
      <w:rPr>
        <w:rFonts w:hint="default" w:ascii="Wingdings" w:hAnsi="Wingdings"/>
      </w:rPr>
      <w:start w:val="1"/>
      <w:suff w:val="space"/>
    </w:lvl>
    <w:lvl w:ilvl="6">
      <w:isLgl w:val="false"/>
      <w:lvlJc w:val="left"/>
      <w:lvlText w:val=""/>
      <w:numFmt w:val="bullet"/>
      <w:pPr>
        <w:pBdr/>
        <w:spacing/>
        <w:ind w:hanging="360" w:left="5101"/>
      </w:pPr>
      <w:rPr>
        <w:rFonts w:hint="default" w:ascii="Symbol" w:hAnsi="Symbol"/>
      </w:rPr>
      <w:start w:val="1"/>
      <w:suff w:val="space"/>
    </w:lvl>
    <w:lvl w:ilvl="7">
      <w:isLgl w:val="false"/>
      <w:lvlJc w:val="left"/>
      <w:lvlText w:val="o"/>
      <w:numFmt w:val="bullet"/>
      <w:pPr>
        <w:pBdr/>
        <w:spacing/>
        <w:ind w:hanging="360" w:left="5821"/>
      </w:pPr>
      <w:rPr>
        <w:rFonts w:hint="default" w:ascii="Courier New" w:hAnsi="Courier New" w:cs="Courier New"/>
      </w:rPr>
      <w:start w:val="1"/>
      <w:suff w:val="space"/>
    </w:lvl>
    <w:lvl w:ilvl="8">
      <w:isLgl w:val="false"/>
      <w:lvlJc w:val="left"/>
      <w:lvlText w:val=""/>
      <w:numFmt w:val="bullet"/>
      <w:pPr>
        <w:pBdr/>
        <w:spacing/>
        <w:ind w:hanging="360" w:left="6541"/>
      </w:pPr>
      <w:rPr>
        <w:rFonts w:hint="default" w:ascii="Wingdings" w:hAnsi="Wingdings"/>
      </w:rPr>
      <w:start w:val="1"/>
      <w:suff w:val="space"/>
    </w:lvl>
  </w:abstractNum>
  <w:abstractNum w:abstractNumId="8">
    <w:lvl w:ilvl="0">
      <w:isLgl w:val="false"/>
      <w:lvlJc w:val="left"/>
      <w:lvlText w:val=""/>
      <w:numFmt w:val="bullet"/>
      <w:pPr>
        <w:pBdr/>
        <w:tabs>
          <w:tab w:val="num" w:leader="none" w:pos="360"/>
        </w:tabs>
        <w:spacing/>
        <w:ind w:hanging="357" w:left="357"/>
      </w:pPr>
      <w:rPr>
        <w:rFonts w:hint="default" w:ascii="Symbol" w:hAnsi="Symbol"/>
      </w:rPr>
      <w:start w:val="1"/>
      <w:suff w:val="space"/>
    </w:lvl>
    <w:lvl w:ilvl="1">
      <w:isLgl w:val="false"/>
      <w:lvlJc w:val="left"/>
      <w:lvlText w:val="o"/>
      <w:numFmt w:val="bullet"/>
      <w:pPr>
        <w:pBdr/>
        <w:tabs>
          <w:tab w:val="num" w:leader="none" w:pos="1440"/>
        </w:tabs>
        <w:spacing/>
        <w:ind w:hanging="360" w:left="1440"/>
      </w:pPr>
      <w:rPr>
        <w:rFonts w:hint="default" w:ascii="Courier New" w:hAnsi="Courier New"/>
      </w:rPr>
      <w:start w:val="1"/>
      <w:suff w:val="space"/>
    </w:lvl>
    <w:lvl w:ilvl="2">
      <w:isLgl w:val="false"/>
      <w:lvlJc w:val="left"/>
      <w:lvlText w:val=""/>
      <w:numFmt w:val="bullet"/>
      <w:pPr>
        <w:pBdr/>
        <w:tabs>
          <w:tab w:val="num" w:leader="none" w:pos="2160"/>
        </w:tabs>
        <w:spacing/>
        <w:ind w:hanging="360" w:left="2160"/>
      </w:pPr>
      <w:rPr>
        <w:rFonts w:hint="default" w:ascii="Wingdings" w:hAnsi="Wingdings"/>
      </w:rPr>
      <w:start w:val="1"/>
      <w:suff w:val="space"/>
    </w:lvl>
    <w:lvl w:ilvl="3">
      <w:isLgl w:val="false"/>
      <w:lvlJc w:val="left"/>
      <w:lvlText w:val=""/>
      <w:numFmt w:val="bullet"/>
      <w:pPr>
        <w:pBdr/>
        <w:tabs>
          <w:tab w:val="num" w:leader="none" w:pos="2880"/>
        </w:tabs>
        <w:spacing/>
        <w:ind w:hanging="360" w:left="2880"/>
      </w:pPr>
      <w:rPr>
        <w:rFonts w:hint="default" w:ascii="Symbol" w:hAnsi="Symbol"/>
      </w:rPr>
      <w:start w:val="1"/>
      <w:suff w:val="space"/>
    </w:lvl>
    <w:lvl w:ilvl="4">
      <w:isLgl w:val="false"/>
      <w:lvlJc w:val="left"/>
      <w:lvlText w:val="o"/>
      <w:numFmt w:val="bullet"/>
      <w:pPr>
        <w:pBdr/>
        <w:tabs>
          <w:tab w:val="num" w:leader="none" w:pos="3600"/>
        </w:tabs>
        <w:spacing/>
        <w:ind w:hanging="360" w:left="3600"/>
      </w:pPr>
      <w:rPr>
        <w:rFonts w:hint="default" w:ascii="Courier New" w:hAnsi="Courier New"/>
      </w:rPr>
      <w:start w:val="1"/>
      <w:suff w:val="space"/>
    </w:lvl>
    <w:lvl w:ilvl="5">
      <w:isLgl w:val="false"/>
      <w:lvlJc w:val="left"/>
      <w:lvlText w:val=""/>
      <w:numFmt w:val="bullet"/>
      <w:pPr>
        <w:pBdr/>
        <w:tabs>
          <w:tab w:val="num" w:leader="none" w:pos="4320"/>
        </w:tabs>
        <w:spacing/>
        <w:ind w:hanging="360" w:left="4320"/>
      </w:pPr>
      <w:rPr>
        <w:rFonts w:hint="default" w:ascii="Wingdings" w:hAnsi="Wingdings"/>
      </w:rPr>
      <w:start w:val="1"/>
      <w:suff w:val="space"/>
    </w:lvl>
    <w:lvl w:ilvl="6">
      <w:isLgl w:val="false"/>
      <w:lvlJc w:val="left"/>
      <w:lvlText w:val=""/>
      <w:numFmt w:val="bullet"/>
      <w:pPr>
        <w:pBdr/>
        <w:tabs>
          <w:tab w:val="num" w:leader="none" w:pos="5040"/>
        </w:tabs>
        <w:spacing/>
        <w:ind w:hanging="360" w:left="5040"/>
      </w:pPr>
      <w:rPr>
        <w:rFonts w:hint="default" w:ascii="Symbol" w:hAnsi="Symbol"/>
      </w:rPr>
      <w:start w:val="1"/>
      <w:suff w:val="space"/>
    </w:lvl>
    <w:lvl w:ilvl="7">
      <w:isLgl w:val="false"/>
      <w:lvlJc w:val="left"/>
      <w:lvlText w:val="o"/>
      <w:numFmt w:val="bullet"/>
      <w:pPr>
        <w:pBdr/>
        <w:tabs>
          <w:tab w:val="num" w:leader="none" w:pos="5760"/>
        </w:tabs>
        <w:spacing/>
        <w:ind w:hanging="360" w:left="5760"/>
      </w:pPr>
      <w:rPr>
        <w:rFonts w:hint="default" w:ascii="Courier New" w:hAnsi="Courier New"/>
      </w:rPr>
      <w:start w:val="1"/>
      <w:suff w:val="space"/>
    </w:lvl>
    <w:lvl w:ilvl="8">
      <w:isLgl w:val="false"/>
      <w:lvlJc w:val="left"/>
      <w:lvlText w:val=""/>
      <w:numFmt w:val="bullet"/>
      <w:pPr>
        <w:pBdr/>
        <w:tabs>
          <w:tab w:val="num" w:leader="none" w:pos="6480"/>
        </w:tabs>
        <w:spacing/>
        <w:ind w:hanging="360" w:left="6480"/>
      </w:pPr>
      <w:rPr>
        <w:rFonts w:hint="default" w:ascii="Wingdings" w:hAnsi="Wingdings"/>
      </w:rPr>
      <w:start w:val="1"/>
      <w:suff w:val="space"/>
    </w:lvl>
  </w:abstractNum>
  <w:abstractNum w:abstractNumId="9">
    <w:lvl w:ilvl="0">
      <w:isLgl w:val="false"/>
      <w:lvlJc w:val="left"/>
      <w:lvlText w:val="%1"/>
      <w:numFmt w:val="decimal"/>
      <w:pPr>
        <w:pBdr/>
        <w:spacing/>
        <w:ind w:hanging="433" w:left="545"/>
      </w:pPr>
      <w:rPr>
        <w:rFonts w:hint="default" w:ascii="Arial" w:hAnsi="Arial" w:eastAsia="Arial"/>
        <w:b/>
        <w:bCs/>
        <w:sz w:val="22"/>
        <w:szCs w:val="22"/>
      </w:rPr>
      <w:start w:val="1"/>
      <w:suff w:val="space"/>
    </w:lvl>
    <w:lvl w:ilvl="1">
      <w:isLgl w:val="false"/>
      <w:lvlJc w:val="left"/>
      <w:lvlText w:val="%1.%2"/>
      <w:numFmt w:val="decimal"/>
      <w:pPr>
        <w:pBdr/>
        <w:spacing/>
        <w:ind w:hanging="428" w:left="540"/>
      </w:pPr>
      <w:rPr>
        <w:rFonts w:hint="default" w:ascii="Arial" w:hAnsi="Arial" w:eastAsia="Arial"/>
        <w:spacing w:val="-1"/>
        <w:sz w:val="22"/>
        <w:szCs w:val="22"/>
      </w:rPr>
      <w:start w:val="1"/>
      <w:suff w:val="space"/>
    </w:lvl>
    <w:lvl w:ilvl="2">
      <w:isLgl w:val="false"/>
      <w:lvlJc w:val="left"/>
      <w:lvlText w:val="%3)"/>
      <w:numFmt w:val="lowerLetter"/>
      <w:pPr>
        <w:pBdr/>
        <w:spacing/>
        <w:ind w:hanging="281" w:left="821"/>
      </w:pPr>
      <w:rPr>
        <w:rFonts w:hint="default" w:ascii="Arial" w:hAnsi="Arial" w:eastAsia="Arial"/>
        <w:spacing w:val="-1"/>
        <w:sz w:val="22"/>
        <w:szCs w:val="22"/>
      </w:rPr>
      <w:start w:val="1"/>
      <w:suff w:val="space"/>
    </w:lvl>
    <w:lvl w:ilvl="3">
      <w:isLgl w:val="false"/>
      <w:lvlJc w:val="left"/>
      <w:lvlText w:val=""/>
      <w:numFmt w:val="bullet"/>
      <w:pPr>
        <w:pBdr/>
        <w:spacing/>
        <w:ind w:hanging="286" w:left="821"/>
      </w:pPr>
      <w:rPr>
        <w:rFonts w:hint="default" w:ascii="Symbol" w:hAnsi="Symbol" w:eastAsia="Symbol"/>
        <w:sz w:val="22"/>
        <w:szCs w:val="22"/>
      </w:rPr>
      <w:start w:val="1"/>
      <w:suff w:val="space"/>
    </w:lvl>
    <w:lvl w:ilvl="4">
      <w:isLgl w:val="false"/>
      <w:lvlJc w:val="left"/>
      <w:lvlText w:val="•"/>
      <w:numFmt w:val="bullet"/>
      <w:pPr>
        <w:pBdr/>
        <w:spacing/>
        <w:ind w:hanging="286" w:left="965"/>
      </w:pPr>
      <w:rPr>
        <w:rFonts w:hint="default"/>
      </w:rPr>
      <w:start w:val="1"/>
      <w:suff w:val="space"/>
    </w:lvl>
    <w:lvl w:ilvl="5">
      <w:isLgl w:val="false"/>
      <w:lvlJc w:val="left"/>
      <w:lvlText w:val="•"/>
      <w:numFmt w:val="bullet"/>
      <w:pPr>
        <w:pBdr/>
        <w:spacing/>
        <w:ind w:hanging="286" w:left="1106"/>
      </w:pPr>
      <w:rPr>
        <w:rFonts w:hint="default"/>
      </w:rPr>
      <w:start w:val="1"/>
      <w:suff w:val="space"/>
    </w:lvl>
    <w:lvl w:ilvl="6">
      <w:isLgl w:val="false"/>
      <w:lvlJc w:val="left"/>
      <w:lvlText w:val="•"/>
      <w:numFmt w:val="bullet"/>
      <w:pPr>
        <w:pBdr/>
        <w:spacing/>
        <w:ind w:hanging="286" w:left="2858"/>
      </w:pPr>
      <w:rPr>
        <w:rFonts w:hint="default"/>
      </w:rPr>
      <w:start w:val="1"/>
      <w:suff w:val="space"/>
    </w:lvl>
    <w:lvl w:ilvl="7">
      <w:isLgl w:val="false"/>
      <w:lvlJc w:val="left"/>
      <w:lvlText w:val="•"/>
      <w:numFmt w:val="bullet"/>
      <w:pPr>
        <w:pBdr/>
        <w:spacing/>
        <w:ind w:hanging="286" w:left="4610"/>
      </w:pPr>
      <w:rPr>
        <w:rFonts w:hint="default"/>
      </w:rPr>
      <w:start w:val="1"/>
      <w:suff w:val="space"/>
    </w:lvl>
    <w:lvl w:ilvl="8">
      <w:isLgl w:val="false"/>
      <w:lvlJc w:val="left"/>
      <w:lvlText w:val="•"/>
      <w:numFmt w:val="bullet"/>
      <w:pPr>
        <w:pBdr/>
        <w:spacing/>
        <w:ind w:hanging="286" w:left="6362"/>
      </w:pPr>
      <w:rPr>
        <w:rFonts w:hint="default"/>
      </w:rPr>
      <w:start w:val="1"/>
      <w:suff w:val="space"/>
    </w:lvl>
  </w:abstractNum>
  <w:abstractNum w:abstractNumId="10">
    <w:lvl w:ilvl="0">
      <w:isLgl w:val="false"/>
      <w:lvlJc w:val="left"/>
      <w:lvlText w:val=""/>
      <w:numFmt w:val="bullet"/>
      <w:pPr>
        <w:pBdr/>
        <w:tabs>
          <w:tab w:val="num" w:leader="none" w:pos="360"/>
        </w:tabs>
        <w:spacing/>
        <w:ind w:hanging="357" w:left="357"/>
      </w:pPr>
      <w:rPr>
        <w:rFonts w:hint="default" w:ascii="Symbol" w:hAnsi="Symbol"/>
      </w:rPr>
      <w:start w:val="1"/>
      <w:suff w:val="space"/>
    </w:lvl>
    <w:lvl w:ilvl="1">
      <w:isLgl w:val="false"/>
      <w:lvlJc w:val="left"/>
      <w:lvlText w:val="o"/>
      <w:numFmt w:val="bullet"/>
      <w:pPr>
        <w:pBdr/>
        <w:tabs>
          <w:tab w:val="num" w:leader="none" w:pos="1440"/>
        </w:tabs>
        <w:spacing/>
        <w:ind w:hanging="360" w:left="1440"/>
      </w:pPr>
      <w:rPr>
        <w:rFonts w:hint="default" w:ascii="Courier New" w:hAnsi="Courier New"/>
      </w:rPr>
      <w:start w:val="1"/>
      <w:suff w:val="space"/>
    </w:lvl>
    <w:lvl w:ilvl="2">
      <w:isLgl w:val="false"/>
      <w:lvlJc w:val="left"/>
      <w:lvlText w:val=""/>
      <w:numFmt w:val="bullet"/>
      <w:pPr>
        <w:pBdr/>
        <w:tabs>
          <w:tab w:val="num" w:leader="none" w:pos="2160"/>
        </w:tabs>
        <w:spacing/>
        <w:ind w:hanging="360" w:left="2160"/>
      </w:pPr>
      <w:rPr>
        <w:rFonts w:hint="default" w:ascii="Wingdings" w:hAnsi="Wingdings"/>
      </w:rPr>
      <w:start w:val="1"/>
      <w:suff w:val="space"/>
    </w:lvl>
    <w:lvl w:ilvl="3">
      <w:isLgl w:val="false"/>
      <w:lvlJc w:val="left"/>
      <w:lvlText w:val=""/>
      <w:numFmt w:val="bullet"/>
      <w:pPr>
        <w:pBdr/>
        <w:tabs>
          <w:tab w:val="num" w:leader="none" w:pos="2880"/>
        </w:tabs>
        <w:spacing/>
        <w:ind w:hanging="360" w:left="2880"/>
      </w:pPr>
      <w:rPr>
        <w:rFonts w:hint="default" w:ascii="Symbol" w:hAnsi="Symbol"/>
      </w:rPr>
      <w:start w:val="1"/>
      <w:suff w:val="space"/>
    </w:lvl>
    <w:lvl w:ilvl="4">
      <w:isLgl w:val="false"/>
      <w:lvlJc w:val="left"/>
      <w:lvlText w:val="o"/>
      <w:numFmt w:val="bullet"/>
      <w:pPr>
        <w:pBdr/>
        <w:tabs>
          <w:tab w:val="num" w:leader="none" w:pos="3600"/>
        </w:tabs>
        <w:spacing/>
        <w:ind w:hanging="360" w:left="3600"/>
      </w:pPr>
      <w:rPr>
        <w:rFonts w:hint="default" w:ascii="Courier New" w:hAnsi="Courier New"/>
      </w:rPr>
      <w:start w:val="1"/>
      <w:suff w:val="space"/>
    </w:lvl>
    <w:lvl w:ilvl="5">
      <w:isLgl w:val="false"/>
      <w:lvlJc w:val="left"/>
      <w:lvlText w:val=""/>
      <w:numFmt w:val="bullet"/>
      <w:pPr>
        <w:pBdr/>
        <w:tabs>
          <w:tab w:val="num" w:leader="none" w:pos="4320"/>
        </w:tabs>
        <w:spacing/>
        <w:ind w:hanging="360" w:left="4320"/>
      </w:pPr>
      <w:rPr>
        <w:rFonts w:hint="default" w:ascii="Wingdings" w:hAnsi="Wingdings"/>
      </w:rPr>
      <w:start w:val="1"/>
      <w:suff w:val="space"/>
    </w:lvl>
    <w:lvl w:ilvl="6">
      <w:isLgl w:val="false"/>
      <w:lvlJc w:val="left"/>
      <w:lvlText w:val=""/>
      <w:numFmt w:val="bullet"/>
      <w:pPr>
        <w:pBdr/>
        <w:tabs>
          <w:tab w:val="num" w:leader="none" w:pos="5040"/>
        </w:tabs>
        <w:spacing/>
        <w:ind w:hanging="360" w:left="5040"/>
      </w:pPr>
      <w:rPr>
        <w:rFonts w:hint="default" w:ascii="Symbol" w:hAnsi="Symbol"/>
      </w:rPr>
      <w:start w:val="1"/>
      <w:suff w:val="space"/>
    </w:lvl>
    <w:lvl w:ilvl="7">
      <w:isLgl w:val="false"/>
      <w:lvlJc w:val="left"/>
      <w:lvlText w:val="o"/>
      <w:numFmt w:val="bullet"/>
      <w:pPr>
        <w:pBdr/>
        <w:tabs>
          <w:tab w:val="num" w:leader="none" w:pos="5760"/>
        </w:tabs>
        <w:spacing/>
        <w:ind w:hanging="360" w:left="5760"/>
      </w:pPr>
      <w:rPr>
        <w:rFonts w:hint="default" w:ascii="Courier New" w:hAnsi="Courier New"/>
      </w:rPr>
      <w:start w:val="1"/>
      <w:suff w:val="space"/>
    </w:lvl>
    <w:lvl w:ilvl="8">
      <w:isLgl w:val="false"/>
      <w:lvlJc w:val="left"/>
      <w:lvlText w:val=""/>
      <w:numFmt w:val="bullet"/>
      <w:pPr>
        <w:pBdr/>
        <w:tabs>
          <w:tab w:val="num" w:leader="none" w:pos="6480"/>
        </w:tabs>
        <w:spacing/>
        <w:ind w:hanging="360" w:left="6480"/>
      </w:pPr>
      <w:rPr>
        <w:rFonts w:hint="default" w:ascii="Wingdings" w:hAnsi="Wingdings"/>
      </w:rPr>
      <w:start w:val="1"/>
      <w:suff w:val="space"/>
    </w:lvl>
  </w:abstractNum>
  <w:abstractNum w:abstractNumId="11">
    <w:lvl w:ilvl="0">
      <w:isLgl w:val="false"/>
      <w:lvlJc w:val="left"/>
      <w:lvlText w:val="%1)"/>
      <w:numFmt w:val="lowerLetter"/>
      <w:pPr>
        <w:pBdr/>
        <w:spacing/>
        <w:ind/>
      </w:pPr>
      <w:rPr/>
      <w:start w:val="1"/>
      <w:suff w:val="space"/>
    </w:lvl>
    <w:lvl w:ilvl="1">
      <w:isLgl w:val="false"/>
      <w:legacy w:legacy="true" w:legacyIndent="0" w:legacySpace="0"/>
      <w:lvlJc w:val="left"/>
      <w:lvlText w:val="%1.%2"/>
      <w:numFmt w:val="decimal"/>
      <w:pPr>
        <w:pBdr/>
        <w:spacing/>
        <w:ind/>
      </w:pPr>
      <w:rPr>
        <w:b/>
      </w:rPr>
      <w:start w:val="1"/>
      <w:suff w:val="space"/>
    </w:lvl>
    <w:lvl w:ilvl="2">
      <w:isLgl w:val="false"/>
      <w:legacy w:legacy="true" w:legacyIndent="0" w:legacySpace="0"/>
      <w:lvlJc w:val="left"/>
      <w:lvlText w:val="%1.%2.%3"/>
      <w:numFmt w:val="decimal"/>
      <w:pPr>
        <w:pBdr/>
        <w:spacing/>
        <w:ind/>
      </w:pPr>
      <w:rPr/>
      <w:start w:val="1"/>
      <w:suff w:val="space"/>
    </w:lvl>
    <w:lvl w:ilvl="3">
      <w:isLgl w:val="false"/>
      <w:legacy w:legacy="true" w:legacyIndent="0" w:legacySpace="0"/>
      <w:lvlJc w:val="left"/>
      <w:lvlText w:val="%1.%2.%3.%4"/>
      <w:numFmt w:val="decimal"/>
      <w:pPr>
        <w:pBdr/>
        <w:spacing/>
        <w:ind/>
      </w:pPr>
      <w:rPr/>
      <w:start w:val="1"/>
      <w:suff w:val="space"/>
    </w:lvl>
    <w:lvl w:ilvl="4">
      <w:isLgl w:val="false"/>
      <w:legacy w:legacy="true" w:legacyIndent="0" w:legacySpace="0"/>
      <w:lvlJc w:val="left"/>
      <w:lvlText w:val="%1.%2.%3.%4.%5"/>
      <w:numFmt w:val="decimal"/>
      <w:pPr>
        <w:pBdr/>
        <w:spacing/>
        <w:ind/>
      </w:pPr>
      <w:rPr/>
      <w:start w:val="1"/>
      <w:suff w:val="space"/>
    </w:lvl>
    <w:lvl w:ilvl="5">
      <w:isLgl w:val="false"/>
      <w:legacy w:legacy="true" w:legacyIndent="0" w:legacySpace="0"/>
      <w:lvlJc w:val="left"/>
      <w:lvlText w:val="%1.%2.%3.%4.%5.%6"/>
      <w:numFmt w:val="decimal"/>
      <w:pPr>
        <w:pBdr/>
        <w:spacing/>
        <w:ind/>
      </w:pPr>
      <w:rPr/>
      <w:start w:val="1"/>
      <w:suff w:val="space"/>
    </w:lvl>
    <w:lvl w:ilvl="6">
      <w:isLgl w:val="false"/>
      <w:legacy w:legacy="true" w:legacyIndent="0" w:legacySpace="0"/>
      <w:lvlJc w:val="left"/>
      <w:lvlText w:val="%1.%2.%3.%4.%5.%6.%7"/>
      <w:numFmt w:val="decimal"/>
      <w:pPr>
        <w:pBdr/>
        <w:spacing/>
        <w:ind/>
      </w:pPr>
      <w:rPr/>
      <w:start w:val="1"/>
      <w:suff w:val="space"/>
    </w:lvl>
    <w:lvl w:ilvl="7">
      <w:isLgl w:val="false"/>
      <w:legacy w:legacy="true" w:legacyIndent="0" w:legacySpace="0"/>
      <w:lvlJc w:val="left"/>
      <w:lvlText w:val="%1.%2.%3.%4.%5.%6.%7.%8"/>
      <w:numFmt w:val="decimal"/>
      <w:pPr>
        <w:pBdr/>
        <w:spacing/>
        <w:ind/>
      </w:pPr>
      <w:rPr/>
      <w:start w:val="1"/>
      <w:suff w:val="space"/>
    </w:lvl>
    <w:lvl w:ilvl="8">
      <w:isLgl w:val="false"/>
      <w:legacy w:legacy="true" w:legacyIndent="360" w:legacySpace="120"/>
      <w:lvlJc w:val="left"/>
      <w:lvlText w:val="%1.%2.%3.%4.%5.%6.%7.%8.%9"/>
      <w:numFmt w:val="decimal"/>
      <w:pPr>
        <w:pBdr/>
        <w:spacing/>
        <w:ind/>
      </w:pPr>
      <w:rPr/>
      <w:start w:val="1"/>
      <w:suff w:val="space"/>
    </w:lvl>
  </w:abstractNum>
  <w:abstractNum w:abstractNumId="12">
    <w:lvl w:ilvl="0">
      <w:isLgl w:val="false"/>
      <w:lvlJc w:val="left"/>
      <w:lvlText w:val=""/>
      <w:numFmt w:val="bullet"/>
      <w:pPr>
        <w:pBdr/>
        <w:tabs>
          <w:tab w:val="num" w:leader="none" w:pos="567"/>
        </w:tabs>
        <w:spacing/>
        <w:ind w:hanging="283" w:left="567"/>
      </w:pPr>
      <w:pStyle w:val="1282"/>
      <w:rPr>
        <w:rFonts w:hint="default" w:ascii="Wingdings" w:hAnsi="Wingdings"/>
      </w:rPr>
      <w:start w:val="1"/>
      <w:suff w:val="space"/>
    </w:lvl>
    <w:lvl w:ilvl="1">
      <w:isLgl w:val="false"/>
      <w:lvlJc w:val="left"/>
      <w:lvlText w:val=""/>
      <w:numFmt w:val="bullet"/>
      <w:pPr>
        <w:pBdr/>
        <w:tabs>
          <w:tab w:val="num" w:leader="none" w:pos="927"/>
        </w:tabs>
        <w:spacing/>
        <w:ind w:hanging="340" w:left="907"/>
      </w:pPr>
      <w:rPr>
        <w:rFonts w:hint="default" w:ascii="Wingdings" w:hAnsi="Wingdings"/>
      </w:rPr>
      <w:start w:val="1"/>
      <w:suff w:val="space"/>
    </w:lvl>
    <w:lvl w:ilvl="2">
      <w:isLgl w:val="false"/>
      <w:lvlJc w:val="left"/>
      <w:lvlText w:val=""/>
      <w:numFmt w:val="bullet"/>
      <w:pPr>
        <w:pBdr/>
        <w:tabs>
          <w:tab w:val="num" w:leader="none" w:pos="1191"/>
        </w:tabs>
        <w:spacing/>
        <w:ind w:hanging="340" w:left="1191"/>
      </w:pPr>
      <w:rPr>
        <w:rFonts w:hint="default" w:ascii="Wingdings" w:hAnsi="Wingdings"/>
      </w:rPr>
      <w:start w:val="1"/>
      <w:suff w:val="space"/>
    </w:lvl>
    <w:lvl w:ilvl="3">
      <w:isLgl w:val="false"/>
      <w:lvlJc w:val="left"/>
      <w:lvlText w:val=""/>
      <w:numFmt w:val="bullet"/>
      <w:pPr>
        <w:pBdr/>
        <w:tabs>
          <w:tab w:val="num" w:leader="none" w:pos="1758"/>
        </w:tabs>
        <w:spacing/>
        <w:ind w:hanging="340" w:left="1758"/>
      </w:pPr>
      <w:rPr>
        <w:rFonts w:hint="default" w:ascii="Wingdings" w:hAnsi="Wingdings"/>
      </w:rPr>
      <w:start w:val="1"/>
      <w:suff w:val="space"/>
    </w:lvl>
    <w:lvl w:ilvl="4">
      <w:isLgl w:val="false"/>
      <w:lvlJc w:val="left"/>
      <w:lvlText w:val=""/>
      <w:numFmt w:val="bullet"/>
      <w:pPr>
        <w:pBdr/>
        <w:tabs>
          <w:tab w:val="num" w:leader="none" w:pos="2325"/>
        </w:tabs>
        <w:spacing/>
        <w:ind w:hanging="340" w:left="2325"/>
      </w:pPr>
      <w:rPr>
        <w:rFonts w:hint="default" w:ascii="Symbol" w:hAnsi="Symbol"/>
      </w:rPr>
      <w:start w:val="1"/>
      <w:suff w:val="space"/>
    </w:lvl>
    <w:lvl w:ilvl="5">
      <w:isLgl w:val="false"/>
      <w:lvlJc w:val="left"/>
      <w:lvlText w:val=""/>
      <w:numFmt w:val="bullet"/>
      <w:pPr>
        <w:pBdr/>
        <w:tabs>
          <w:tab w:val="num" w:leader="none" w:pos="2160"/>
        </w:tabs>
        <w:spacing/>
        <w:ind w:hanging="360" w:left="2160"/>
      </w:pPr>
      <w:rPr>
        <w:rFonts w:hint="default" w:ascii="Wingdings" w:hAnsi="Wingdings"/>
      </w:rPr>
      <w:start w:val="1"/>
      <w:suff w:val="space"/>
    </w:lvl>
    <w:lvl w:ilvl="6">
      <w:isLgl w:val="false"/>
      <w:lvlJc w:val="left"/>
      <w:lvlText w:val=""/>
      <w:numFmt w:val="bullet"/>
      <w:pPr>
        <w:pBdr/>
        <w:tabs>
          <w:tab w:val="num" w:leader="none" w:pos="2520"/>
        </w:tabs>
        <w:spacing/>
        <w:ind w:hanging="360" w:left="2520"/>
      </w:pPr>
      <w:rPr>
        <w:rFonts w:hint="default" w:ascii="Wingdings" w:hAnsi="Wingdings"/>
      </w:rPr>
      <w:start w:val="1"/>
      <w:suff w:val="space"/>
    </w:lvl>
    <w:lvl w:ilvl="7">
      <w:isLgl w:val="false"/>
      <w:lvlJc w:val="left"/>
      <w:lvlText w:val=""/>
      <w:numFmt w:val="bullet"/>
      <w:pPr>
        <w:pBdr/>
        <w:tabs>
          <w:tab w:val="num" w:leader="none" w:pos="2880"/>
        </w:tabs>
        <w:spacing/>
        <w:ind w:hanging="360" w:left="2880"/>
      </w:pPr>
      <w:rPr>
        <w:rFonts w:hint="default" w:ascii="Symbol" w:hAnsi="Symbol"/>
      </w:rPr>
      <w:start w:val="1"/>
      <w:suff w:val="space"/>
    </w:lvl>
    <w:lvl w:ilvl="8">
      <w:isLgl w:val="false"/>
      <w:lvlJc w:val="left"/>
      <w:lvlText w:val=""/>
      <w:numFmt w:val="bullet"/>
      <w:pPr>
        <w:pBdr/>
        <w:tabs>
          <w:tab w:val="num" w:leader="none" w:pos="3240"/>
        </w:tabs>
        <w:spacing/>
        <w:ind w:hanging="360" w:left="3240"/>
      </w:pPr>
      <w:rPr>
        <w:rFonts w:hint="default" w:ascii="Symbol" w:hAnsi="Symbol"/>
      </w:rPr>
      <w:start w:val="1"/>
      <w:suff w:val="space"/>
    </w:lvl>
  </w:abstractNum>
  <w:abstractNum w:abstractNumId="13">
    <w:numStyleLink w:val="1236"/>
    <w:lvl w:ilvl="0">
      <w:isLgl w:val="false"/>
      <w:lvlJc w:val="left"/>
      <w:lvlText/>
      <w:numFmt w:val="bullet"/>
      <w:pPr>
        <w:pBdr/>
        <w:spacing/>
        <w:ind/>
      </w:pPr>
      <w:rPr/>
      <w:start w:val="0"/>
      <w:suff w:val="tab"/>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abstractNum w:abstractNumId="14">
    <w:lvl w:ilvl="0">
      <w:isLgl w:val="false"/>
      <w:lvlJc w:val="left"/>
      <w:lvlText w:val="%1."/>
      <w:numFmt w:val="decimal"/>
      <w:pPr>
        <w:pBdr/>
        <w:spacing/>
        <w:ind w:firstLine="0" w:left="0"/>
      </w:pPr>
      <w:rPr>
        <w:rFonts w:hint="default"/>
      </w:rPr>
      <w:start w:val="1"/>
      <w:suff w:val="tab"/>
    </w:lvl>
    <w:lvl w:ilvl="1">
      <w:isLgl w:val="false"/>
      <w:lvlJc w:val="left"/>
      <w:lvlText w:val="%1.%2."/>
      <w:numFmt w:val="decimal"/>
      <w:pPr>
        <w:pBdr/>
        <w:spacing/>
        <w:ind w:firstLine="0" w:left="9073"/>
      </w:pPr>
      <w:rPr>
        <w:rFonts w:hint="default"/>
      </w:rPr>
      <w:start w:val="1"/>
      <w:suff w:val="tab"/>
    </w:lvl>
    <w:lvl w:ilvl="2">
      <w:isLgl w:val="false"/>
      <w:lvlJc w:val="left"/>
      <w:lvlText w:val="%1.%2.%3."/>
      <w:numFmt w:val="decimal"/>
      <w:pPr>
        <w:pBdr/>
        <w:spacing/>
        <w:ind w:firstLine="0" w:left="0"/>
      </w:pPr>
      <w:rPr>
        <w:rFonts w:hint="default"/>
      </w:rPr>
      <w:start w:val="1"/>
      <w:suff w:val="tab"/>
    </w:lvl>
    <w:lvl w:ilvl="3">
      <w:isLgl w:val="false"/>
      <w:lvlJc w:val="left"/>
      <w:lvlText w:val="%1.%2.%3.%4."/>
      <w:numFmt w:val="decimal"/>
      <w:pPr>
        <w:pBdr/>
        <w:spacing/>
        <w:ind w:firstLine="0" w:left="0"/>
      </w:pPr>
      <w:rPr>
        <w:rFonts w:hint="default"/>
      </w:rPr>
      <w:start w:val="1"/>
      <w:suff w:val="tab"/>
    </w:lvl>
    <w:lvl w:ilvl="4">
      <w:isLgl w:val="false"/>
      <w:lvlJc w:val="left"/>
      <w:lvlText w:val="%1.%2.%3.%4.%5."/>
      <w:numFmt w:val="decimal"/>
      <w:pPr>
        <w:pBdr/>
        <w:tabs>
          <w:tab w:val="num" w:leader="none" w:pos="2520"/>
        </w:tabs>
        <w:spacing/>
        <w:ind w:hanging="792" w:left="2232"/>
      </w:pPr>
      <w:rPr>
        <w:rFonts w:hint="default"/>
      </w:rPr>
      <w:start w:val="1"/>
      <w:suff w:val="space"/>
    </w:lvl>
    <w:lvl w:ilvl="5">
      <w:isLgl w:val="false"/>
      <w:lvlJc w:val="left"/>
      <w:lvlText w:val="%1.%2.%3.%4.%5.%6."/>
      <w:numFmt w:val="decimal"/>
      <w:pPr>
        <w:pBdr/>
        <w:tabs>
          <w:tab w:val="num" w:leader="none" w:pos="2880"/>
        </w:tabs>
        <w:spacing/>
        <w:ind w:hanging="936" w:left="2736"/>
      </w:pPr>
      <w:rPr>
        <w:rFonts w:hint="default"/>
      </w:rPr>
      <w:start w:val="1"/>
      <w:suff w:val="space"/>
    </w:lvl>
    <w:lvl w:ilvl="6">
      <w:isLgl w:val="false"/>
      <w:lvlJc w:val="left"/>
      <w:lvlText w:val="%1.%2.%3.%4.%5.%6.%7."/>
      <w:numFmt w:val="decimal"/>
      <w:pPr>
        <w:pBdr/>
        <w:tabs>
          <w:tab w:val="num" w:leader="none" w:pos="3600"/>
        </w:tabs>
        <w:spacing/>
        <w:ind w:hanging="1080" w:left="3240"/>
      </w:pPr>
      <w:rPr>
        <w:rFonts w:hint="default"/>
      </w:rPr>
      <w:start w:val="1"/>
      <w:suff w:val="space"/>
    </w:lvl>
    <w:lvl w:ilvl="7">
      <w:isLgl w:val="false"/>
      <w:lvlJc w:val="left"/>
      <w:lvlText w:val="%1.%2.%3.%4.%5.%6.%7.%8."/>
      <w:numFmt w:val="decimal"/>
      <w:pPr>
        <w:pBdr/>
        <w:tabs>
          <w:tab w:val="num" w:leader="none" w:pos="3960"/>
        </w:tabs>
        <w:spacing/>
        <w:ind w:hanging="1224" w:left="3744"/>
      </w:pPr>
      <w:rPr>
        <w:rFonts w:hint="default"/>
      </w:rPr>
      <w:start w:val="1"/>
      <w:suff w:val="space"/>
    </w:lvl>
    <w:lvl w:ilvl="8">
      <w:isLgl w:val="false"/>
      <w:lvlJc w:val="left"/>
      <w:lvlText w:val="%1.%2.%3.%4.%5.%6.%7.%8.%9."/>
      <w:numFmt w:val="decimal"/>
      <w:pPr>
        <w:pBdr/>
        <w:tabs>
          <w:tab w:val="num" w:leader="none" w:pos="4680"/>
        </w:tabs>
        <w:spacing/>
        <w:ind w:hanging="1440" w:left="4320"/>
      </w:pPr>
      <w:rPr>
        <w:rFonts w:hint="default"/>
      </w:rPr>
      <w:start w:val="1"/>
      <w:suff w:val="space"/>
    </w:lvl>
  </w:abstractNum>
  <w:abstractNum w:abstractNumId="15">
    <w:lvl w:ilvl="0">
      <w:isLgl w:val="false"/>
      <w:lvlJc w:val="right"/>
      <w:lvlText w:val="%1."/>
      <w:numFmt w:val="decimal"/>
      <w:pPr>
        <w:pBdr/>
        <w:spacing/>
        <w:ind w:hanging="360" w:left="709"/>
      </w:pPr>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6">
    <w:lvl w:ilvl="0">
      <w:isLgl w:val="false"/>
      <w:lvlJc w:val="left"/>
      <w:lvlText w:val="%1."/>
      <w:numFmt w:val="decimal"/>
      <w:pPr>
        <w:pBdr/>
        <w:spacing/>
        <w:ind w:hanging="360" w:left="720"/>
      </w:pPr>
      <w:rPr>
        <w:i w:val="0"/>
      </w:rPr>
      <w:start w:val="1"/>
      <w:suff w:val="space"/>
    </w:lvl>
    <w:lvl w:ilvl="1">
      <w:isLgl w:val="false"/>
      <w:lvlJc w:val="left"/>
      <w:lvlText w:val="%2."/>
      <w:numFmt w:val="lowerLetter"/>
      <w:pPr>
        <w:pBdr/>
        <w:spacing/>
        <w:ind w:hanging="360" w:left="1440"/>
      </w:pPr>
      <w:rPr/>
      <w:start w:val="1"/>
      <w:suff w:val="space"/>
    </w:lvl>
    <w:lvl w:ilvl="2">
      <w:isLgl w:val="false"/>
      <w:lvlJc w:val="right"/>
      <w:lvlText w:val="%3."/>
      <w:numFmt w:val="lowerRoman"/>
      <w:pPr>
        <w:pBdr/>
        <w:spacing/>
        <w:ind w:hanging="180" w:left="2160"/>
      </w:pPr>
      <w:rPr/>
      <w:start w:val="1"/>
      <w:suff w:val="space"/>
    </w:lvl>
    <w:lvl w:ilvl="3">
      <w:isLgl w:val="false"/>
      <w:lvlJc w:val="left"/>
      <w:lvlText w:val="%4."/>
      <w:numFmt w:val="decimal"/>
      <w:pPr>
        <w:pBdr/>
        <w:spacing/>
        <w:ind w:hanging="360" w:left="2880"/>
      </w:pPr>
      <w:rPr/>
      <w:start w:val="1"/>
      <w:suff w:val="space"/>
    </w:lvl>
    <w:lvl w:ilvl="4">
      <w:isLgl w:val="false"/>
      <w:lvlJc w:val="left"/>
      <w:lvlText w:val="%5."/>
      <w:numFmt w:val="lowerLetter"/>
      <w:pPr>
        <w:pBdr/>
        <w:spacing/>
        <w:ind w:hanging="360" w:left="3600"/>
      </w:pPr>
      <w:rPr/>
      <w:start w:val="1"/>
      <w:suff w:val="space"/>
    </w:lvl>
    <w:lvl w:ilvl="5">
      <w:isLgl w:val="false"/>
      <w:lvlJc w:val="right"/>
      <w:lvlText w:val="%6."/>
      <w:numFmt w:val="lowerRoman"/>
      <w:pPr>
        <w:pBdr/>
        <w:spacing/>
        <w:ind w:hanging="180" w:left="4320"/>
      </w:pPr>
      <w:rPr/>
      <w:start w:val="1"/>
      <w:suff w:val="space"/>
    </w:lvl>
    <w:lvl w:ilvl="6">
      <w:isLgl w:val="false"/>
      <w:lvlJc w:val="left"/>
      <w:lvlText w:val="%7."/>
      <w:numFmt w:val="decimal"/>
      <w:pPr>
        <w:pBdr/>
        <w:spacing/>
        <w:ind w:hanging="360" w:left="5040"/>
      </w:pPr>
      <w:rPr/>
      <w:start w:val="1"/>
      <w:suff w:val="space"/>
    </w:lvl>
    <w:lvl w:ilvl="7">
      <w:isLgl w:val="false"/>
      <w:lvlJc w:val="left"/>
      <w:lvlText w:val="%8."/>
      <w:numFmt w:val="lowerLetter"/>
      <w:pPr>
        <w:pBdr/>
        <w:spacing/>
        <w:ind w:hanging="360" w:left="5760"/>
      </w:pPr>
      <w:rPr/>
      <w:start w:val="1"/>
      <w:suff w:val="space"/>
    </w:lvl>
    <w:lvl w:ilvl="8">
      <w:isLgl w:val="false"/>
      <w:lvlJc w:val="right"/>
      <w:lvlText w:val="%9."/>
      <w:numFmt w:val="lowerRoman"/>
      <w:pPr>
        <w:pBdr/>
        <w:spacing/>
        <w:ind w:hanging="180" w:left="6480"/>
      </w:pPr>
      <w:rPr/>
      <w:start w:val="1"/>
      <w:suff w:val="space"/>
    </w:lvl>
  </w:abstractNum>
  <w:abstractNum w:abstractNumId="17">
    <w:lvl w:ilvl="0">
      <w:isLgl w:val="false"/>
      <w:lvlJc w:val="left"/>
      <w:lvlText w:val="%1"/>
      <w:numFmt w:val="decimal"/>
      <w:pPr>
        <w:pBdr/>
        <w:spacing/>
        <w:ind w:hanging="405" w:left="405"/>
      </w:pPr>
      <w:rPr>
        <w:rFonts w:hint="default"/>
      </w:rPr>
      <w:start w:val="1"/>
      <w:suff w:val="space"/>
    </w:lvl>
    <w:lvl w:ilvl="1">
      <w:isLgl w:val="false"/>
      <w:lvlJc w:val="left"/>
      <w:lvlText w:val="%1.%2"/>
      <w:numFmt w:val="decimal"/>
      <w:pPr>
        <w:pBdr/>
        <w:spacing/>
        <w:ind w:hanging="405" w:left="677"/>
      </w:pPr>
      <w:rPr>
        <w:rFonts w:hint="default"/>
      </w:rPr>
      <w:start w:val="1"/>
      <w:suff w:val="space"/>
    </w:lvl>
    <w:lvl w:ilvl="2">
      <w:isLgl w:val="false"/>
      <w:lvlJc w:val="left"/>
      <w:lvlText w:val="%1.%2.%3"/>
      <w:numFmt w:val="decimal"/>
      <w:pPr>
        <w:pBdr/>
        <w:spacing/>
        <w:ind w:hanging="720" w:left="1264"/>
      </w:pPr>
      <w:rPr>
        <w:rFonts w:hint="default"/>
      </w:rPr>
      <w:start w:val="1"/>
      <w:suff w:val="space"/>
    </w:lvl>
    <w:lvl w:ilvl="3">
      <w:isLgl w:val="false"/>
      <w:lvlJc w:val="left"/>
      <w:lvlText w:val="%1.%2.%3.%4"/>
      <w:numFmt w:val="decimal"/>
      <w:pPr>
        <w:pBdr/>
        <w:spacing/>
        <w:ind w:hanging="1080" w:left="1896"/>
      </w:pPr>
      <w:rPr>
        <w:rFonts w:hint="default"/>
      </w:rPr>
      <w:start w:val="1"/>
      <w:suff w:val="space"/>
    </w:lvl>
    <w:lvl w:ilvl="4">
      <w:isLgl w:val="false"/>
      <w:lvlJc w:val="left"/>
      <w:lvlText w:val="%1.%2.%3.%4.%5"/>
      <w:numFmt w:val="decimal"/>
      <w:pPr>
        <w:pBdr/>
        <w:spacing/>
        <w:ind w:hanging="1080" w:left="2168"/>
      </w:pPr>
      <w:rPr>
        <w:rFonts w:hint="default"/>
      </w:rPr>
      <w:start w:val="1"/>
      <w:suff w:val="space"/>
    </w:lvl>
    <w:lvl w:ilvl="5">
      <w:isLgl w:val="false"/>
      <w:lvlJc w:val="left"/>
      <w:lvlText w:val="%1.%2.%3.%4.%5.%6"/>
      <w:numFmt w:val="decimal"/>
      <w:pPr>
        <w:pBdr/>
        <w:spacing/>
        <w:ind w:hanging="1440" w:left="2800"/>
      </w:pPr>
      <w:rPr>
        <w:rFonts w:hint="default"/>
      </w:rPr>
      <w:start w:val="1"/>
      <w:suff w:val="space"/>
    </w:lvl>
    <w:lvl w:ilvl="6">
      <w:isLgl w:val="false"/>
      <w:lvlJc w:val="left"/>
      <w:lvlText w:val="%1.%2.%3.%4.%5.%6.%7"/>
      <w:numFmt w:val="decimal"/>
      <w:pPr>
        <w:pBdr/>
        <w:spacing/>
        <w:ind w:hanging="1440" w:left="3072"/>
      </w:pPr>
      <w:rPr>
        <w:rFonts w:hint="default"/>
      </w:rPr>
      <w:start w:val="1"/>
      <w:suff w:val="space"/>
    </w:lvl>
    <w:lvl w:ilvl="7">
      <w:isLgl w:val="false"/>
      <w:lvlJc w:val="left"/>
      <w:lvlText w:val="%1.%2.%3.%4.%5.%6.%7.%8"/>
      <w:numFmt w:val="decimal"/>
      <w:pPr>
        <w:pBdr/>
        <w:spacing/>
        <w:ind w:hanging="1800" w:left="3704"/>
      </w:pPr>
      <w:rPr>
        <w:rFonts w:hint="default"/>
      </w:rPr>
      <w:start w:val="1"/>
      <w:suff w:val="space"/>
    </w:lvl>
    <w:lvl w:ilvl="8">
      <w:isLgl w:val="false"/>
      <w:lvlJc w:val="left"/>
      <w:lvlText w:val="%1.%2.%3.%4.%5.%6.%7.%8.%9"/>
      <w:numFmt w:val="decimal"/>
      <w:pPr>
        <w:pBdr/>
        <w:spacing/>
        <w:ind w:hanging="1800" w:left="3976"/>
      </w:pPr>
      <w:rPr>
        <w:rFonts w:hint="default"/>
      </w:rPr>
      <w:start w:val="1"/>
      <w:suff w:val="space"/>
    </w:lvl>
  </w:abstractNum>
  <w:abstractNum w:abstractNumId="18">
    <w:lvl w:ilvl="0">
      <w:isLgl w:val="false"/>
      <w:lvlJc w:val="left"/>
      <w:lvlText w:val="%1."/>
      <w:numFmt w:val="decimal"/>
      <w:pPr>
        <w:pBdr/>
        <w:spacing/>
        <w:ind w:firstLine="0" w:left="0"/>
      </w:pPr>
      <w:pStyle w:val="1254"/>
      <w:rPr>
        <w:rFonts w:hint="default"/>
      </w:rPr>
      <w:start w:val="1"/>
      <w:suff w:val="tab"/>
    </w:lvl>
    <w:lvl w:ilvl="1">
      <w:isLgl w:val="false"/>
      <w:lvlJc w:val="left"/>
      <w:lvlText w:val="%1.%2."/>
      <w:numFmt w:val="decimal"/>
      <w:pPr>
        <w:pBdr/>
        <w:spacing/>
        <w:ind w:firstLine="0" w:left="9073"/>
      </w:pPr>
      <w:pStyle w:val="1255"/>
      <w:rPr>
        <w:rFonts w:hint="default"/>
      </w:rPr>
      <w:start w:val="1"/>
      <w:suff w:val="tab"/>
    </w:lvl>
    <w:lvl w:ilvl="2">
      <w:isLgl w:val="false"/>
      <w:lvlJc w:val="left"/>
      <w:lvlText w:val="%1.%2.%3."/>
      <w:numFmt w:val="decimal"/>
      <w:pPr>
        <w:pBdr/>
        <w:spacing/>
        <w:ind w:firstLine="0" w:left="0"/>
      </w:pPr>
      <w:pStyle w:val="1253"/>
      <w:rPr>
        <w:rFonts w:hint="default"/>
      </w:rPr>
      <w:start w:val="1"/>
      <w:suff w:val="tab"/>
    </w:lvl>
    <w:lvl w:ilvl="3">
      <w:isLgl w:val="false"/>
      <w:lvlJc w:val="left"/>
      <w:lvlText w:val="%1.%2.%3.%4."/>
      <w:numFmt w:val="decimal"/>
      <w:pPr>
        <w:pBdr/>
        <w:spacing/>
        <w:ind w:firstLine="0" w:left="0"/>
      </w:pPr>
      <w:pStyle w:val="1256"/>
      <w:rPr>
        <w:rFonts w:hint="default"/>
      </w:rPr>
      <w:start w:val="1"/>
      <w:suff w:val="tab"/>
    </w:lvl>
    <w:lvl w:ilvl="4">
      <w:isLgl w:val="false"/>
      <w:lvlJc w:val="left"/>
      <w:lvlText w:val="%1.%2.%3.%4.%5."/>
      <w:numFmt w:val="decimal"/>
      <w:pPr>
        <w:pBdr/>
        <w:tabs>
          <w:tab w:val="num" w:leader="none" w:pos="2520"/>
        </w:tabs>
        <w:spacing/>
        <w:ind w:hanging="792" w:left="2232"/>
      </w:pPr>
      <w:pStyle w:val="1233"/>
      <w:rPr>
        <w:rFonts w:hint="default"/>
      </w:rPr>
      <w:start w:val="1"/>
      <w:suff w:val="space"/>
    </w:lvl>
    <w:lvl w:ilvl="5">
      <w:isLgl w:val="false"/>
      <w:lvlJc w:val="left"/>
      <w:lvlText w:val="%1.%2.%3.%4.%5.%6."/>
      <w:numFmt w:val="decimal"/>
      <w:pPr>
        <w:pBdr/>
        <w:tabs>
          <w:tab w:val="num" w:leader="none" w:pos="2880"/>
        </w:tabs>
        <w:spacing/>
        <w:ind w:hanging="936" w:left="2736"/>
      </w:pPr>
      <w:rPr>
        <w:rFonts w:hint="default"/>
      </w:rPr>
      <w:start w:val="1"/>
      <w:suff w:val="space"/>
    </w:lvl>
    <w:lvl w:ilvl="6">
      <w:isLgl w:val="false"/>
      <w:lvlJc w:val="left"/>
      <w:lvlText w:val="%1.%2.%3.%4.%5.%6.%7."/>
      <w:numFmt w:val="decimal"/>
      <w:pPr>
        <w:pBdr/>
        <w:tabs>
          <w:tab w:val="num" w:leader="none" w:pos="3600"/>
        </w:tabs>
        <w:spacing/>
        <w:ind w:hanging="1080" w:left="3240"/>
      </w:pPr>
      <w:rPr>
        <w:rFonts w:hint="default"/>
      </w:rPr>
      <w:start w:val="1"/>
      <w:suff w:val="space"/>
    </w:lvl>
    <w:lvl w:ilvl="7">
      <w:isLgl w:val="false"/>
      <w:lvlJc w:val="left"/>
      <w:lvlText w:val="%1.%2.%3.%4.%5.%6.%7.%8."/>
      <w:numFmt w:val="decimal"/>
      <w:pPr>
        <w:pBdr/>
        <w:tabs>
          <w:tab w:val="num" w:leader="none" w:pos="3960"/>
        </w:tabs>
        <w:spacing/>
        <w:ind w:hanging="1224" w:left="3744"/>
      </w:pPr>
      <w:rPr>
        <w:rFonts w:hint="default"/>
      </w:rPr>
      <w:start w:val="1"/>
      <w:suff w:val="space"/>
    </w:lvl>
    <w:lvl w:ilvl="8">
      <w:isLgl w:val="false"/>
      <w:lvlJc w:val="left"/>
      <w:lvlText w:val="%1.%2.%3.%4.%5.%6.%7.%8.%9."/>
      <w:numFmt w:val="decimal"/>
      <w:pPr>
        <w:pBdr/>
        <w:tabs>
          <w:tab w:val="num" w:leader="none" w:pos="4680"/>
        </w:tabs>
        <w:spacing/>
        <w:ind w:hanging="1440" w:left="4320"/>
      </w:pPr>
      <w:rPr>
        <w:rFonts w:hint="default"/>
      </w:rPr>
      <w:start w:val="1"/>
      <w:suff w:val="space"/>
    </w:lvl>
  </w:abstractNum>
  <w:abstractNum w:abstractNumId="19">
    <w:lvl w:ilvl="0">
      <w:isLgl w:val="false"/>
      <w:lvlJc w:val="left"/>
      <w:lvlText w:val="–"/>
      <w:numFmt w:val="bullet"/>
      <w:pPr>
        <w:pBdr/>
        <w:spacing/>
        <w:ind w:hanging="360" w:left="360"/>
      </w:pPr>
      <w:rPr>
        <w:rFonts w:hint="default" w:ascii="Trebuchet MS" w:hAnsi="Trebuchet MS"/>
      </w:rPr>
      <w:start w:val="1"/>
      <w:suff w:val="space"/>
    </w:lvl>
    <w:lvl w:ilvl="1">
      <w:isLgl w:val="false"/>
      <w:lvlJc w:val="left"/>
      <w:lvlText w:val="o"/>
      <w:numFmt w:val="bullet"/>
      <w:pPr>
        <w:pBdr/>
        <w:spacing/>
        <w:ind w:hanging="360" w:left="1080"/>
      </w:pPr>
      <w:rPr>
        <w:rFonts w:hint="default" w:ascii="Courier New" w:hAnsi="Courier New" w:cs="Courier New"/>
      </w:rPr>
      <w:start w:val="1"/>
      <w:suff w:val="space"/>
    </w:lvl>
    <w:lvl w:ilvl="2">
      <w:isLgl w:val="false"/>
      <w:lvlJc w:val="left"/>
      <w:lvlText w:val=""/>
      <w:numFmt w:val="bullet"/>
      <w:pPr>
        <w:pBdr/>
        <w:spacing/>
        <w:ind w:hanging="360" w:left="1800"/>
      </w:pPr>
      <w:rPr>
        <w:rFonts w:hint="default" w:ascii="Wingdings" w:hAnsi="Wingdings"/>
      </w:rPr>
      <w:start w:val="1"/>
      <w:suff w:val="space"/>
    </w:lvl>
    <w:lvl w:ilvl="3">
      <w:isLgl w:val="false"/>
      <w:lvlJc w:val="left"/>
      <w:lvlText w:val=""/>
      <w:numFmt w:val="bullet"/>
      <w:pPr>
        <w:pBdr/>
        <w:spacing/>
        <w:ind w:hanging="360" w:left="2520"/>
      </w:pPr>
      <w:rPr>
        <w:rFonts w:hint="default" w:ascii="Symbol" w:hAnsi="Symbol"/>
      </w:rPr>
      <w:start w:val="1"/>
      <w:suff w:val="space"/>
    </w:lvl>
    <w:lvl w:ilvl="4">
      <w:isLgl w:val="false"/>
      <w:lvlJc w:val="left"/>
      <w:lvlText w:val="o"/>
      <w:numFmt w:val="bullet"/>
      <w:pPr>
        <w:pBdr/>
        <w:spacing/>
        <w:ind w:hanging="360" w:left="3240"/>
      </w:pPr>
      <w:rPr>
        <w:rFonts w:hint="default" w:ascii="Courier New" w:hAnsi="Courier New" w:cs="Courier New"/>
      </w:rPr>
      <w:start w:val="1"/>
      <w:suff w:val="space"/>
    </w:lvl>
    <w:lvl w:ilvl="5">
      <w:isLgl w:val="false"/>
      <w:lvlJc w:val="left"/>
      <w:lvlText w:val=""/>
      <w:numFmt w:val="bullet"/>
      <w:pPr>
        <w:pBdr/>
        <w:spacing/>
        <w:ind w:hanging="360" w:left="3960"/>
      </w:pPr>
      <w:rPr>
        <w:rFonts w:hint="default" w:ascii="Wingdings" w:hAnsi="Wingdings"/>
      </w:rPr>
      <w:start w:val="1"/>
      <w:suff w:val="space"/>
    </w:lvl>
    <w:lvl w:ilvl="6">
      <w:isLgl w:val="false"/>
      <w:lvlJc w:val="left"/>
      <w:lvlText w:val=""/>
      <w:numFmt w:val="bullet"/>
      <w:pPr>
        <w:pBdr/>
        <w:spacing/>
        <w:ind w:hanging="360" w:left="4680"/>
      </w:pPr>
      <w:rPr>
        <w:rFonts w:hint="default" w:ascii="Symbol" w:hAnsi="Symbol"/>
      </w:rPr>
      <w:start w:val="1"/>
      <w:suff w:val="space"/>
    </w:lvl>
    <w:lvl w:ilvl="7">
      <w:isLgl w:val="false"/>
      <w:lvlJc w:val="left"/>
      <w:lvlText w:val="o"/>
      <w:numFmt w:val="bullet"/>
      <w:pPr>
        <w:pBdr/>
        <w:spacing/>
        <w:ind w:hanging="360" w:left="5400"/>
      </w:pPr>
      <w:rPr>
        <w:rFonts w:hint="default" w:ascii="Courier New" w:hAnsi="Courier New" w:cs="Courier New"/>
      </w:rPr>
      <w:start w:val="1"/>
      <w:suff w:val="space"/>
    </w:lvl>
    <w:lvl w:ilvl="8">
      <w:isLgl w:val="false"/>
      <w:lvlJc w:val="left"/>
      <w:lvlText w:val=""/>
      <w:numFmt w:val="bullet"/>
      <w:pPr>
        <w:pBdr/>
        <w:spacing/>
        <w:ind w:hanging="360" w:left="6120"/>
      </w:pPr>
      <w:rPr>
        <w:rFonts w:hint="default" w:ascii="Wingdings" w:hAnsi="Wingdings"/>
      </w:rPr>
      <w:start w:val="1"/>
      <w:suff w:val="space"/>
    </w:lvl>
  </w:abstractNum>
  <w:abstractNum w:abstractNumId="20">
    <w:lvl w:ilvl="0">
      <w:isLgl w:val="false"/>
      <w:lvlJc w:val="left"/>
      <w:lvlText w:val=""/>
      <w:numFmt w:val="bullet"/>
      <w:pPr>
        <w:pBdr/>
        <w:tabs>
          <w:tab w:val="num" w:leader="none" w:pos="360"/>
        </w:tabs>
        <w:spacing/>
        <w:ind w:hanging="357" w:left="357"/>
      </w:pPr>
      <w:rPr>
        <w:rFonts w:hint="default" w:ascii="Symbol" w:hAnsi="Symbol"/>
      </w:rPr>
      <w:start w:val="1"/>
      <w:suff w:val="space"/>
    </w:lvl>
    <w:lvl w:ilvl="1">
      <w:isLgl w:val="false"/>
      <w:lvlJc w:val="left"/>
      <w:lvlText w:val="o"/>
      <w:numFmt w:val="bullet"/>
      <w:pPr>
        <w:pBdr/>
        <w:tabs>
          <w:tab w:val="num" w:leader="none" w:pos="1440"/>
        </w:tabs>
        <w:spacing/>
        <w:ind w:hanging="360" w:left="1440"/>
      </w:pPr>
      <w:rPr>
        <w:rFonts w:hint="default" w:ascii="Courier New" w:hAnsi="Courier New"/>
      </w:rPr>
      <w:start w:val="1"/>
      <w:suff w:val="space"/>
    </w:lvl>
    <w:lvl w:ilvl="2">
      <w:isLgl w:val="false"/>
      <w:lvlJc w:val="left"/>
      <w:lvlText w:val=""/>
      <w:numFmt w:val="bullet"/>
      <w:pPr>
        <w:pBdr/>
        <w:tabs>
          <w:tab w:val="num" w:leader="none" w:pos="2160"/>
        </w:tabs>
        <w:spacing/>
        <w:ind w:hanging="360" w:left="2160"/>
      </w:pPr>
      <w:rPr>
        <w:rFonts w:hint="default" w:ascii="Wingdings" w:hAnsi="Wingdings"/>
      </w:rPr>
      <w:start w:val="1"/>
      <w:suff w:val="space"/>
    </w:lvl>
    <w:lvl w:ilvl="3">
      <w:isLgl w:val="false"/>
      <w:lvlJc w:val="left"/>
      <w:lvlText w:val=""/>
      <w:numFmt w:val="bullet"/>
      <w:pPr>
        <w:pBdr/>
        <w:tabs>
          <w:tab w:val="num" w:leader="none" w:pos="2880"/>
        </w:tabs>
        <w:spacing/>
        <w:ind w:hanging="360" w:left="2880"/>
      </w:pPr>
      <w:rPr>
        <w:rFonts w:hint="default" w:ascii="Symbol" w:hAnsi="Symbol"/>
      </w:rPr>
      <w:start w:val="1"/>
      <w:suff w:val="space"/>
    </w:lvl>
    <w:lvl w:ilvl="4">
      <w:isLgl w:val="false"/>
      <w:lvlJc w:val="left"/>
      <w:lvlText w:val="o"/>
      <w:numFmt w:val="bullet"/>
      <w:pPr>
        <w:pBdr/>
        <w:tabs>
          <w:tab w:val="num" w:leader="none" w:pos="3600"/>
        </w:tabs>
        <w:spacing/>
        <w:ind w:hanging="360" w:left="3600"/>
      </w:pPr>
      <w:rPr>
        <w:rFonts w:hint="default" w:ascii="Courier New" w:hAnsi="Courier New"/>
      </w:rPr>
      <w:start w:val="1"/>
      <w:suff w:val="space"/>
    </w:lvl>
    <w:lvl w:ilvl="5">
      <w:isLgl w:val="false"/>
      <w:lvlJc w:val="left"/>
      <w:lvlText w:val=""/>
      <w:numFmt w:val="bullet"/>
      <w:pPr>
        <w:pBdr/>
        <w:tabs>
          <w:tab w:val="num" w:leader="none" w:pos="4320"/>
        </w:tabs>
        <w:spacing/>
        <w:ind w:hanging="360" w:left="4320"/>
      </w:pPr>
      <w:rPr>
        <w:rFonts w:hint="default" w:ascii="Wingdings" w:hAnsi="Wingdings"/>
      </w:rPr>
      <w:start w:val="1"/>
      <w:suff w:val="space"/>
    </w:lvl>
    <w:lvl w:ilvl="6">
      <w:isLgl w:val="false"/>
      <w:lvlJc w:val="left"/>
      <w:lvlText w:val=""/>
      <w:numFmt w:val="bullet"/>
      <w:pPr>
        <w:pBdr/>
        <w:tabs>
          <w:tab w:val="num" w:leader="none" w:pos="5040"/>
        </w:tabs>
        <w:spacing/>
        <w:ind w:hanging="360" w:left="5040"/>
      </w:pPr>
      <w:rPr>
        <w:rFonts w:hint="default" w:ascii="Symbol" w:hAnsi="Symbol"/>
      </w:rPr>
      <w:start w:val="1"/>
      <w:suff w:val="space"/>
    </w:lvl>
    <w:lvl w:ilvl="7">
      <w:isLgl w:val="false"/>
      <w:lvlJc w:val="left"/>
      <w:lvlText w:val="o"/>
      <w:numFmt w:val="bullet"/>
      <w:pPr>
        <w:pBdr/>
        <w:tabs>
          <w:tab w:val="num" w:leader="none" w:pos="5760"/>
        </w:tabs>
        <w:spacing/>
        <w:ind w:hanging="360" w:left="5760"/>
      </w:pPr>
      <w:rPr>
        <w:rFonts w:hint="default" w:ascii="Courier New" w:hAnsi="Courier New"/>
      </w:rPr>
      <w:start w:val="1"/>
      <w:suff w:val="space"/>
    </w:lvl>
    <w:lvl w:ilvl="8">
      <w:isLgl w:val="false"/>
      <w:lvlJc w:val="left"/>
      <w:lvlText w:val=""/>
      <w:numFmt w:val="bullet"/>
      <w:pPr>
        <w:pBdr/>
        <w:tabs>
          <w:tab w:val="num" w:leader="none" w:pos="6480"/>
        </w:tabs>
        <w:spacing/>
        <w:ind w:hanging="360" w:left="6480"/>
      </w:pPr>
      <w:rPr>
        <w:rFonts w:hint="default" w:ascii="Wingdings" w:hAnsi="Wingdings"/>
      </w:rPr>
      <w:start w:val="1"/>
      <w:suff w:val="space"/>
    </w:lvl>
  </w:abstractNum>
  <w:abstractNum w:abstractNumId="21">
    <w:lvl w:ilvl="0">
      <w:isLgl w:val="false"/>
      <w:lvlJc w:val="left"/>
      <w:lvlText w:val="%1"/>
      <w:numFmt w:val="decimal"/>
      <w:pPr>
        <w:pBdr/>
        <w:spacing/>
        <w:ind w:hanging="433" w:left="545"/>
      </w:pPr>
      <w:rPr>
        <w:rFonts w:hint="default" w:ascii="Arial" w:hAnsi="Arial" w:eastAsia="Arial"/>
        <w:b/>
        <w:bCs/>
        <w:sz w:val="22"/>
        <w:szCs w:val="22"/>
      </w:rPr>
      <w:start w:val="1"/>
      <w:suff w:val="space"/>
    </w:lvl>
    <w:lvl w:ilvl="1">
      <w:isLgl w:val="false"/>
      <w:lvlJc w:val="left"/>
      <w:lvlText w:val="%1.%2"/>
      <w:numFmt w:val="decimal"/>
      <w:pPr>
        <w:pBdr/>
        <w:spacing/>
        <w:ind w:hanging="428" w:left="540"/>
      </w:pPr>
      <w:rPr>
        <w:rFonts w:hint="default" w:ascii="Arial" w:hAnsi="Arial" w:eastAsia="Arial"/>
        <w:spacing w:val="-1"/>
        <w:sz w:val="22"/>
        <w:szCs w:val="22"/>
      </w:rPr>
      <w:start w:val="1"/>
      <w:suff w:val="space"/>
    </w:lvl>
    <w:lvl w:ilvl="2">
      <w:isLgl w:val="false"/>
      <w:lvlJc w:val="left"/>
      <w:lvlText w:val="%3)"/>
      <w:numFmt w:val="lowerLetter"/>
      <w:pPr>
        <w:pBdr/>
        <w:spacing/>
        <w:ind w:hanging="281" w:left="821"/>
      </w:pPr>
      <w:rPr>
        <w:rFonts w:hint="default" w:ascii="Arial" w:hAnsi="Arial" w:eastAsia="Arial"/>
        <w:spacing w:val="-1"/>
        <w:sz w:val="22"/>
        <w:szCs w:val="22"/>
      </w:rPr>
      <w:start w:val="1"/>
      <w:suff w:val="space"/>
    </w:lvl>
    <w:lvl w:ilvl="3">
      <w:isLgl w:val="false"/>
      <w:lvlJc w:val="left"/>
      <w:lvlText w:val=""/>
      <w:numFmt w:val="bullet"/>
      <w:pPr>
        <w:pBdr/>
        <w:spacing/>
        <w:ind w:hanging="286" w:left="821"/>
      </w:pPr>
      <w:rPr>
        <w:rFonts w:hint="default" w:ascii="Symbol" w:hAnsi="Symbol" w:eastAsia="Symbol"/>
        <w:sz w:val="22"/>
        <w:szCs w:val="22"/>
      </w:rPr>
      <w:start w:val="1"/>
      <w:suff w:val="space"/>
    </w:lvl>
    <w:lvl w:ilvl="4">
      <w:isLgl w:val="false"/>
      <w:lvlJc w:val="left"/>
      <w:lvlText w:val="•"/>
      <w:numFmt w:val="bullet"/>
      <w:pPr>
        <w:pBdr/>
        <w:spacing/>
        <w:ind w:hanging="286" w:left="965"/>
      </w:pPr>
      <w:rPr>
        <w:rFonts w:hint="default"/>
      </w:rPr>
      <w:start w:val="1"/>
      <w:suff w:val="space"/>
    </w:lvl>
    <w:lvl w:ilvl="5">
      <w:isLgl w:val="false"/>
      <w:lvlJc w:val="left"/>
      <w:lvlText w:val="•"/>
      <w:numFmt w:val="bullet"/>
      <w:pPr>
        <w:pBdr/>
        <w:spacing/>
        <w:ind w:hanging="286" w:left="1106"/>
      </w:pPr>
      <w:rPr>
        <w:rFonts w:hint="default"/>
      </w:rPr>
      <w:start w:val="1"/>
      <w:suff w:val="space"/>
    </w:lvl>
    <w:lvl w:ilvl="6">
      <w:isLgl w:val="false"/>
      <w:lvlJc w:val="left"/>
      <w:lvlText w:val="•"/>
      <w:numFmt w:val="bullet"/>
      <w:pPr>
        <w:pBdr/>
        <w:spacing/>
        <w:ind w:hanging="286" w:left="2858"/>
      </w:pPr>
      <w:rPr>
        <w:rFonts w:hint="default"/>
      </w:rPr>
      <w:start w:val="1"/>
      <w:suff w:val="space"/>
    </w:lvl>
    <w:lvl w:ilvl="7">
      <w:isLgl w:val="false"/>
      <w:lvlJc w:val="left"/>
      <w:lvlText w:val="•"/>
      <w:numFmt w:val="bullet"/>
      <w:pPr>
        <w:pBdr/>
        <w:spacing/>
        <w:ind w:hanging="286" w:left="4610"/>
      </w:pPr>
      <w:rPr>
        <w:rFonts w:hint="default"/>
      </w:rPr>
      <w:start w:val="1"/>
      <w:suff w:val="space"/>
    </w:lvl>
    <w:lvl w:ilvl="8">
      <w:isLgl w:val="false"/>
      <w:lvlJc w:val="left"/>
      <w:lvlText w:val="•"/>
      <w:numFmt w:val="bullet"/>
      <w:pPr>
        <w:pBdr/>
        <w:spacing/>
        <w:ind w:hanging="286" w:left="6362"/>
      </w:pPr>
      <w:rPr>
        <w:rFonts w:hint="default"/>
      </w:rPr>
      <w:start w:val="1"/>
      <w:suff w:val="space"/>
    </w:lvl>
  </w:abstractNum>
  <w:abstractNum w:abstractNumId="22">
    <w:lvl w:ilvl="0">
      <w:isLgl w:val="false"/>
      <w:lvlJc w:val="left"/>
      <w:lvlText w:val="%1."/>
      <w:numFmt w:val="decimal"/>
      <w:pPr>
        <w:pBdr/>
        <w:spacing/>
        <w:ind w:firstLine="0" w:left="0"/>
      </w:pPr>
      <w:rPr>
        <w:rFonts w:hint="default"/>
      </w:rPr>
      <w:start w:val="1"/>
      <w:suff w:val="tab"/>
    </w:lvl>
    <w:lvl w:ilvl="1">
      <w:isLgl w:val="false"/>
      <w:lvlJc w:val="left"/>
      <w:lvlText w:val="%1.%2."/>
      <w:numFmt w:val="decimal"/>
      <w:pPr>
        <w:pBdr/>
        <w:spacing/>
        <w:ind w:firstLine="0" w:left="9073"/>
      </w:pPr>
      <w:rPr>
        <w:rFonts w:hint="default"/>
      </w:rPr>
      <w:start w:val="1"/>
      <w:suff w:val="tab"/>
    </w:lvl>
    <w:lvl w:ilvl="2">
      <w:isLgl w:val="false"/>
      <w:lvlJc w:val="left"/>
      <w:lvlText w:val="%1.%2.%3."/>
      <w:numFmt w:val="decimal"/>
      <w:pPr>
        <w:pBdr/>
        <w:spacing/>
        <w:ind w:firstLine="0" w:left="0"/>
      </w:pPr>
      <w:rPr>
        <w:rFonts w:hint="default"/>
      </w:rPr>
      <w:start w:val="1"/>
      <w:suff w:val="tab"/>
    </w:lvl>
    <w:lvl w:ilvl="3">
      <w:isLgl w:val="false"/>
      <w:lvlJc w:val="left"/>
      <w:lvlText w:val="%1.%2.%3.%4."/>
      <w:numFmt w:val="decimal"/>
      <w:pPr>
        <w:pBdr/>
        <w:spacing/>
        <w:ind w:firstLine="0" w:left="0"/>
      </w:pPr>
      <w:rPr>
        <w:rFonts w:hint="default"/>
      </w:rPr>
      <w:start w:val="1"/>
      <w:suff w:val="tab"/>
    </w:lvl>
    <w:lvl w:ilvl="4">
      <w:isLgl w:val="false"/>
      <w:lvlJc w:val="left"/>
      <w:lvlText w:val="%1.%2.%3.%4.%5."/>
      <w:numFmt w:val="decimal"/>
      <w:pPr>
        <w:pBdr/>
        <w:tabs>
          <w:tab w:val="num" w:leader="none" w:pos="2520"/>
        </w:tabs>
        <w:spacing/>
        <w:ind w:hanging="792" w:left="2232"/>
      </w:pPr>
      <w:rPr>
        <w:rFonts w:hint="default"/>
      </w:rPr>
      <w:start w:val="1"/>
      <w:suff w:val="space"/>
    </w:lvl>
    <w:lvl w:ilvl="5">
      <w:isLgl w:val="false"/>
      <w:lvlJc w:val="left"/>
      <w:lvlText w:val="%1.%2.%3.%4.%5.%6."/>
      <w:numFmt w:val="decimal"/>
      <w:pPr>
        <w:pBdr/>
        <w:tabs>
          <w:tab w:val="num" w:leader="none" w:pos="2880"/>
        </w:tabs>
        <w:spacing/>
        <w:ind w:hanging="936" w:left="2736"/>
      </w:pPr>
      <w:rPr>
        <w:rFonts w:hint="default"/>
      </w:rPr>
      <w:start w:val="1"/>
      <w:suff w:val="space"/>
    </w:lvl>
    <w:lvl w:ilvl="6">
      <w:isLgl w:val="false"/>
      <w:lvlJc w:val="left"/>
      <w:lvlText w:val="%1.%2.%3.%4.%5.%6.%7."/>
      <w:numFmt w:val="decimal"/>
      <w:pPr>
        <w:pBdr/>
        <w:tabs>
          <w:tab w:val="num" w:leader="none" w:pos="3600"/>
        </w:tabs>
        <w:spacing/>
        <w:ind w:hanging="1080" w:left="3240"/>
      </w:pPr>
      <w:rPr>
        <w:rFonts w:hint="default"/>
      </w:rPr>
      <w:start w:val="1"/>
      <w:suff w:val="space"/>
    </w:lvl>
    <w:lvl w:ilvl="7">
      <w:isLgl w:val="false"/>
      <w:lvlJc w:val="left"/>
      <w:lvlText w:val="%1.%2.%3.%4.%5.%6.%7.%8."/>
      <w:numFmt w:val="decimal"/>
      <w:pPr>
        <w:pBdr/>
        <w:tabs>
          <w:tab w:val="num" w:leader="none" w:pos="3960"/>
        </w:tabs>
        <w:spacing/>
        <w:ind w:hanging="1224" w:left="3744"/>
      </w:pPr>
      <w:rPr>
        <w:rFonts w:hint="default"/>
      </w:rPr>
      <w:start w:val="1"/>
      <w:suff w:val="space"/>
    </w:lvl>
    <w:lvl w:ilvl="8">
      <w:isLgl w:val="false"/>
      <w:lvlJc w:val="left"/>
      <w:lvlText w:val="%1.%2.%3.%4.%5.%6.%7.%8.%9."/>
      <w:numFmt w:val="decimal"/>
      <w:pPr>
        <w:pBdr/>
        <w:tabs>
          <w:tab w:val="num" w:leader="none" w:pos="4680"/>
        </w:tabs>
        <w:spacing/>
        <w:ind w:hanging="1440" w:left="4320"/>
      </w:pPr>
      <w:rPr>
        <w:rFonts w:hint="default"/>
      </w:rPr>
      <w:start w:val="1"/>
      <w:suff w:val="space"/>
    </w:lvl>
  </w:abstractNum>
  <w:abstractNum w:abstractNumId="23">
    <w:lvl w:ilvl="0">
      <w:isLgl w:val="false"/>
      <w:lvlJc w:val="left"/>
      <w:lvlText w:val="-"/>
      <w:numFmt w:val="bullet"/>
      <w:pPr>
        <w:pBdr/>
        <w:tabs>
          <w:tab w:val="num" w:leader="none" w:pos="360"/>
        </w:tabs>
        <w:spacing/>
        <w:ind w:hanging="357" w:left="357"/>
      </w:pPr>
      <w:rPr>
        <w:rFonts w:hint="default" w:ascii="Times New Roman" w:hAnsi="Times New Roman" w:cs="Times New Roman"/>
      </w:rPr>
      <w:start w:val="1"/>
      <w:suff w:val="space"/>
    </w:lvl>
    <w:lvl w:ilvl="1">
      <w:isLgl w:val="false"/>
      <w:lvlJc w:val="left"/>
      <w:lvlText w:val="o"/>
      <w:numFmt w:val="bullet"/>
      <w:pPr>
        <w:pBdr/>
        <w:tabs>
          <w:tab w:val="num" w:leader="none" w:pos="1440"/>
        </w:tabs>
        <w:spacing/>
        <w:ind w:hanging="360" w:left="1440"/>
      </w:pPr>
      <w:rPr>
        <w:rFonts w:hint="default" w:ascii="Courier New" w:hAnsi="Courier New"/>
      </w:rPr>
      <w:start w:val="1"/>
      <w:suff w:val="space"/>
    </w:lvl>
    <w:lvl w:ilvl="2">
      <w:isLgl w:val="false"/>
      <w:lvlJc w:val="left"/>
      <w:lvlText w:val=""/>
      <w:numFmt w:val="bullet"/>
      <w:pPr>
        <w:pBdr/>
        <w:tabs>
          <w:tab w:val="num" w:leader="none" w:pos="2160"/>
        </w:tabs>
        <w:spacing/>
        <w:ind w:hanging="360" w:left="2160"/>
      </w:pPr>
      <w:rPr>
        <w:rFonts w:hint="default" w:ascii="Wingdings" w:hAnsi="Wingdings"/>
      </w:rPr>
      <w:start w:val="1"/>
      <w:suff w:val="space"/>
    </w:lvl>
    <w:lvl w:ilvl="3">
      <w:isLgl w:val="false"/>
      <w:lvlJc w:val="left"/>
      <w:lvlText w:val=""/>
      <w:numFmt w:val="bullet"/>
      <w:pPr>
        <w:pBdr/>
        <w:tabs>
          <w:tab w:val="num" w:leader="none" w:pos="2880"/>
        </w:tabs>
        <w:spacing/>
        <w:ind w:hanging="360" w:left="2880"/>
      </w:pPr>
      <w:rPr>
        <w:rFonts w:hint="default" w:ascii="Symbol" w:hAnsi="Symbol"/>
      </w:rPr>
      <w:start w:val="1"/>
      <w:suff w:val="space"/>
    </w:lvl>
    <w:lvl w:ilvl="4">
      <w:isLgl w:val="false"/>
      <w:lvlJc w:val="left"/>
      <w:lvlText w:val="o"/>
      <w:numFmt w:val="bullet"/>
      <w:pPr>
        <w:pBdr/>
        <w:tabs>
          <w:tab w:val="num" w:leader="none" w:pos="3600"/>
        </w:tabs>
        <w:spacing/>
        <w:ind w:hanging="360" w:left="3600"/>
      </w:pPr>
      <w:rPr>
        <w:rFonts w:hint="default" w:ascii="Courier New" w:hAnsi="Courier New"/>
      </w:rPr>
      <w:start w:val="1"/>
      <w:suff w:val="space"/>
    </w:lvl>
    <w:lvl w:ilvl="5">
      <w:isLgl w:val="false"/>
      <w:lvlJc w:val="left"/>
      <w:lvlText w:val=""/>
      <w:numFmt w:val="bullet"/>
      <w:pPr>
        <w:pBdr/>
        <w:tabs>
          <w:tab w:val="num" w:leader="none" w:pos="4320"/>
        </w:tabs>
        <w:spacing/>
        <w:ind w:hanging="360" w:left="4320"/>
      </w:pPr>
      <w:rPr>
        <w:rFonts w:hint="default" w:ascii="Wingdings" w:hAnsi="Wingdings"/>
      </w:rPr>
      <w:start w:val="1"/>
      <w:suff w:val="space"/>
    </w:lvl>
    <w:lvl w:ilvl="6">
      <w:isLgl w:val="false"/>
      <w:lvlJc w:val="left"/>
      <w:lvlText w:val=""/>
      <w:numFmt w:val="bullet"/>
      <w:pPr>
        <w:pBdr/>
        <w:tabs>
          <w:tab w:val="num" w:leader="none" w:pos="5040"/>
        </w:tabs>
        <w:spacing/>
        <w:ind w:hanging="360" w:left="5040"/>
      </w:pPr>
      <w:rPr>
        <w:rFonts w:hint="default" w:ascii="Symbol" w:hAnsi="Symbol"/>
      </w:rPr>
      <w:start w:val="1"/>
      <w:suff w:val="space"/>
    </w:lvl>
    <w:lvl w:ilvl="7">
      <w:isLgl w:val="false"/>
      <w:lvlJc w:val="left"/>
      <w:lvlText w:val="o"/>
      <w:numFmt w:val="bullet"/>
      <w:pPr>
        <w:pBdr/>
        <w:tabs>
          <w:tab w:val="num" w:leader="none" w:pos="5760"/>
        </w:tabs>
        <w:spacing/>
        <w:ind w:hanging="360" w:left="5760"/>
      </w:pPr>
      <w:rPr>
        <w:rFonts w:hint="default" w:ascii="Courier New" w:hAnsi="Courier New"/>
      </w:rPr>
      <w:start w:val="1"/>
      <w:suff w:val="space"/>
    </w:lvl>
    <w:lvl w:ilvl="8">
      <w:isLgl w:val="false"/>
      <w:lvlJc w:val="left"/>
      <w:lvlText w:val=""/>
      <w:numFmt w:val="bullet"/>
      <w:pPr>
        <w:pBdr/>
        <w:tabs>
          <w:tab w:val="num" w:leader="none" w:pos="6480"/>
        </w:tabs>
        <w:spacing/>
        <w:ind w:hanging="360" w:left="6480"/>
      </w:pPr>
      <w:rPr>
        <w:rFonts w:hint="default" w:ascii="Wingdings" w:hAnsi="Wingdings"/>
      </w:rPr>
      <w:start w:val="1"/>
      <w:suff w:val="space"/>
    </w:lvl>
  </w:abstractNum>
  <w:abstractNum w:abstractNumId="24">
    <w:lvl w:ilvl="0">
      <w:isLgl w:val="false"/>
      <w:lvlJc w:val="left"/>
      <w:lvlText w:val="%1."/>
      <w:numFmt w:val="decimal"/>
      <w:pPr>
        <w:pBdr/>
        <w:spacing/>
        <w:ind w:hanging="360" w:left="720"/>
      </w:pPr>
      <w:rPr/>
      <w:start w:val="1"/>
      <w:suff w:val="space"/>
    </w:lvl>
    <w:lvl w:ilvl="1">
      <w:isLgl w:val="false"/>
      <w:lvlJc w:val="left"/>
      <w:lvlText w:val="%2."/>
      <w:numFmt w:val="lowerLetter"/>
      <w:pPr>
        <w:pBdr/>
        <w:spacing/>
        <w:ind w:hanging="360" w:left="1440"/>
      </w:pPr>
      <w:rPr/>
      <w:start w:val="1"/>
      <w:suff w:val="space"/>
    </w:lvl>
    <w:lvl w:ilvl="2">
      <w:isLgl w:val="false"/>
      <w:lvlJc w:val="right"/>
      <w:lvlText w:val="%3."/>
      <w:numFmt w:val="lowerRoman"/>
      <w:pPr>
        <w:pBdr/>
        <w:spacing/>
        <w:ind w:hanging="180" w:left="2160"/>
      </w:pPr>
      <w:rPr/>
      <w:start w:val="1"/>
      <w:suff w:val="space"/>
    </w:lvl>
    <w:lvl w:ilvl="3">
      <w:isLgl w:val="false"/>
      <w:lvlJc w:val="left"/>
      <w:lvlText w:val="%4."/>
      <w:numFmt w:val="decimal"/>
      <w:pPr>
        <w:pBdr/>
        <w:spacing/>
        <w:ind w:hanging="360" w:left="2880"/>
      </w:pPr>
      <w:rPr/>
      <w:start w:val="1"/>
      <w:suff w:val="space"/>
    </w:lvl>
    <w:lvl w:ilvl="4">
      <w:isLgl w:val="false"/>
      <w:lvlJc w:val="left"/>
      <w:lvlText w:val="%5."/>
      <w:numFmt w:val="lowerLetter"/>
      <w:pPr>
        <w:pBdr/>
        <w:spacing/>
        <w:ind w:hanging="360" w:left="3600"/>
      </w:pPr>
      <w:rPr/>
      <w:start w:val="1"/>
      <w:suff w:val="space"/>
    </w:lvl>
    <w:lvl w:ilvl="5">
      <w:isLgl w:val="false"/>
      <w:lvlJc w:val="right"/>
      <w:lvlText w:val="%6."/>
      <w:numFmt w:val="lowerRoman"/>
      <w:pPr>
        <w:pBdr/>
        <w:spacing/>
        <w:ind w:hanging="180" w:left="4320"/>
      </w:pPr>
      <w:rPr/>
      <w:start w:val="1"/>
      <w:suff w:val="space"/>
    </w:lvl>
    <w:lvl w:ilvl="6">
      <w:isLgl w:val="false"/>
      <w:lvlJc w:val="left"/>
      <w:lvlText w:val="%7."/>
      <w:numFmt w:val="decimal"/>
      <w:pPr>
        <w:pBdr/>
        <w:spacing/>
        <w:ind w:hanging="360" w:left="5040"/>
      </w:pPr>
      <w:rPr/>
      <w:start w:val="1"/>
      <w:suff w:val="space"/>
    </w:lvl>
    <w:lvl w:ilvl="7">
      <w:isLgl w:val="false"/>
      <w:lvlJc w:val="left"/>
      <w:lvlText w:val="%8."/>
      <w:numFmt w:val="lowerLetter"/>
      <w:pPr>
        <w:pBdr/>
        <w:spacing/>
        <w:ind w:hanging="360" w:left="5760"/>
      </w:pPr>
      <w:rPr/>
      <w:start w:val="1"/>
      <w:suff w:val="space"/>
    </w:lvl>
    <w:lvl w:ilvl="8">
      <w:isLgl w:val="false"/>
      <w:lvlJc w:val="right"/>
      <w:lvlText w:val="%9."/>
      <w:numFmt w:val="lowerRoman"/>
      <w:pPr>
        <w:pBdr/>
        <w:spacing/>
        <w:ind w:hanging="180" w:left="6480"/>
      </w:pPr>
      <w:rPr/>
      <w:start w:val="1"/>
      <w:suff w:val="space"/>
    </w:lvl>
  </w:abstractNum>
  <w:abstractNum w:abstractNumId="25">
    <w:lvl w:ilvl="0">
      <w:isLgl w:val="false"/>
      <w:legacy w:legacy="true" w:legacyIndent="360" w:legacySpace="120"/>
      <w:lvlJc w:val="left"/>
      <w:lvlText w:val="%1)"/>
      <w:numFmt w:val="lowerLetter"/>
      <w:pPr>
        <w:pBdr/>
        <w:spacing/>
        <w:ind w:hanging="360" w:left="360"/>
      </w:pPr>
      <w:rPr/>
      <w:start w:val="1"/>
      <w:suff w:val="space"/>
    </w:lvl>
    <w:lvl w:ilvl="1">
      <w:isLgl w:val="false"/>
      <w:lvlJc w:val="left"/>
      <w:lvlText w:val="o"/>
      <w:numFmt w:val="bullet"/>
      <w:pPr>
        <w:pBdr/>
        <w:spacing/>
        <w:ind w:hanging="360" w:left="1440"/>
      </w:pPr>
      <w:rPr>
        <w:rFonts w:hint="default" w:ascii="Courier New" w:hAnsi="Courier New" w:eastAsia="Courier New" w:cs="Courier New"/>
      </w:rPr>
      <w:start w:val="1"/>
      <w:suff w:val="space"/>
    </w:lvl>
    <w:lvl w:ilvl="2">
      <w:isLgl w:val="false"/>
      <w:lvlJc w:val="left"/>
      <w:lvlText w:val="§"/>
      <w:numFmt w:val="bullet"/>
      <w:pPr>
        <w:pBdr/>
        <w:spacing/>
        <w:ind w:hanging="360" w:left="2160"/>
      </w:pPr>
      <w:rPr>
        <w:rFonts w:hint="default" w:ascii="Wingdings" w:hAnsi="Wingdings" w:eastAsia="Wingdings" w:cs="Wingdings"/>
      </w:rPr>
      <w:start w:val="1"/>
      <w:suff w:val="space"/>
    </w:lvl>
    <w:lvl w:ilvl="3">
      <w:isLgl w:val="false"/>
      <w:lvlJc w:val="left"/>
      <w:lvlText w:val="·"/>
      <w:numFmt w:val="bullet"/>
      <w:pPr>
        <w:pBdr/>
        <w:spacing/>
        <w:ind w:hanging="360" w:left="2880"/>
      </w:pPr>
      <w:rPr>
        <w:rFonts w:hint="default" w:ascii="Symbol" w:hAnsi="Symbol" w:eastAsia="Symbol" w:cs="Symbol"/>
      </w:rPr>
      <w:start w:val="1"/>
      <w:suff w:val="space"/>
    </w:lvl>
    <w:lvl w:ilvl="4">
      <w:isLgl w:val="false"/>
      <w:lvlJc w:val="left"/>
      <w:lvlText w:val="o"/>
      <w:numFmt w:val="bullet"/>
      <w:pPr>
        <w:pBdr/>
        <w:spacing/>
        <w:ind w:hanging="360" w:left="3600"/>
      </w:pPr>
      <w:rPr>
        <w:rFonts w:hint="default" w:ascii="Courier New" w:hAnsi="Courier New" w:eastAsia="Courier New" w:cs="Courier New"/>
      </w:rPr>
      <w:start w:val="1"/>
      <w:suff w:val="space"/>
    </w:lvl>
    <w:lvl w:ilvl="5">
      <w:isLgl w:val="false"/>
      <w:lvlJc w:val="left"/>
      <w:lvlText w:val="§"/>
      <w:numFmt w:val="bullet"/>
      <w:pPr>
        <w:pBdr/>
        <w:spacing/>
        <w:ind w:hanging="360" w:left="4320"/>
      </w:pPr>
      <w:rPr>
        <w:rFonts w:hint="default" w:ascii="Wingdings" w:hAnsi="Wingdings" w:eastAsia="Wingdings" w:cs="Wingdings"/>
      </w:rPr>
      <w:start w:val="1"/>
      <w:suff w:val="space"/>
    </w:lvl>
    <w:lvl w:ilvl="6">
      <w:isLgl w:val="false"/>
      <w:lvlJc w:val="left"/>
      <w:lvlText w:val="·"/>
      <w:numFmt w:val="bullet"/>
      <w:pPr>
        <w:pBdr/>
        <w:spacing/>
        <w:ind w:hanging="360" w:left="5040"/>
      </w:pPr>
      <w:rPr>
        <w:rFonts w:hint="default" w:ascii="Symbol" w:hAnsi="Symbol" w:eastAsia="Symbol" w:cs="Symbol"/>
      </w:rPr>
      <w:start w:val="1"/>
      <w:suff w:val="space"/>
    </w:lvl>
    <w:lvl w:ilvl="7">
      <w:isLgl w:val="false"/>
      <w:lvlJc w:val="left"/>
      <w:lvlText w:val="o"/>
      <w:numFmt w:val="bullet"/>
      <w:pPr>
        <w:pBdr/>
        <w:spacing/>
        <w:ind w:hanging="360" w:left="5760"/>
      </w:pPr>
      <w:rPr>
        <w:rFonts w:hint="default" w:ascii="Courier New" w:hAnsi="Courier New" w:eastAsia="Courier New" w:cs="Courier New"/>
      </w:rPr>
      <w:start w:val="1"/>
      <w:suff w:val="space"/>
    </w:lvl>
    <w:lvl w:ilvl="8">
      <w:isLgl w:val="false"/>
      <w:lvlJc w:val="left"/>
      <w:lvlText w:val="§"/>
      <w:numFmt w:val="bullet"/>
      <w:pPr>
        <w:pBdr/>
        <w:spacing/>
        <w:ind w:hanging="360" w:left="6480"/>
      </w:pPr>
      <w:rPr>
        <w:rFonts w:hint="default" w:ascii="Wingdings" w:hAnsi="Wingdings" w:eastAsia="Wingdings" w:cs="Wingdings"/>
      </w:rPr>
      <w:start w:val="1"/>
      <w:suff w:val="space"/>
    </w:lvl>
  </w:abstractNum>
  <w:abstractNum w:abstractNumId="26">
    <w:lvl w:ilvl="0">
      <w:isLgl w:val="false"/>
      <w:lvlJc w:val="left"/>
      <w:lvlText w:val=""/>
      <w:numFmt w:val="bullet"/>
      <w:pPr>
        <w:pBdr/>
        <w:tabs>
          <w:tab w:val="num" w:leader="none" w:pos="360"/>
        </w:tabs>
        <w:spacing/>
        <w:ind w:hanging="357" w:left="357"/>
      </w:pPr>
      <w:rPr>
        <w:rFonts w:hint="default" w:ascii="Symbol" w:hAnsi="Symbol"/>
      </w:rPr>
      <w:start w:val="1"/>
      <w:suff w:val="space"/>
    </w:lvl>
    <w:lvl w:ilvl="1">
      <w:isLgl w:val="false"/>
      <w:lvlJc w:val="left"/>
      <w:lvlText w:val="o"/>
      <w:numFmt w:val="bullet"/>
      <w:pPr>
        <w:pBdr/>
        <w:tabs>
          <w:tab w:val="num" w:leader="none" w:pos="1440"/>
        </w:tabs>
        <w:spacing/>
        <w:ind w:hanging="360" w:left="1440"/>
      </w:pPr>
      <w:rPr>
        <w:rFonts w:hint="default" w:ascii="Courier New" w:hAnsi="Courier New"/>
      </w:rPr>
      <w:start w:val="1"/>
      <w:suff w:val="space"/>
    </w:lvl>
    <w:lvl w:ilvl="2">
      <w:isLgl w:val="false"/>
      <w:lvlJc w:val="left"/>
      <w:lvlText w:val=""/>
      <w:numFmt w:val="bullet"/>
      <w:pPr>
        <w:pBdr/>
        <w:tabs>
          <w:tab w:val="num" w:leader="none" w:pos="2160"/>
        </w:tabs>
        <w:spacing/>
        <w:ind w:hanging="360" w:left="2160"/>
      </w:pPr>
      <w:rPr>
        <w:rFonts w:hint="default" w:ascii="Wingdings" w:hAnsi="Wingdings"/>
      </w:rPr>
      <w:start w:val="1"/>
      <w:suff w:val="space"/>
    </w:lvl>
    <w:lvl w:ilvl="3">
      <w:isLgl w:val="false"/>
      <w:lvlJc w:val="left"/>
      <w:lvlText w:val=""/>
      <w:numFmt w:val="bullet"/>
      <w:pPr>
        <w:pBdr/>
        <w:tabs>
          <w:tab w:val="num" w:leader="none" w:pos="2880"/>
        </w:tabs>
        <w:spacing/>
        <w:ind w:hanging="360" w:left="2880"/>
      </w:pPr>
      <w:rPr>
        <w:rFonts w:hint="default" w:ascii="Symbol" w:hAnsi="Symbol"/>
      </w:rPr>
      <w:start w:val="1"/>
      <w:suff w:val="space"/>
    </w:lvl>
    <w:lvl w:ilvl="4">
      <w:isLgl w:val="false"/>
      <w:lvlJc w:val="left"/>
      <w:lvlText w:val="o"/>
      <w:numFmt w:val="bullet"/>
      <w:pPr>
        <w:pBdr/>
        <w:tabs>
          <w:tab w:val="num" w:leader="none" w:pos="3600"/>
        </w:tabs>
        <w:spacing/>
        <w:ind w:hanging="360" w:left="3600"/>
      </w:pPr>
      <w:rPr>
        <w:rFonts w:hint="default" w:ascii="Courier New" w:hAnsi="Courier New"/>
      </w:rPr>
      <w:start w:val="1"/>
      <w:suff w:val="space"/>
    </w:lvl>
    <w:lvl w:ilvl="5">
      <w:isLgl w:val="false"/>
      <w:lvlJc w:val="left"/>
      <w:lvlText w:val=""/>
      <w:numFmt w:val="bullet"/>
      <w:pPr>
        <w:pBdr/>
        <w:tabs>
          <w:tab w:val="num" w:leader="none" w:pos="4320"/>
        </w:tabs>
        <w:spacing/>
        <w:ind w:hanging="360" w:left="4320"/>
      </w:pPr>
      <w:rPr>
        <w:rFonts w:hint="default" w:ascii="Wingdings" w:hAnsi="Wingdings"/>
      </w:rPr>
      <w:start w:val="1"/>
      <w:suff w:val="space"/>
    </w:lvl>
    <w:lvl w:ilvl="6">
      <w:isLgl w:val="false"/>
      <w:lvlJc w:val="left"/>
      <w:lvlText w:val=""/>
      <w:numFmt w:val="bullet"/>
      <w:pPr>
        <w:pBdr/>
        <w:tabs>
          <w:tab w:val="num" w:leader="none" w:pos="5040"/>
        </w:tabs>
        <w:spacing/>
        <w:ind w:hanging="360" w:left="5040"/>
      </w:pPr>
      <w:rPr>
        <w:rFonts w:hint="default" w:ascii="Symbol" w:hAnsi="Symbol"/>
      </w:rPr>
      <w:start w:val="1"/>
      <w:suff w:val="space"/>
    </w:lvl>
    <w:lvl w:ilvl="7">
      <w:isLgl w:val="false"/>
      <w:lvlJc w:val="left"/>
      <w:lvlText w:val="o"/>
      <w:numFmt w:val="bullet"/>
      <w:pPr>
        <w:pBdr/>
        <w:tabs>
          <w:tab w:val="num" w:leader="none" w:pos="5760"/>
        </w:tabs>
        <w:spacing/>
        <w:ind w:hanging="360" w:left="5760"/>
      </w:pPr>
      <w:rPr>
        <w:rFonts w:hint="default" w:ascii="Courier New" w:hAnsi="Courier New"/>
      </w:rPr>
      <w:start w:val="1"/>
      <w:suff w:val="space"/>
    </w:lvl>
    <w:lvl w:ilvl="8">
      <w:isLgl w:val="false"/>
      <w:lvlJc w:val="left"/>
      <w:lvlText w:val=""/>
      <w:numFmt w:val="bullet"/>
      <w:pPr>
        <w:pBdr/>
        <w:tabs>
          <w:tab w:val="num" w:leader="none" w:pos="6480"/>
        </w:tabs>
        <w:spacing/>
        <w:ind w:hanging="360" w:left="6480"/>
      </w:pPr>
      <w:rPr>
        <w:rFonts w:hint="default" w:ascii="Wingdings" w:hAnsi="Wingdings"/>
      </w:rPr>
      <w:start w:val="1"/>
      <w:suff w:val="space"/>
    </w:lvl>
  </w:abstractNum>
  <w:abstractNum w:abstractNumId="27">
    <w:lvl w:ilvl="0">
      <w:isLgl w:val="false"/>
      <w:lvlJc w:val="left"/>
      <w:lvlText w:val="%1"/>
      <w:numFmt w:val="decimal"/>
      <w:pPr>
        <w:pBdr/>
        <w:spacing/>
        <w:ind w:hanging="433" w:left="545"/>
      </w:pPr>
      <w:rPr>
        <w:rFonts w:hint="default" w:ascii="Arial" w:hAnsi="Arial" w:eastAsia="Arial"/>
        <w:b/>
        <w:bCs/>
        <w:sz w:val="22"/>
        <w:szCs w:val="22"/>
      </w:rPr>
      <w:start w:val="1"/>
      <w:suff w:val="space"/>
    </w:lvl>
    <w:lvl w:ilvl="1">
      <w:isLgl w:val="false"/>
      <w:lvlJc w:val="left"/>
      <w:lvlText w:val="%1.%2"/>
      <w:numFmt w:val="decimal"/>
      <w:pPr>
        <w:pBdr/>
        <w:spacing/>
        <w:ind w:hanging="428" w:left="540"/>
      </w:pPr>
      <w:rPr>
        <w:rFonts w:hint="default" w:ascii="Arial" w:hAnsi="Arial" w:eastAsia="Arial"/>
        <w:spacing w:val="-1"/>
        <w:sz w:val="22"/>
        <w:szCs w:val="22"/>
      </w:rPr>
      <w:start w:val="1"/>
      <w:suff w:val="space"/>
    </w:lvl>
    <w:lvl w:ilvl="2">
      <w:isLgl w:val="false"/>
      <w:lvlJc w:val="left"/>
      <w:lvlText w:val="%3)"/>
      <w:numFmt w:val="lowerLetter"/>
      <w:pPr>
        <w:pBdr/>
        <w:spacing/>
        <w:ind w:hanging="281" w:left="821"/>
      </w:pPr>
      <w:rPr>
        <w:rFonts w:hint="default" w:ascii="Arial" w:hAnsi="Arial" w:eastAsia="Arial"/>
        <w:spacing w:val="-1"/>
        <w:sz w:val="22"/>
        <w:szCs w:val="22"/>
      </w:rPr>
      <w:start w:val="1"/>
      <w:suff w:val="space"/>
    </w:lvl>
    <w:lvl w:ilvl="3">
      <w:isLgl w:val="false"/>
      <w:lvlJc w:val="left"/>
      <w:lvlText w:val=""/>
      <w:numFmt w:val="bullet"/>
      <w:pPr>
        <w:pBdr/>
        <w:spacing/>
        <w:ind w:hanging="286" w:left="821"/>
      </w:pPr>
      <w:rPr>
        <w:rFonts w:hint="default" w:ascii="Symbol" w:hAnsi="Symbol" w:eastAsia="Symbol"/>
        <w:sz w:val="22"/>
        <w:szCs w:val="22"/>
      </w:rPr>
      <w:start w:val="1"/>
      <w:suff w:val="space"/>
    </w:lvl>
    <w:lvl w:ilvl="4">
      <w:isLgl w:val="false"/>
      <w:lvlJc w:val="left"/>
      <w:lvlText w:val="•"/>
      <w:numFmt w:val="bullet"/>
      <w:pPr>
        <w:pBdr/>
        <w:spacing/>
        <w:ind w:hanging="286" w:left="965"/>
      </w:pPr>
      <w:rPr>
        <w:rFonts w:hint="default"/>
      </w:rPr>
      <w:start w:val="1"/>
      <w:suff w:val="space"/>
    </w:lvl>
    <w:lvl w:ilvl="5">
      <w:isLgl w:val="false"/>
      <w:lvlJc w:val="left"/>
      <w:lvlText w:val="•"/>
      <w:numFmt w:val="bullet"/>
      <w:pPr>
        <w:pBdr/>
        <w:spacing/>
        <w:ind w:hanging="286" w:left="1106"/>
      </w:pPr>
      <w:rPr>
        <w:rFonts w:hint="default"/>
      </w:rPr>
      <w:start w:val="1"/>
      <w:suff w:val="space"/>
    </w:lvl>
    <w:lvl w:ilvl="6">
      <w:isLgl w:val="false"/>
      <w:lvlJc w:val="left"/>
      <w:lvlText w:val="•"/>
      <w:numFmt w:val="bullet"/>
      <w:pPr>
        <w:pBdr/>
        <w:spacing/>
        <w:ind w:hanging="286" w:left="2858"/>
      </w:pPr>
      <w:rPr>
        <w:rFonts w:hint="default"/>
      </w:rPr>
      <w:start w:val="1"/>
      <w:suff w:val="space"/>
    </w:lvl>
    <w:lvl w:ilvl="7">
      <w:isLgl w:val="false"/>
      <w:lvlJc w:val="left"/>
      <w:lvlText w:val="•"/>
      <w:numFmt w:val="bullet"/>
      <w:pPr>
        <w:pBdr/>
        <w:spacing/>
        <w:ind w:hanging="286" w:left="4610"/>
      </w:pPr>
      <w:rPr>
        <w:rFonts w:hint="default"/>
      </w:rPr>
      <w:start w:val="1"/>
      <w:suff w:val="space"/>
    </w:lvl>
    <w:lvl w:ilvl="8">
      <w:isLgl w:val="false"/>
      <w:lvlJc w:val="left"/>
      <w:lvlText w:val="•"/>
      <w:numFmt w:val="bullet"/>
      <w:pPr>
        <w:pBdr/>
        <w:spacing/>
        <w:ind w:hanging="286" w:left="6362"/>
      </w:pPr>
      <w:rPr>
        <w:rFonts w:hint="default"/>
      </w:rPr>
      <w:start w:val="1"/>
      <w:suff w:val="space"/>
    </w:lvl>
  </w:abstractNum>
  <w:abstractNum w:abstractNumId="28">
    <w:lvl w:ilvl="0">
      <w:isLgl w:val="false"/>
      <w:lvlJc w:val="left"/>
      <w:lvlText w:val="%1."/>
      <w:numFmt w:val="decimal"/>
      <w:pPr>
        <w:pBdr/>
        <w:spacing/>
        <w:ind w:hanging="360" w:left="360"/>
      </w:pPr>
      <w:rPr/>
      <w:start w:val="1"/>
      <w:suff w:val="space"/>
    </w:lvl>
    <w:lvl w:ilvl="1">
      <w:isLgl w:val="false"/>
      <w:lvlJc w:val="left"/>
      <w:lvlText w:val="%1.%2."/>
      <w:numFmt w:val="decimal"/>
      <w:pPr>
        <w:pBdr/>
        <w:spacing/>
        <w:ind w:hanging="432" w:left="792"/>
      </w:pPr>
      <w:rPr/>
      <w:start w:val="1"/>
      <w:suff w:val="space"/>
    </w:lvl>
    <w:lvl w:ilvl="2">
      <w:isLgl w:val="false"/>
      <w:lvlJc w:val="left"/>
      <w:lvlText w:val="%1.%2.%3."/>
      <w:numFmt w:val="decimal"/>
      <w:pPr>
        <w:pBdr/>
        <w:spacing/>
        <w:ind w:hanging="504" w:left="1224"/>
      </w:pPr>
      <w:rPr/>
      <w:start w:val="1"/>
      <w:suff w:val="space"/>
    </w:lvl>
    <w:lvl w:ilvl="3">
      <w:isLgl w:val="false"/>
      <w:lvlJc w:val="left"/>
      <w:lvlText w:val="%1.%2.%3.%4."/>
      <w:numFmt w:val="decimal"/>
      <w:pPr>
        <w:pBdr/>
        <w:spacing/>
        <w:ind w:hanging="648" w:left="1728"/>
      </w:pPr>
      <w:rPr/>
      <w:start w:val="1"/>
      <w:suff w:val="space"/>
    </w:lvl>
    <w:lvl w:ilvl="4">
      <w:isLgl w:val="false"/>
      <w:lvlJc w:val="left"/>
      <w:lvlText w:val="%1.%2.%3.%4.%5."/>
      <w:numFmt w:val="decimal"/>
      <w:pPr>
        <w:pBdr/>
        <w:spacing/>
        <w:ind w:hanging="792" w:left="2232"/>
      </w:pPr>
      <w:rPr/>
      <w:start w:val="1"/>
      <w:suff w:val="space"/>
    </w:lvl>
    <w:lvl w:ilvl="5">
      <w:isLgl w:val="false"/>
      <w:lvlJc w:val="left"/>
      <w:lvlText w:val="%1.%2.%3.%4.%5.%6."/>
      <w:numFmt w:val="decimal"/>
      <w:pPr>
        <w:pBdr/>
        <w:spacing/>
        <w:ind w:hanging="936" w:left="2736"/>
      </w:pPr>
      <w:rPr/>
      <w:start w:val="1"/>
      <w:suff w:val="space"/>
    </w:lvl>
    <w:lvl w:ilvl="6">
      <w:isLgl w:val="false"/>
      <w:lvlJc w:val="left"/>
      <w:lvlText w:val="%1.%2.%3.%4.%5.%6.%7."/>
      <w:numFmt w:val="decimal"/>
      <w:pPr>
        <w:pBdr/>
        <w:spacing/>
        <w:ind w:hanging="1080" w:left="3240"/>
      </w:pPr>
      <w:rPr/>
      <w:start w:val="1"/>
      <w:suff w:val="space"/>
    </w:lvl>
    <w:lvl w:ilvl="7">
      <w:isLgl w:val="false"/>
      <w:lvlJc w:val="left"/>
      <w:lvlText w:val="%1.%2.%3.%4.%5.%6.%7.%8."/>
      <w:numFmt w:val="decimal"/>
      <w:pPr>
        <w:pBdr/>
        <w:spacing/>
        <w:ind w:hanging="1224" w:left="3744"/>
      </w:pPr>
      <w:rPr/>
      <w:start w:val="1"/>
      <w:suff w:val="space"/>
    </w:lvl>
    <w:lvl w:ilvl="8">
      <w:isLgl w:val="false"/>
      <w:lvlJc w:val="left"/>
      <w:lvlText w:val="%1.%2.%3.%4.%5.%6.%7.%8.%9."/>
      <w:numFmt w:val="decimal"/>
      <w:pPr>
        <w:pBdr/>
        <w:spacing/>
        <w:ind w:hanging="1440" w:left="4320"/>
      </w:pPr>
      <w:rPr/>
      <w:start w:val="1"/>
      <w:suff w:val="space"/>
    </w:lvl>
  </w:abstractNum>
  <w:abstractNum w:abstractNumId="29">
    <w:lvl w:ilvl="0">
      <w:isLgl w:val="false"/>
      <w:legacy w:legacy="true" w:legacyIndent="0" w:legacySpace="0"/>
      <w:lvlJc w:val="left"/>
      <w:lvlText w:val="%1."/>
      <w:numFmt w:val="decimal"/>
      <w:pPr>
        <w:pBdr/>
        <w:spacing/>
        <w:ind/>
      </w:pPr>
      <w:rPr/>
      <w:start w:val="1"/>
      <w:suff w:val="space"/>
    </w:lvl>
    <w:lvl w:ilvl="1">
      <w:isLgl w:val="false"/>
      <w:legacy w:legacy="true" w:legacyIndent="0" w:legacySpace="0"/>
      <w:lvlJc w:val="left"/>
      <w:lvlText w:val="%1.%2"/>
      <w:numFmt w:val="decimal"/>
      <w:pPr>
        <w:pBdr/>
        <w:spacing/>
        <w:ind/>
      </w:pPr>
      <w:rPr>
        <w:b/>
      </w:rPr>
      <w:start w:val="1"/>
      <w:suff w:val="space"/>
    </w:lvl>
    <w:lvl w:ilvl="2">
      <w:isLgl w:val="false"/>
      <w:legacy w:legacy="true" w:legacyIndent="0" w:legacySpace="0"/>
      <w:lvlJc w:val="left"/>
      <w:lvlText w:val="%1.%2.%3"/>
      <w:numFmt w:val="decimal"/>
      <w:pPr>
        <w:pBdr/>
        <w:spacing/>
        <w:ind/>
      </w:pPr>
      <w:rPr/>
      <w:start w:val="1"/>
      <w:suff w:val="space"/>
    </w:lvl>
    <w:lvl w:ilvl="3">
      <w:isLgl w:val="false"/>
      <w:legacy w:legacy="true" w:legacyIndent="0" w:legacySpace="0"/>
      <w:lvlJc w:val="left"/>
      <w:lvlText w:val="%1.%2.%3.%4"/>
      <w:numFmt w:val="decimal"/>
      <w:pPr>
        <w:pBdr/>
        <w:spacing/>
        <w:ind/>
      </w:pPr>
      <w:rPr/>
      <w:start w:val="1"/>
      <w:suff w:val="space"/>
    </w:lvl>
    <w:lvl w:ilvl="4">
      <w:isLgl w:val="false"/>
      <w:legacy w:legacy="true" w:legacyIndent="0" w:legacySpace="0"/>
      <w:lvlJc w:val="left"/>
      <w:lvlText w:val="%1.%2.%3.%4.%5"/>
      <w:numFmt w:val="decimal"/>
      <w:pPr>
        <w:pBdr/>
        <w:spacing/>
        <w:ind/>
      </w:pPr>
      <w:rPr/>
      <w:start w:val="1"/>
      <w:suff w:val="space"/>
    </w:lvl>
    <w:lvl w:ilvl="5">
      <w:isLgl w:val="false"/>
      <w:legacy w:legacy="true" w:legacyIndent="0" w:legacySpace="0"/>
      <w:lvlJc w:val="left"/>
      <w:lvlText w:val="%1.%2.%3.%4.%5.%6"/>
      <w:numFmt w:val="decimal"/>
      <w:pPr>
        <w:pBdr/>
        <w:spacing/>
        <w:ind/>
      </w:pPr>
      <w:rPr/>
      <w:start w:val="1"/>
      <w:suff w:val="space"/>
    </w:lvl>
    <w:lvl w:ilvl="6">
      <w:isLgl w:val="false"/>
      <w:legacy w:legacy="true" w:legacyIndent="0" w:legacySpace="0"/>
      <w:lvlJc w:val="left"/>
      <w:lvlText w:val="%1.%2.%3.%4.%5.%6.%7"/>
      <w:numFmt w:val="decimal"/>
      <w:pPr>
        <w:pBdr/>
        <w:spacing/>
        <w:ind/>
      </w:pPr>
      <w:rPr/>
      <w:start w:val="1"/>
      <w:suff w:val="space"/>
    </w:lvl>
    <w:lvl w:ilvl="7">
      <w:isLgl w:val="false"/>
      <w:legacy w:legacy="true" w:legacyIndent="0" w:legacySpace="0"/>
      <w:lvlJc w:val="left"/>
      <w:lvlText w:val="%1.%2.%3.%4.%5.%6.%7.%8"/>
      <w:numFmt w:val="decimal"/>
      <w:pPr>
        <w:pBdr/>
        <w:spacing/>
        <w:ind/>
      </w:pPr>
      <w:rPr/>
      <w:start w:val="1"/>
      <w:suff w:val="space"/>
    </w:lvl>
    <w:lvl w:ilvl="8">
      <w:isLgl w:val="false"/>
      <w:legacy w:legacy="true" w:legacyIndent="360" w:legacySpace="120"/>
      <w:lvlJc w:val="left"/>
      <w:lvlText w:val="%1.%2.%3.%4.%5.%6.%7.%8.%9"/>
      <w:numFmt w:val="decimal"/>
      <w:pPr>
        <w:pBdr/>
        <w:spacing/>
        <w:ind/>
      </w:pPr>
      <w:rPr/>
      <w:start w:val="1"/>
      <w:suff w:val="space"/>
    </w:lvl>
  </w:abstractNum>
  <w:abstractNum w:abstractNumId="30">
    <w:lvl w:ilvl="0">
      <w:isLgl w:val="false"/>
      <w:lvlJc w:val="left"/>
      <w:lvlText w:val="·"/>
      <w:numFmt w:val="bullet"/>
      <w:pPr>
        <w:pBdr/>
        <w:spacing/>
        <w:ind w:hanging="360" w:left="709"/>
      </w:pPr>
      <w:rPr>
        <w:rFonts w:hint="default" w:ascii="Symbol" w:hAnsi="Symbol" w:eastAsia="Symbol" w:cs="Symbol"/>
      </w:rPr>
      <w:start w:val="1"/>
      <w:suff w:val="space"/>
    </w:lvl>
    <w:lvl w:ilvl="1">
      <w:isLgl w:val="false"/>
      <w:lvlJc w:val="left"/>
      <w:lvlText w:val="o"/>
      <w:numFmt w:val="bullet"/>
      <w:pPr>
        <w:pBdr/>
        <w:spacing/>
        <w:ind w:hanging="360" w:left="1429"/>
      </w:pPr>
      <w:rPr>
        <w:rFonts w:hint="default" w:ascii="Courier New" w:hAnsi="Courier New" w:eastAsia="Courier New" w:cs="Courier New"/>
      </w:rPr>
      <w:start w:val="1"/>
      <w:suff w:val="space"/>
    </w:lvl>
    <w:lvl w:ilvl="2">
      <w:isLgl w:val="false"/>
      <w:lvlJc w:val="left"/>
      <w:lvlText w:val="§"/>
      <w:numFmt w:val="bullet"/>
      <w:pPr>
        <w:pBdr/>
        <w:spacing/>
        <w:ind w:hanging="360" w:left="2149"/>
      </w:pPr>
      <w:rPr>
        <w:rFonts w:hint="default" w:ascii="Wingdings" w:hAnsi="Wingdings" w:eastAsia="Wingdings" w:cs="Wingdings"/>
      </w:rPr>
      <w:start w:val="1"/>
      <w:suff w:val="space"/>
    </w:lvl>
    <w:lvl w:ilvl="3">
      <w:isLgl w:val="false"/>
      <w:lvlJc w:val="left"/>
      <w:lvlText w:val="·"/>
      <w:numFmt w:val="bullet"/>
      <w:pPr>
        <w:pBdr/>
        <w:spacing/>
        <w:ind w:hanging="360" w:left="2869"/>
      </w:pPr>
      <w:rPr>
        <w:rFonts w:hint="default" w:ascii="Symbol" w:hAnsi="Symbol" w:eastAsia="Symbol" w:cs="Symbol"/>
      </w:rPr>
      <w:start w:val="1"/>
      <w:suff w:val="space"/>
    </w:lvl>
    <w:lvl w:ilvl="4">
      <w:isLgl w:val="false"/>
      <w:lvlJc w:val="left"/>
      <w:lvlText w:val="o"/>
      <w:numFmt w:val="bullet"/>
      <w:pPr>
        <w:pBdr/>
        <w:spacing/>
        <w:ind w:hanging="360" w:left="3589"/>
      </w:pPr>
      <w:rPr>
        <w:rFonts w:hint="default" w:ascii="Courier New" w:hAnsi="Courier New" w:eastAsia="Courier New" w:cs="Courier New"/>
      </w:rPr>
      <w:start w:val="1"/>
      <w:suff w:val="space"/>
    </w:lvl>
    <w:lvl w:ilvl="5">
      <w:isLgl w:val="false"/>
      <w:lvlJc w:val="left"/>
      <w:lvlText w:val="§"/>
      <w:numFmt w:val="bullet"/>
      <w:pPr>
        <w:pBdr/>
        <w:spacing/>
        <w:ind w:hanging="360" w:left="4309"/>
      </w:pPr>
      <w:rPr>
        <w:rFonts w:hint="default" w:ascii="Wingdings" w:hAnsi="Wingdings" w:eastAsia="Wingdings" w:cs="Wingdings"/>
      </w:rPr>
      <w:start w:val="1"/>
      <w:suff w:val="space"/>
    </w:lvl>
    <w:lvl w:ilvl="6">
      <w:isLgl w:val="false"/>
      <w:lvlJc w:val="left"/>
      <w:lvlText w:val="·"/>
      <w:numFmt w:val="bullet"/>
      <w:pPr>
        <w:pBdr/>
        <w:spacing/>
        <w:ind w:hanging="360" w:left="5029"/>
      </w:pPr>
      <w:rPr>
        <w:rFonts w:hint="default" w:ascii="Symbol" w:hAnsi="Symbol" w:eastAsia="Symbol" w:cs="Symbol"/>
      </w:rPr>
      <w:start w:val="1"/>
      <w:suff w:val="space"/>
    </w:lvl>
    <w:lvl w:ilvl="7">
      <w:isLgl w:val="false"/>
      <w:lvlJc w:val="left"/>
      <w:lvlText w:val="o"/>
      <w:numFmt w:val="bullet"/>
      <w:pPr>
        <w:pBdr/>
        <w:spacing/>
        <w:ind w:hanging="360" w:left="5749"/>
      </w:pPr>
      <w:rPr>
        <w:rFonts w:hint="default" w:ascii="Courier New" w:hAnsi="Courier New" w:eastAsia="Courier New" w:cs="Courier New"/>
      </w:rPr>
      <w:start w:val="1"/>
      <w:suff w:val="space"/>
    </w:lvl>
    <w:lvl w:ilvl="8">
      <w:isLgl w:val="false"/>
      <w:lvlJc w:val="left"/>
      <w:lvlText w:val="§"/>
      <w:numFmt w:val="bullet"/>
      <w:pPr>
        <w:pBdr/>
        <w:spacing/>
        <w:ind w:hanging="360" w:left="6469"/>
      </w:pPr>
      <w:rPr>
        <w:rFonts w:hint="default" w:ascii="Wingdings" w:hAnsi="Wingdings" w:eastAsia="Wingdings" w:cs="Wingdings"/>
      </w:rPr>
      <w:start w:val="1"/>
      <w:suff w:val="space"/>
    </w:lvl>
  </w:abstractNum>
  <w:abstractNum w:abstractNumId="31">
    <w:lvl w:ilvl="0">
      <w:isLgl w:val="false"/>
      <w:lvlJc w:val="left"/>
      <w:lvlText w:val="%1)"/>
      <w:numFmt w:val="lowerLetter"/>
      <w:pPr>
        <w:pBdr/>
        <w:spacing/>
        <w:ind w:hanging="360" w:left="720"/>
      </w:pPr>
      <w:rPr/>
      <w:start w:val="1"/>
      <w:suff w:val="space"/>
    </w:lvl>
    <w:lvl w:ilvl="1">
      <w:isLgl w:val="false"/>
      <w:lvlJc w:val="left"/>
      <w:lvlText w:val="%2."/>
      <w:numFmt w:val="lowerLetter"/>
      <w:pPr>
        <w:pBdr/>
        <w:spacing/>
        <w:ind w:hanging="360" w:left="1440"/>
      </w:pPr>
      <w:rPr/>
      <w:start w:val="1"/>
      <w:suff w:val="space"/>
    </w:lvl>
    <w:lvl w:ilvl="2">
      <w:isLgl w:val="false"/>
      <w:lvlJc w:val="right"/>
      <w:lvlText w:val="%3."/>
      <w:numFmt w:val="lowerRoman"/>
      <w:pPr>
        <w:pBdr/>
        <w:spacing/>
        <w:ind w:hanging="180" w:left="2160"/>
      </w:pPr>
      <w:rPr/>
      <w:start w:val="1"/>
      <w:suff w:val="space"/>
    </w:lvl>
    <w:lvl w:ilvl="3">
      <w:isLgl w:val="false"/>
      <w:lvlJc w:val="left"/>
      <w:lvlText w:val="%4."/>
      <w:numFmt w:val="decimal"/>
      <w:pPr>
        <w:pBdr/>
        <w:spacing/>
        <w:ind w:hanging="360" w:left="2880"/>
      </w:pPr>
      <w:rPr/>
      <w:start w:val="1"/>
      <w:suff w:val="space"/>
    </w:lvl>
    <w:lvl w:ilvl="4">
      <w:isLgl w:val="false"/>
      <w:lvlJc w:val="left"/>
      <w:lvlText w:val="%5."/>
      <w:numFmt w:val="lowerLetter"/>
      <w:pPr>
        <w:pBdr/>
        <w:spacing/>
        <w:ind w:hanging="360" w:left="3600"/>
      </w:pPr>
      <w:rPr/>
      <w:start w:val="1"/>
      <w:suff w:val="space"/>
    </w:lvl>
    <w:lvl w:ilvl="5">
      <w:isLgl w:val="false"/>
      <w:lvlJc w:val="right"/>
      <w:lvlText w:val="%6."/>
      <w:numFmt w:val="lowerRoman"/>
      <w:pPr>
        <w:pBdr/>
        <w:spacing/>
        <w:ind w:hanging="180" w:left="4320"/>
      </w:pPr>
      <w:rPr/>
      <w:start w:val="1"/>
      <w:suff w:val="space"/>
    </w:lvl>
    <w:lvl w:ilvl="6">
      <w:isLgl w:val="false"/>
      <w:lvlJc w:val="left"/>
      <w:lvlText w:val="%7."/>
      <w:numFmt w:val="decimal"/>
      <w:pPr>
        <w:pBdr/>
        <w:spacing/>
        <w:ind w:hanging="360" w:left="5040"/>
      </w:pPr>
      <w:rPr/>
      <w:start w:val="1"/>
      <w:suff w:val="space"/>
    </w:lvl>
    <w:lvl w:ilvl="7">
      <w:isLgl w:val="false"/>
      <w:lvlJc w:val="left"/>
      <w:lvlText w:val="%8."/>
      <w:numFmt w:val="lowerLetter"/>
      <w:pPr>
        <w:pBdr/>
        <w:spacing/>
        <w:ind w:hanging="360" w:left="5760"/>
      </w:pPr>
      <w:rPr/>
      <w:start w:val="1"/>
      <w:suff w:val="space"/>
    </w:lvl>
    <w:lvl w:ilvl="8">
      <w:isLgl w:val="false"/>
      <w:lvlJc w:val="right"/>
      <w:lvlText w:val="%9."/>
      <w:numFmt w:val="lowerRoman"/>
      <w:pPr>
        <w:pBdr/>
        <w:spacing/>
        <w:ind w:hanging="180" w:left="6480"/>
      </w:pPr>
      <w:rPr/>
      <w:start w:val="1"/>
      <w:suff w:val="space"/>
    </w:lvl>
  </w:abstractNum>
  <w:abstractNum w:abstractNumId="32">
    <w:lvl w:ilvl="0">
      <w:isLgl w:val="false"/>
      <w:lvlJc w:val="left"/>
      <w:lvlText w:val=""/>
      <w:numFmt w:val="bullet"/>
      <w:pPr>
        <w:pBdr/>
        <w:tabs>
          <w:tab w:val="num" w:leader="none" w:pos="360"/>
        </w:tabs>
        <w:spacing/>
        <w:ind w:hanging="357" w:left="357"/>
      </w:pPr>
      <w:rPr>
        <w:rFonts w:hint="default" w:ascii="Symbol" w:hAnsi="Symbol"/>
      </w:rPr>
      <w:start w:val="1"/>
      <w:suff w:val="space"/>
    </w:lvl>
    <w:lvl w:ilvl="1">
      <w:isLgl w:val="false"/>
      <w:lvlJc w:val="left"/>
      <w:lvlText w:val="o"/>
      <w:numFmt w:val="bullet"/>
      <w:pPr>
        <w:pBdr/>
        <w:tabs>
          <w:tab w:val="num" w:leader="none" w:pos="1440"/>
        </w:tabs>
        <w:spacing/>
        <w:ind w:hanging="360" w:left="1440"/>
      </w:pPr>
      <w:rPr>
        <w:rFonts w:hint="default" w:ascii="Courier New" w:hAnsi="Courier New"/>
      </w:rPr>
      <w:start w:val="1"/>
      <w:suff w:val="space"/>
    </w:lvl>
    <w:lvl w:ilvl="2">
      <w:isLgl w:val="false"/>
      <w:lvlJc w:val="left"/>
      <w:lvlText w:val=""/>
      <w:numFmt w:val="bullet"/>
      <w:pPr>
        <w:pBdr/>
        <w:tabs>
          <w:tab w:val="num" w:leader="none" w:pos="2160"/>
        </w:tabs>
        <w:spacing/>
        <w:ind w:hanging="360" w:left="2160"/>
      </w:pPr>
      <w:rPr>
        <w:rFonts w:hint="default" w:ascii="Wingdings" w:hAnsi="Wingdings"/>
      </w:rPr>
      <w:start w:val="1"/>
      <w:suff w:val="space"/>
    </w:lvl>
    <w:lvl w:ilvl="3">
      <w:isLgl w:val="false"/>
      <w:lvlJc w:val="left"/>
      <w:lvlText w:val=""/>
      <w:numFmt w:val="bullet"/>
      <w:pPr>
        <w:pBdr/>
        <w:tabs>
          <w:tab w:val="num" w:leader="none" w:pos="2880"/>
        </w:tabs>
        <w:spacing/>
        <w:ind w:hanging="360" w:left="2880"/>
      </w:pPr>
      <w:rPr>
        <w:rFonts w:hint="default" w:ascii="Symbol" w:hAnsi="Symbol"/>
      </w:rPr>
      <w:start w:val="1"/>
      <w:suff w:val="space"/>
    </w:lvl>
    <w:lvl w:ilvl="4">
      <w:isLgl w:val="false"/>
      <w:lvlJc w:val="left"/>
      <w:lvlText w:val="o"/>
      <w:numFmt w:val="bullet"/>
      <w:pPr>
        <w:pBdr/>
        <w:tabs>
          <w:tab w:val="num" w:leader="none" w:pos="3600"/>
        </w:tabs>
        <w:spacing/>
        <w:ind w:hanging="360" w:left="3600"/>
      </w:pPr>
      <w:rPr>
        <w:rFonts w:hint="default" w:ascii="Courier New" w:hAnsi="Courier New"/>
      </w:rPr>
      <w:start w:val="1"/>
      <w:suff w:val="space"/>
    </w:lvl>
    <w:lvl w:ilvl="5">
      <w:isLgl w:val="false"/>
      <w:lvlJc w:val="left"/>
      <w:lvlText w:val=""/>
      <w:numFmt w:val="bullet"/>
      <w:pPr>
        <w:pBdr/>
        <w:tabs>
          <w:tab w:val="num" w:leader="none" w:pos="4320"/>
        </w:tabs>
        <w:spacing/>
        <w:ind w:hanging="360" w:left="4320"/>
      </w:pPr>
      <w:rPr>
        <w:rFonts w:hint="default" w:ascii="Wingdings" w:hAnsi="Wingdings"/>
      </w:rPr>
      <w:start w:val="1"/>
      <w:suff w:val="space"/>
    </w:lvl>
    <w:lvl w:ilvl="6">
      <w:isLgl w:val="false"/>
      <w:lvlJc w:val="left"/>
      <w:lvlText w:val=""/>
      <w:numFmt w:val="bullet"/>
      <w:pPr>
        <w:pBdr/>
        <w:tabs>
          <w:tab w:val="num" w:leader="none" w:pos="5040"/>
        </w:tabs>
        <w:spacing/>
        <w:ind w:hanging="360" w:left="5040"/>
      </w:pPr>
      <w:rPr>
        <w:rFonts w:hint="default" w:ascii="Symbol" w:hAnsi="Symbol"/>
      </w:rPr>
      <w:start w:val="1"/>
      <w:suff w:val="space"/>
    </w:lvl>
    <w:lvl w:ilvl="7">
      <w:isLgl w:val="false"/>
      <w:lvlJc w:val="left"/>
      <w:lvlText w:val="o"/>
      <w:numFmt w:val="bullet"/>
      <w:pPr>
        <w:pBdr/>
        <w:tabs>
          <w:tab w:val="num" w:leader="none" w:pos="5760"/>
        </w:tabs>
        <w:spacing/>
        <w:ind w:hanging="360" w:left="5760"/>
      </w:pPr>
      <w:rPr>
        <w:rFonts w:hint="default" w:ascii="Courier New" w:hAnsi="Courier New"/>
      </w:rPr>
      <w:start w:val="1"/>
      <w:suff w:val="space"/>
    </w:lvl>
    <w:lvl w:ilvl="8">
      <w:isLgl w:val="false"/>
      <w:lvlJc w:val="left"/>
      <w:lvlText w:val=""/>
      <w:numFmt w:val="bullet"/>
      <w:pPr>
        <w:pBdr/>
        <w:tabs>
          <w:tab w:val="num" w:leader="none" w:pos="6480"/>
        </w:tabs>
        <w:spacing/>
        <w:ind w:hanging="360" w:left="6480"/>
      </w:pPr>
      <w:rPr>
        <w:rFonts w:hint="default" w:ascii="Wingdings" w:hAnsi="Wingdings"/>
      </w:rPr>
      <w:start w:val="1"/>
      <w:suff w:val="space"/>
    </w:lvl>
  </w:abstractNum>
  <w:abstractNum w:abstractNumId="33">
    <w:lvl w:ilvl="0">
      <w:isLgl w:val="false"/>
      <w:lvlJc w:val="left"/>
      <w:lvlText w:val=""/>
      <w:numFmt w:val="bullet"/>
      <w:pPr>
        <w:pBdr/>
        <w:tabs>
          <w:tab w:val="num" w:leader="none" w:pos="360"/>
        </w:tabs>
        <w:spacing/>
        <w:ind w:hanging="357" w:left="357"/>
      </w:pPr>
      <w:rPr>
        <w:rFonts w:hint="default" w:ascii="Symbol" w:hAnsi="Symbol"/>
      </w:rPr>
      <w:start w:val="1"/>
      <w:suff w:val="space"/>
    </w:lvl>
    <w:lvl w:ilvl="1">
      <w:isLgl w:val="false"/>
      <w:lvlJc w:val="left"/>
      <w:lvlText w:val="o"/>
      <w:numFmt w:val="bullet"/>
      <w:pPr>
        <w:pBdr/>
        <w:tabs>
          <w:tab w:val="num" w:leader="none" w:pos="1440"/>
        </w:tabs>
        <w:spacing/>
        <w:ind w:hanging="360" w:left="1440"/>
      </w:pPr>
      <w:rPr>
        <w:rFonts w:hint="default" w:ascii="Courier New" w:hAnsi="Courier New"/>
      </w:rPr>
      <w:start w:val="1"/>
      <w:suff w:val="space"/>
    </w:lvl>
    <w:lvl w:ilvl="2">
      <w:isLgl w:val="false"/>
      <w:lvlJc w:val="left"/>
      <w:lvlText w:val=""/>
      <w:numFmt w:val="bullet"/>
      <w:pPr>
        <w:pBdr/>
        <w:tabs>
          <w:tab w:val="num" w:leader="none" w:pos="2160"/>
        </w:tabs>
        <w:spacing/>
        <w:ind w:hanging="360" w:left="2160"/>
      </w:pPr>
      <w:rPr>
        <w:rFonts w:hint="default" w:ascii="Wingdings" w:hAnsi="Wingdings"/>
      </w:rPr>
      <w:start w:val="1"/>
      <w:suff w:val="space"/>
    </w:lvl>
    <w:lvl w:ilvl="3">
      <w:isLgl w:val="false"/>
      <w:lvlJc w:val="left"/>
      <w:lvlText w:val=""/>
      <w:numFmt w:val="bullet"/>
      <w:pPr>
        <w:pBdr/>
        <w:tabs>
          <w:tab w:val="num" w:leader="none" w:pos="2880"/>
        </w:tabs>
        <w:spacing/>
        <w:ind w:hanging="360" w:left="2880"/>
      </w:pPr>
      <w:rPr>
        <w:rFonts w:hint="default" w:ascii="Symbol" w:hAnsi="Symbol"/>
      </w:rPr>
      <w:start w:val="1"/>
      <w:suff w:val="space"/>
    </w:lvl>
    <w:lvl w:ilvl="4">
      <w:isLgl w:val="false"/>
      <w:lvlJc w:val="left"/>
      <w:lvlText w:val="o"/>
      <w:numFmt w:val="bullet"/>
      <w:pPr>
        <w:pBdr/>
        <w:tabs>
          <w:tab w:val="num" w:leader="none" w:pos="3600"/>
        </w:tabs>
        <w:spacing/>
        <w:ind w:hanging="360" w:left="3600"/>
      </w:pPr>
      <w:rPr>
        <w:rFonts w:hint="default" w:ascii="Courier New" w:hAnsi="Courier New"/>
      </w:rPr>
      <w:start w:val="1"/>
      <w:suff w:val="space"/>
    </w:lvl>
    <w:lvl w:ilvl="5">
      <w:isLgl w:val="false"/>
      <w:lvlJc w:val="left"/>
      <w:lvlText w:val=""/>
      <w:numFmt w:val="bullet"/>
      <w:pPr>
        <w:pBdr/>
        <w:tabs>
          <w:tab w:val="num" w:leader="none" w:pos="4320"/>
        </w:tabs>
        <w:spacing/>
        <w:ind w:hanging="360" w:left="4320"/>
      </w:pPr>
      <w:rPr>
        <w:rFonts w:hint="default" w:ascii="Wingdings" w:hAnsi="Wingdings"/>
      </w:rPr>
      <w:start w:val="1"/>
      <w:suff w:val="space"/>
    </w:lvl>
    <w:lvl w:ilvl="6">
      <w:isLgl w:val="false"/>
      <w:lvlJc w:val="left"/>
      <w:lvlText w:val=""/>
      <w:numFmt w:val="bullet"/>
      <w:pPr>
        <w:pBdr/>
        <w:tabs>
          <w:tab w:val="num" w:leader="none" w:pos="5040"/>
        </w:tabs>
        <w:spacing/>
        <w:ind w:hanging="360" w:left="5040"/>
      </w:pPr>
      <w:rPr>
        <w:rFonts w:hint="default" w:ascii="Symbol" w:hAnsi="Symbol"/>
      </w:rPr>
      <w:start w:val="1"/>
      <w:suff w:val="space"/>
    </w:lvl>
    <w:lvl w:ilvl="7">
      <w:isLgl w:val="false"/>
      <w:lvlJc w:val="left"/>
      <w:lvlText w:val="o"/>
      <w:numFmt w:val="bullet"/>
      <w:pPr>
        <w:pBdr/>
        <w:tabs>
          <w:tab w:val="num" w:leader="none" w:pos="5760"/>
        </w:tabs>
        <w:spacing/>
        <w:ind w:hanging="360" w:left="5760"/>
      </w:pPr>
      <w:rPr>
        <w:rFonts w:hint="default" w:ascii="Courier New" w:hAnsi="Courier New"/>
      </w:rPr>
      <w:start w:val="1"/>
      <w:suff w:val="space"/>
    </w:lvl>
    <w:lvl w:ilvl="8">
      <w:isLgl w:val="false"/>
      <w:lvlJc w:val="left"/>
      <w:lvlText w:val=""/>
      <w:numFmt w:val="bullet"/>
      <w:pPr>
        <w:pBdr/>
        <w:tabs>
          <w:tab w:val="num" w:leader="none" w:pos="6480"/>
        </w:tabs>
        <w:spacing/>
        <w:ind w:hanging="360" w:left="6480"/>
      </w:pPr>
      <w:rPr>
        <w:rFonts w:hint="default" w:ascii="Wingdings" w:hAnsi="Wingdings"/>
      </w:rPr>
      <w:start w:val="1"/>
      <w:suff w:val="space"/>
    </w:lvl>
  </w:abstractNum>
  <w:abstractNum w:abstractNumId="34">
    <w:lvl w:ilvl="0">
      <w:isLgl w:val="false"/>
      <w:lvlJc w:val="left"/>
      <w:lvlText w:val=""/>
      <w:numFmt w:val="bullet"/>
      <w:pPr>
        <w:pBdr/>
        <w:spacing/>
        <w:ind w:hanging="360" w:left="360"/>
      </w:pPr>
      <w:rPr>
        <w:rFonts w:hint="default" w:ascii="Wingdings" w:hAnsi="Wingdings"/>
        <w:sz w:val="28"/>
      </w:rPr>
      <w:start w:val="1"/>
      <w:suff w:val="space"/>
    </w:lvl>
    <w:lvl w:ilvl="1">
      <w:isLgl w:val="false"/>
      <w:lvlJc w:val="left"/>
      <w:lvlText w:val="o"/>
      <w:numFmt w:val="bullet"/>
      <w:pPr>
        <w:pBdr/>
        <w:spacing/>
        <w:ind w:hanging="360" w:left="1080"/>
      </w:pPr>
      <w:rPr>
        <w:rFonts w:hint="default" w:ascii="Courier New" w:hAnsi="Courier New" w:cs="Courier New"/>
      </w:rPr>
      <w:start w:val="1"/>
      <w:suff w:val="space"/>
    </w:lvl>
    <w:lvl w:ilvl="2">
      <w:isLgl w:val="false"/>
      <w:lvlJc w:val="left"/>
      <w:lvlText w:val=""/>
      <w:numFmt w:val="bullet"/>
      <w:pPr>
        <w:pBdr/>
        <w:spacing/>
        <w:ind w:hanging="360" w:left="1800"/>
      </w:pPr>
      <w:rPr>
        <w:rFonts w:hint="default" w:ascii="Wingdings" w:hAnsi="Wingdings"/>
      </w:rPr>
      <w:start w:val="1"/>
      <w:suff w:val="space"/>
    </w:lvl>
    <w:lvl w:ilvl="3">
      <w:isLgl w:val="false"/>
      <w:lvlJc w:val="left"/>
      <w:lvlText w:val=""/>
      <w:numFmt w:val="bullet"/>
      <w:pPr>
        <w:pBdr/>
        <w:spacing/>
        <w:ind w:hanging="360" w:left="2520"/>
      </w:pPr>
      <w:rPr>
        <w:rFonts w:hint="default" w:ascii="Symbol" w:hAnsi="Symbol"/>
      </w:rPr>
      <w:start w:val="1"/>
      <w:suff w:val="space"/>
    </w:lvl>
    <w:lvl w:ilvl="4">
      <w:isLgl w:val="false"/>
      <w:lvlJc w:val="left"/>
      <w:lvlText w:val="o"/>
      <w:numFmt w:val="bullet"/>
      <w:pPr>
        <w:pBdr/>
        <w:spacing/>
        <w:ind w:hanging="360" w:left="3240"/>
      </w:pPr>
      <w:rPr>
        <w:rFonts w:hint="default" w:ascii="Courier New" w:hAnsi="Courier New" w:cs="Courier New"/>
      </w:rPr>
      <w:start w:val="1"/>
      <w:suff w:val="space"/>
    </w:lvl>
    <w:lvl w:ilvl="5">
      <w:isLgl w:val="false"/>
      <w:lvlJc w:val="left"/>
      <w:lvlText w:val=""/>
      <w:numFmt w:val="bullet"/>
      <w:pPr>
        <w:pBdr/>
        <w:spacing/>
        <w:ind w:hanging="360" w:left="3960"/>
      </w:pPr>
      <w:rPr>
        <w:rFonts w:hint="default" w:ascii="Wingdings" w:hAnsi="Wingdings"/>
      </w:rPr>
      <w:start w:val="1"/>
      <w:suff w:val="space"/>
    </w:lvl>
    <w:lvl w:ilvl="6">
      <w:isLgl w:val="false"/>
      <w:lvlJc w:val="left"/>
      <w:lvlText w:val=""/>
      <w:numFmt w:val="bullet"/>
      <w:pPr>
        <w:pBdr/>
        <w:spacing/>
        <w:ind w:hanging="360" w:left="4680"/>
      </w:pPr>
      <w:rPr>
        <w:rFonts w:hint="default" w:ascii="Symbol" w:hAnsi="Symbol"/>
      </w:rPr>
      <w:start w:val="1"/>
      <w:suff w:val="space"/>
    </w:lvl>
    <w:lvl w:ilvl="7">
      <w:isLgl w:val="false"/>
      <w:lvlJc w:val="left"/>
      <w:lvlText w:val="o"/>
      <w:numFmt w:val="bullet"/>
      <w:pPr>
        <w:pBdr/>
        <w:spacing/>
        <w:ind w:hanging="360" w:left="5400"/>
      </w:pPr>
      <w:rPr>
        <w:rFonts w:hint="default" w:ascii="Courier New" w:hAnsi="Courier New" w:cs="Courier New"/>
      </w:rPr>
      <w:start w:val="1"/>
      <w:suff w:val="space"/>
    </w:lvl>
    <w:lvl w:ilvl="8">
      <w:isLgl w:val="false"/>
      <w:lvlJc w:val="left"/>
      <w:lvlText w:val=""/>
      <w:numFmt w:val="bullet"/>
      <w:pPr>
        <w:pBdr/>
        <w:spacing/>
        <w:ind w:hanging="360" w:left="6120"/>
      </w:pPr>
      <w:rPr>
        <w:rFonts w:hint="default" w:ascii="Wingdings" w:hAnsi="Wingdings"/>
      </w:rPr>
      <w:start w:val="1"/>
      <w:suff w:val="space"/>
    </w:lvl>
  </w:abstractNum>
  <w:abstractNum w:abstractNumId="35">
    <w:styleLink w:val="1236"/>
    <w:lvl w:ilvl="0">
      <w:isLgl w:val="false"/>
      <w:lvlJc w:val="left"/>
      <w:lvlText w:val="%1."/>
      <w:numFmt w:val="decimal"/>
      <w:pPr>
        <w:pBdr/>
        <w:tabs>
          <w:tab w:val="num" w:leader="none" w:pos="567"/>
        </w:tabs>
        <w:spacing/>
        <w:ind w:hanging="283" w:left="567"/>
      </w:pPr>
      <w:pStyle w:val="1239"/>
      <w:rPr>
        <w:rFonts w:hint="default" w:ascii="Arial" w:hAnsi="Arial"/>
        <w:b/>
        <w:i w:val="0"/>
      </w:rPr>
      <w:start w:val="1"/>
      <w:suff w:val="space"/>
    </w:lvl>
    <w:lvl w:ilvl="1">
      <w:isLgl w:val="false"/>
      <w:lvlJc w:val="left"/>
      <w:lvlText w:val="%1.%2."/>
      <w:numFmt w:val="decimal"/>
      <w:pPr>
        <w:pBdr/>
        <w:tabs>
          <w:tab w:val="num" w:leader="none" w:pos="1134"/>
        </w:tabs>
        <w:spacing/>
        <w:ind w:hanging="567" w:left="1134"/>
      </w:pPr>
      <w:rPr>
        <w:rFonts w:hint="default" w:ascii="Arial" w:hAnsi="Arial"/>
        <w:b/>
        <w:i w:val="0"/>
      </w:rPr>
      <w:start w:val="1"/>
      <w:suff w:val="space"/>
    </w:lvl>
    <w:lvl w:ilvl="2">
      <w:isLgl w:val="false"/>
      <w:lvlJc w:val="left"/>
      <w:lvlText w:val="%1.%2.%3."/>
      <w:numFmt w:val="decimal"/>
      <w:pPr>
        <w:pBdr/>
        <w:tabs>
          <w:tab w:val="num" w:leader="none" w:pos="1588"/>
        </w:tabs>
        <w:spacing/>
        <w:ind w:hanging="737" w:left="1588"/>
      </w:pPr>
      <w:rPr>
        <w:rFonts w:hint="default" w:ascii="Arial" w:hAnsi="Arial"/>
        <w:b/>
        <w:i w:val="0"/>
      </w:rPr>
      <w:start w:val="1"/>
      <w:suff w:val="space"/>
    </w:lvl>
    <w:lvl w:ilvl="3">
      <w:isLgl w:val="false"/>
      <w:lvlJc w:val="left"/>
      <w:lvlText w:val="%1.%2.%3.%4."/>
      <w:numFmt w:val="decimal"/>
      <w:pPr>
        <w:pBdr/>
        <w:tabs>
          <w:tab w:val="num" w:leader="none" w:pos="2041"/>
        </w:tabs>
        <w:spacing/>
        <w:ind w:hanging="907" w:left="2041"/>
      </w:pPr>
      <w:rPr>
        <w:rFonts w:hint="default" w:ascii="Arial" w:hAnsi="Arial"/>
        <w:b/>
        <w:i w:val="0"/>
      </w:rPr>
      <w:start w:val="1"/>
      <w:suff w:val="space"/>
    </w:lvl>
    <w:lvl w:ilvl="4">
      <w:isLgl w:val="false"/>
      <w:lvlJc w:val="left"/>
      <w:lvlText w:val="%1.%2.%3.%4.%5."/>
      <w:numFmt w:val="decimal"/>
      <w:pPr>
        <w:pBdr/>
        <w:tabs>
          <w:tab w:val="num" w:leader="none" w:pos="2722"/>
        </w:tabs>
        <w:spacing/>
        <w:ind w:hanging="1304" w:left="2722"/>
      </w:pPr>
      <w:rPr>
        <w:rFonts w:ascii="Arial" w:hAnsi="Arial"/>
        <w:b/>
        <w:bCs/>
        <w:i w:val="0"/>
        <w:iCs w:val="0"/>
      </w:rPr>
      <w:start w:val="1"/>
      <w:suff w:val="space"/>
    </w:lvl>
    <w:lvl w:ilvl="5">
      <w:isLgl w:val="false"/>
      <w:lvlJc w:val="left"/>
      <w:lvlText w:val="%1.%2.%3.%4.%5.%6."/>
      <w:numFmt w:val="decimal"/>
      <w:pPr>
        <w:pBdr/>
        <w:tabs>
          <w:tab w:val="num" w:leader="none" w:pos="2880"/>
        </w:tabs>
        <w:spacing/>
        <w:ind w:hanging="936" w:left="3816"/>
      </w:pPr>
      <w:rPr>
        <w:rFonts w:hint="default"/>
      </w:rPr>
      <w:start w:val="1"/>
      <w:suff w:val="space"/>
    </w:lvl>
    <w:lvl w:ilvl="6">
      <w:isLgl w:val="false"/>
      <w:lvlJc w:val="left"/>
      <w:lvlText w:val="%1.%2.%3.%4.%5.%6.%7."/>
      <w:numFmt w:val="decimal"/>
      <w:pPr>
        <w:pBdr/>
        <w:tabs>
          <w:tab w:val="num" w:leader="none" w:pos="0"/>
        </w:tabs>
        <w:spacing/>
        <w:ind w:hanging="1080" w:left="4320"/>
      </w:pPr>
      <w:rPr>
        <w:rFonts w:hint="default"/>
      </w:rPr>
      <w:start w:val="1"/>
      <w:suff w:val="space"/>
    </w:lvl>
    <w:lvl w:ilvl="7">
      <w:isLgl w:val="false"/>
      <w:lvlJc w:val="left"/>
      <w:lvlText w:val="%1.%2.%3.%4.%5.%6.%7.%8."/>
      <w:numFmt w:val="decimal"/>
      <w:pPr>
        <w:pBdr/>
        <w:tabs>
          <w:tab w:val="num" w:leader="none" w:pos="0"/>
        </w:tabs>
        <w:spacing/>
        <w:ind w:hanging="1224" w:left="4824"/>
      </w:pPr>
      <w:rPr>
        <w:rFonts w:hint="default"/>
      </w:rPr>
      <w:start w:val="1"/>
      <w:suff w:val="space"/>
    </w:lvl>
    <w:lvl w:ilvl="8">
      <w:isLgl w:val="false"/>
      <w:lvlJc w:val="left"/>
      <w:lvlText w:val="%1.%2.%3.%4.%5.%6.%7.%8.%9."/>
      <w:numFmt w:val="decimal"/>
      <w:pPr>
        <w:pBdr/>
        <w:tabs>
          <w:tab w:val="num" w:leader="none" w:pos="0"/>
        </w:tabs>
        <w:spacing/>
        <w:ind w:hanging="1440" w:left="5400"/>
      </w:pPr>
      <w:rPr>
        <w:rFonts w:hint="default"/>
      </w:rPr>
      <w:start w:val="1"/>
      <w:suff w:val="space"/>
    </w:lvl>
  </w:abstractNum>
  <w:abstractNum w:abstractNumId="36">
    <w:lvl w:ilvl="0">
      <w:isLgl w:val="false"/>
      <w:lvlJc w:val="left"/>
      <w:lvlText w:val="-"/>
      <w:numFmt w:val="bullet"/>
      <w:pPr>
        <w:pBdr/>
        <w:spacing/>
        <w:ind w:hanging="360" w:left="720"/>
      </w:pPr>
      <w:rPr>
        <w:rFonts w:hint="default" w:ascii="Times New Roman" w:hAnsi="Times New Roman" w:cs="Times New Roman"/>
      </w:rPr>
      <w:start w:val="1"/>
      <w:suff w:val="space"/>
    </w:lvl>
    <w:lvl w:ilvl="1">
      <w:isLgl w:val="false"/>
      <w:lvlJc w:val="left"/>
      <w:lvlText w:val="o"/>
      <w:numFmt w:val="bullet"/>
      <w:pPr>
        <w:pBdr/>
        <w:spacing/>
        <w:ind w:hanging="360" w:left="1440"/>
      </w:pPr>
      <w:rPr>
        <w:rFonts w:hint="default" w:ascii="Courier New" w:hAnsi="Courier New" w:cs="Courier New"/>
      </w:rPr>
      <w:start w:val="1"/>
      <w:suff w:val="space"/>
    </w:lvl>
    <w:lvl w:ilvl="2">
      <w:isLgl w:val="false"/>
      <w:lvlJc w:val="left"/>
      <w:lvlText w:val=""/>
      <w:numFmt w:val="bullet"/>
      <w:pPr>
        <w:pBdr/>
        <w:spacing/>
        <w:ind w:hanging="360" w:left="2160"/>
      </w:pPr>
      <w:rPr>
        <w:rFonts w:hint="default" w:ascii="Wingdings" w:hAnsi="Wingdings"/>
      </w:rPr>
      <w:start w:val="1"/>
      <w:suff w:val="space"/>
    </w:lvl>
    <w:lvl w:ilvl="3">
      <w:isLgl w:val="false"/>
      <w:lvlJc w:val="left"/>
      <w:lvlText w:val=""/>
      <w:numFmt w:val="bullet"/>
      <w:pPr>
        <w:pBdr/>
        <w:spacing/>
        <w:ind w:hanging="360" w:left="2880"/>
      </w:pPr>
      <w:rPr>
        <w:rFonts w:hint="default" w:ascii="Symbol" w:hAnsi="Symbol"/>
      </w:rPr>
      <w:start w:val="1"/>
      <w:suff w:val="space"/>
    </w:lvl>
    <w:lvl w:ilvl="4">
      <w:isLgl w:val="false"/>
      <w:lvlJc w:val="left"/>
      <w:lvlText w:val="o"/>
      <w:numFmt w:val="bullet"/>
      <w:pPr>
        <w:pBdr/>
        <w:spacing/>
        <w:ind w:hanging="360" w:left="3600"/>
      </w:pPr>
      <w:rPr>
        <w:rFonts w:hint="default" w:ascii="Courier New" w:hAnsi="Courier New" w:cs="Courier New"/>
      </w:rPr>
      <w:start w:val="1"/>
      <w:suff w:val="space"/>
    </w:lvl>
    <w:lvl w:ilvl="5">
      <w:isLgl w:val="false"/>
      <w:lvlJc w:val="left"/>
      <w:lvlText w:val=""/>
      <w:numFmt w:val="bullet"/>
      <w:pPr>
        <w:pBdr/>
        <w:spacing/>
        <w:ind w:hanging="360" w:left="4320"/>
      </w:pPr>
      <w:rPr>
        <w:rFonts w:hint="default" w:ascii="Wingdings" w:hAnsi="Wingdings"/>
      </w:rPr>
      <w:start w:val="1"/>
      <w:suff w:val="space"/>
    </w:lvl>
    <w:lvl w:ilvl="6">
      <w:isLgl w:val="false"/>
      <w:lvlJc w:val="left"/>
      <w:lvlText w:val=""/>
      <w:numFmt w:val="bullet"/>
      <w:pPr>
        <w:pBdr/>
        <w:spacing/>
        <w:ind w:hanging="360" w:left="5040"/>
      </w:pPr>
      <w:rPr>
        <w:rFonts w:hint="default" w:ascii="Symbol" w:hAnsi="Symbol"/>
      </w:rPr>
      <w:start w:val="1"/>
      <w:suff w:val="space"/>
    </w:lvl>
    <w:lvl w:ilvl="7">
      <w:isLgl w:val="false"/>
      <w:lvlJc w:val="left"/>
      <w:lvlText w:val="o"/>
      <w:numFmt w:val="bullet"/>
      <w:pPr>
        <w:pBdr/>
        <w:spacing/>
        <w:ind w:hanging="360" w:left="5760"/>
      </w:pPr>
      <w:rPr>
        <w:rFonts w:hint="default" w:ascii="Courier New" w:hAnsi="Courier New" w:cs="Courier New"/>
      </w:rPr>
      <w:start w:val="1"/>
      <w:suff w:val="space"/>
    </w:lvl>
    <w:lvl w:ilvl="8">
      <w:isLgl w:val="false"/>
      <w:lvlJc w:val="left"/>
      <w:lvlText w:val=""/>
      <w:numFmt w:val="bullet"/>
      <w:pPr>
        <w:pBdr/>
        <w:spacing/>
        <w:ind w:hanging="360" w:left="6480"/>
      </w:pPr>
      <w:rPr>
        <w:rFonts w:hint="default" w:ascii="Wingdings" w:hAnsi="Wingdings"/>
      </w:rPr>
      <w:start w:val="1"/>
      <w:suff w:val="space"/>
    </w:lvl>
  </w:abstractNum>
  <w:abstractNum w:abstractNumId="37">
    <w:lvl w:ilvl="0">
      <w:isLgl w:val="false"/>
      <w:lvlJc w:val="left"/>
      <w:lvlText w:val="%1"/>
      <w:numFmt w:val="decimal"/>
      <w:pPr>
        <w:pBdr/>
        <w:spacing/>
        <w:ind w:hanging="405" w:left="405"/>
      </w:pPr>
      <w:rPr>
        <w:rFonts w:hint="default"/>
      </w:rPr>
      <w:start w:val="1"/>
      <w:suff w:val="space"/>
    </w:lvl>
    <w:lvl w:ilvl="1">
      <w:isLgl w:val="false"/>
      <w:lvlJc w:val="left"/>
      <w:lvlText w:val="%1.%2"/>
      <w:numFmt w:val="decimal"/>
      <w:pPr>
        <w:pBdr/>
        <w:spacing/>
        <w:ind w:hanging="405" w:left="677"/>
      </w:pPr>
      <w:rPr>
        <w:rFonts w:hint="default"/>
      </w:rPr>
      <w:start w:val="1"/>
      <w:suff w:val="space"/>
    </w:lvl>
    <w:lvl w:ilvl="2">
      <w:isLgl w:val="false"/>
      <w:lvlJc w:val="left"/>
      <w:lvlText w:val="%1.%2.%3"/>
      <w:numFmt w:val="decimal"/>
      <w:pPr>
        <w:pBdr/>
        <w:spacing/>
        <w:ind w:hanging="720" w:left="1264"/>
      </w:pPr>
      <w:rPr>
        <w:rFonts w:hint="default"/>
      </w:rPr>
      <w:start w:val="1"/>
      <w:suff w:val="space"/>
    </w:lvl>
    <w:lvl w:ilvl="3">
      <w:isLgl w:val="false"/>
      <w:lvlJc w:val="left"/>
      <w:lvlText w:val="%1.%2.%3.%4"/>
      <w:numFmt w:val="decimal"/>
      <w:pPr>
        <w:pBdr/>
        <w:spacing/>
        <w:ind w:hanging="1080" w:left="1896"/>
      </w:pPr>
      <w:rPr>
        <w:rFonts w:hint="default"/>
      </w:rPr>
      <w:start w:val="1"/>
      <w:suff w:val="space"/>
    </w:lvl>
    <w:lvl w:ilvl="4">
      <w:isLgl w:val="false"/>
      <w:lvlJc w:val="left"/>
      <w:lvlText w:val="%1.%2.%3.%4.%5"/>
      <w:numFmt w:val="decimal"/>
      <w:pPr>
        <w:pBdr/>
        <w:spacing/>
        <w:ind w:hanging="1080" w:left="2168"/>
      </w:pPr>
      <w:rPr>
        <w:rFonts w:hint="default"/>
      </w:rPr>
      <w:start w:val="1"/>
      <w:suff w:val="space"/>
    </w:lvl>
    <w:lvl w:ilvl="5">
      <w:isLgl w:val="false"/>
      <w:lvlJc w:val="left"/>
      <w:lvlText w:val="%1.%2.%3.%4.%5.%6"/>
      <w:numFmt w:val="decimal"/>
      <w:pPr>
        <w:pBdr/>
        <w:spacing/>
        <w:ind w:hanging="1440" w:left="2800"/>
      </w:pPr>
      <w:rPr>
        <w:rFonts w:hint="default"/>
      </w:rPr>
      <w:start w:val="1"/>
      <w:suff w:val="space"/>
    </w:lvl>
    <w:lvl w:ilvl="6">
      <w:isLgl w:val="false"/>
      <w:lvlJc w:val="left"/>
      <w:lvlText w:val="%1.%2.%3.%4.%5.%6.%7"/>
      <w:numFmt w:val="decimal"/>
      <w:pPr>
        <w:pBdr/>
        <w:spacing/>
        <w:ind w:hanging="1440" w:left="3072"/>
      </w:pPr>
      <w:rPr>
        <w:rFonts w:hint="default"/>
      </w:rPr>
      <w:start w:val="1"/>
      <w:suff w:val="space"/>
    </w:lvl>
    <w:lvl w:ilvl="7">
      <w:isLgl w:val="false"/>
      <w:lvlJc w:val="left"/>
      <w:lvlText w:val="%1.%2.%3.%4.%5.%6.%7.%8"/>
      <w:numFmt w:val="decimal"/>
      <w:pPr>
        <w:pBdr/>
        <w:spacing/>
        <w:ind w:hanging="1800" w:left="3704"/>
      </w:pPr>
      <w:rPr>
        <w:rFonts w:hint="default"/>
      </w:rPr>
      <w:start w:val="1"/>
      <w:suff w:val="space"/>
    </w:lvl>
    <w:lvl w:ilvl="8">
      <w:isLgl w:val="false"/>
      <w:lvlJc w:val="left"/>
      <w:lvlText w:val="%1.%2.%3.%4.%5.%6.%7.%8.%9"/>
      <w:numFmt w:val="decimal"/>
      <w:pPr>
        <w:pBdr/>
        <w:spacing/>
        <w:ind w:hanging="1800" w:left="3976"/>
      </w:pPr>
      <w:rPr>
        <w:rFonts w:hint="default"/>
      </w:rPr>
      <w:start w:val="1"/>
      <w:suff w:val="space"/>
    </w:lvl>
  </w:abstractNum>
  <w:abstractNum w:abstractNumId="38">
    <w:styleLink w:val="1231"/>
    <w:lvl w:ilvl="0">
      <w:isLgl w:val="false"/>
      <w:lvlJc w:val="left"/>
      <w:lvlText w:val=""/>
      <w:numFmt w:val="bullet"/>
      <w:pPr>
        <w:pBdr/>
        <w:tabs>
          <w:tab w:val="num" w:leader="none" w:pos="283"/>
        </w:tabs>
        <w:spacing/>
        <w:ind w:hanging="283" w:left="283"/>
      </w:pPr>
      <w:pStyle w:val="1231"/>
      <w:rPr>
        <w:rFonts w:hint="default" w:ascii="Wingdings" w:hAnsi="Wingdings"/>
      </w:rPr>
      <w:start w:val="1"/>
      <w:suff w:val="space"/>
    </w:lvl>
    <w:lvl w:ilvl="1">
      <w:isLgl w:val="false"/>
      <w:lvlJc w:val="left"/>
      <w:lvlText w:val=""/>
      <w:numFmt w:val="bullet"/>
      <w:pPr>
        <w:pBdr/>
        <w:tabs>
          <w:tab w:val="num" w:leader="none" w:pos="643"/>
        </w:tabs>
        <w:spacing/>
        <w:ind w:hanging="340" w:left="623"/>
      </w:pPr>
      <w:rPr>
        <w:rFonts w:hint="default" w:ascii="Wingdings" w:hAnsi="Wingdings"/>
      </w:rPr>
      <w:start w:val="1"/>
      <w:suff w:val="space"/>
    </w:lvl>
    <w:lvl w:ilvl="2">
      <w:isLgl w:val="false"/>
      <w:lvlJc w:val="left"/>
      <w:lvlText w:val=""/>
      <w:numFmt w:val="bullet"/>
      <w:pPr>
        <w:pBdr/>
        <w:tabs>
          <w:tab w:val="num" w:leader="none" w:pos="907"/>
        </w:tabs>
        <w:spacing/>
        <w:ind w:hanging="340" w:left="907"/>
      </w:pPr>
      <w:rPr>
        <w:rFonts w:hint="default" w:ascii="Wingdings" w:hAnsi="Wingdings"/>
      </w:rPr>
      <w:start w:val="1"/>
      <w:suff w:val="space"/>
    </w:lvl>
    <w:lvl w:ilvl="3">
      <w:isLgl w:val="false"/>
      <w:lvlJc w:val="left"/>
      <w:lvlText w:val=""/>
      <w:numFmt w:val="bullet"/>
      <w:pPr>
        <w:pBdr/>
        <w:tabs>
          <w:tab w:val="num" w:leader="none" w:pos="1474"/>
        </w:tabs>
        <w:spacing/>
        <w:ind w:hanging="340" w:left="1474"/>
      </w:pPr>
      <w:rPr>
        <w:rFonts w:hint="default" w:ascii="Wingdings" w:hAnsi="Wingdings"/>
      </w:rPr>
      <w:start w:val="1"/>
      <w:suff w:val="space"/>
    </w:lvl>
    <w:lvl w:ilvl="4">
      <w:isLgl w:val="false"/>
      <w:lvlJc w:val="left"/>
      <w:lvlText w:val=""/>
      <w:numFmt w:val="bullet"/>
      <w:pPr>
        <w:pBdr/>
        <w:tabs>
          <w:tab w:val="num" w:leader="none" w:pos="2041"/>
        </w:tabs>
        <w:spacing/>
        <w:ind w:hanging="340" w:left="2041"/>
      </w:pPr>
      <w:rPr>
        <w:rFonts w:hint="default" w:ascii="Symbol" w:hAnsi="Symbol"/>
      </w:rPr>
      <w:start w:val="1"/>
      <w:suff w:val="space"/>
    </w:lvl>
    <w:lvl w:ilvl="5">
      <w:isLgl w:val="false"/>
      <w:lvlJc w:val="left"/>
      <w:lvlText w:val=""/>
      <w:numFmt w:val="bullet"/>
      <w:pPr>
        <w:pBdr/>
        <w:tabs>
          <w:tab w:val="num" w:leader="none" w:pos="1876"/>
        </w:tabs>
        <w:spacing/>
        <w:ind w:hanging="360" w:left="1876"/>
      </w:pPr>
      <w:rPr>
        <w:rFonts w:hint="default" w:ascii="Wingdings" w:hAnsi="Wingdings"/>
      </w:rPr>
      <w:start w:val="1"/>
      <w:suff w:val="space"/>
    </w:lvl>
    <w:lvl w:ilvl="6">
      <w:isLgl w:val="false"/>
      <w:lvlJc w:val="left"/>
      <w:lvlText w:val=""/>
      <w:numFmt w:val="bullet"/>
      <w:pPr>
        <w:pBdr/>
        <w:tabs>
          <w:tab w:val="num" w:leader="none" w:pos="2236"/>
        </w:tabs>
        <w:spacing/>
        <w:ind w:hanging="360" w:left="2236"/>
      </w:pPr>
      <w:rPr>
        <w:rFonts w:hint="default" w:ascii="Wingdings" w:hAnsi="Wingdings"/>
      </w:rPr>
      <w:start w:val="1"/>
      <w:suff w:val="space"/>
    </w:lvl>
    <w:lvl w:ilvl="7">
      <w:isLgl w:val="false"/>
      <w:lvlJc w:val="left"/>
      <w:lvlText w:val=""/>
      <w:numFmt w:val="bullet"/>
      <w:pPr>
        <w:pBdr/>
        <w:tabs>
          <w:tab w:val="num" w:leader="none" w:pos="2596"/>
        </w:tabs>
        <w:spacing/>
        <w:ind w:hanging="360" w:left="2596"/>
      </w:pPr>
      <w:rPr>
        <w:rFonts w:hint="default" w:ascii="Symbol" w:hAnsi="Symbol"/>
      </w:rPr>
      <w:start w:val="1"/>
      <w:suff w:val="space"/>
    </w:lvl>
    <w:lvl w:ilvl="8">
      <w:isLgl w:val="false"/>
      <w:lvlJc w:val="left"/>
      <w:lvlText w:val=""/>
      <w:numFmt w:val="bullet"/>
      <w:pPr>
        <w:pBdr/>
        <w:tabs>
          <w:tab w:val="num" w:leader="none" w:pos="2956"/>
        </w:tabs>
        <w:spacing/>
        <w:ind w:hanging="360" w:left="2956"/>
      </w:pPr>
      <w:rPr>
        <w:rFonts w:hint="default" w:ascii="Symbol" w:hAnsi="Symbol"/>
      </w:rPr>
      <w:start w:val="1"/>
      <w:suff w:val="space"/>
    </w:lvl>
  </w:abstractNum>
  <w:num w:numId="1">
    <w:abstractNumId w:val="18"/>
  </w:num>
  <w:num w:numId="2">
    <w:abstractNumId w:val="12"/>
  </w:num>
  <w:num w:numId="3">
    <w:abstractNumId w:val="38"/>
  </w:num>
  <w:num w:numId="4">
    <w:abstractNumId w:val="3"/>
  </w:num>
  <w:num w:numId="5">
    <w:abstractNumId w:val="35"/>
  </w:num>
  <w:num w:numId="6">
    <w:abstractNumId w:val="2"/>
  </w:num>
  <w:num w:numId="7">
    <w:abstractNumId w:val="5"/>
  </w:num>
  <w:num w:numId="8">
    <w:abstractNumId w:val="34"/>
  </w:num>
  <w:num w:numId="9">
    <w:abstractNumId w:val="16"/>
  </w:num>
  <w:num w:numId="10">
    <w:abstractNumId w:val="10"/>
  </w:num>
  <w:num w:numId="11">
    <w:abstractNumId w:val="33"/>
  </w:num>
  <w:num w:numId="12">
    <w:abstractNumId w:val="8"/>
  </w:num>
  <w:num w:numId="13">
    <w:abstractNumId w:val="23"/>
  </w:num>
  <w:num w:numId="14">
    <w:abstractNumId w:val="26"/>
  </w:num>
  <w:num w:numId="15">
    <w:abstractNumId w:val="20"/>
  </w:num>
  <w:num w:numId="16">
    <w:abstractNumId w:val="32"/>
  </w:num>
  <w:num w:numId="17">
    <w:abstractNumId w:val="7"/>
  </w:num>
  <w:num w:numId="18">
    <w:abstractNumId w:val="29"/>
  </w:num>
  <w:num w:numId="19">
    <w:abstractNumId w:val="25"/>
  </w:num>
  <w:num w:numId="20">
    <w:abstractNumId w:val="11"/>
  </w:num>
  <w:num w:numId="21">
    <w:abstractNumId w:val="1"/>
  </w:num>
  <w:num w:numId="22">
    <w:abstractNumId w:val="13"/>
  </w:num>
  <w:num w:numId="23">
    <w:abstractNumId w:val="21"/>
  </w:num>
  <w:num w:numId="24">
    <w:abstractNumId w:val="17"/>
  </w:num>
  <w:num w:numId="25">
    <w:abstractNumId w:val="27"/>
  </w:num>
  <w:num w:numId="26">
    <w:abstractNumId w:val="9"/>
  </w:num>
  <w:num w:numId="27">
    <w:abstractNumId w:val="36"/>
  </w:num>
  <w:num w:numId="28">
    <w:abstractNumId w:val="37"/>
  </w:num>
  <w:num w:numId="29">
    <w:abstractNumId w:val="31"/>
  </w:num>
  <w:num w:numId="30">
    <w:abstractNumId w:val="6"/>
  </w:num>
  <w:num w:numId="31">
    <w:abstractNumId w:val="19"/>
  </w:num>
  <w:num w:numId="32">
    <w:abstractNumId w:val="24"/>
  </w:num>
  <w:num w:numId="33">
    <w:abstractNumId w:val="4"/>
  </w:num>
  <w:num w:numId="34">
    <w:abstractNumId w:val="28"/>
  </w:num>
  <w:num w:numId="35">
    <w:abstractNumId w:val="18"/>
  </w:num>
  <w:num w:numId="36">
    <w:abstractNumId w:val="30"/>
  </w:num>
  <w:num w:numId="37">
    <w:abstractNumId w:val="0"/>
  </w:num>
  <w:num w:numId="38">
    <w:abstractNumId w:val="14"/>
  </w:num>
  <w:num w:numId="39">
    <w:abstractNumId w:val="22"/>
  </w:num>
  <w:num w:numId="40">
    <w:abstractNumId w:val="1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rco">
    <w15:presenceInfo w15:providerId="Teamlab" w15:userId="marco"/>
  </w15:person>
  <w15:person w15:author="Braden Smith">
    <w15:presenceInfo w15:providerId="Teamlab" w15:userId="S::bsmith4@sandia.gov::9e9df82a-8958-44ec-ac21-3b0db1a34b0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9"/>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useFELayout w:val="tru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Cambria" w:hAnsi="Cambria" w:eastAsia="MS Mincho" w:cs="Times New Roman"/>
        <w:lang w:val="en-GB" w:eastAsia="en-GB" w:bidi="ar-SA"/>
      </w:rPr>
    </w:rPrDefault>
    <w:pPrDefault>
      <w:pPr>
        <w:pBdr/>
        <w:spacing/>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978">
    <w:name w:val="Table Grid Light"/>
    <w:basedOn w:val="1072"/>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9">
    <w:name w:val="Grid Table 1 Light - Accent 1"/>
    <w:basedOn w:val="1072"/>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0">
    <w:name w:val="Grid Table 1 Light - Accent 2"/>
    <w:basedOn w:val="1072"/>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1">
    <w:name w:val="Grid Table 1 Light - Accent 3"/>
    <w:basedOn w:val="1072"/>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2">
    <w:name w:val="Grid Table 1 Light - Accent 4"/>
    <w:basedOn w:val="1072"/>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3">
    <w:name w:val="Grid Table 1 Light - Accent 5"/>
    <w:basedOn w:val="1072"/>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4">
    <w:name w:val="Grid Table 1 Light - Accent 6"/>
    <w:basedOn w:val="1072"/>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5">
    <w:name w:val="Grid Table 2 - Accent 1"/>
    <w:basedOn w:val="1072"/>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6">
    <w:name w:val="Grid Table 2 - Accent 2"/>
    <w:basedOn w:val="1072"/>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7">
    <w:name w:val="Grid Table 2 - Accent 3"/>
    <w:basedOn w:val="1072"/>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8">
    <w:name w:val="Grid Table 2 - Accent 4"/>
    <w:basedOn w:val="1072"/>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9">
    <w:name w:val="Grid Table 2 - Accent 5"/>
    <w:basedOn w:val="1072"/>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0">
    <w:name w:val="Grid Table 2 - Accent 6"/>
    <w:basedOn w:val="1072"/>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1">
    <w:name w:val="Grid Table 3 - Accent 1"/>
    <w:basedOn w:val="1072"/>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2">
    <w:name w:val="Grid Table 3 - Accent 2"/>
    <w:basedOn w:val="1072"/>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3">
    <w:name w:val="Grid Table 3 - Accent 3"/>
    <w:basedOn w:val="1072"/>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4">
    <w:name w:val="Grid Table 3 - Accent 4"/>
    <w:basedOn w:val="1072"/>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5">
    <w:name w:val="Grid Table 3 - Accent 5"/>
    <w:basedOn w:val="1072"/>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6">
    <w:name w:val="Grid Table 3 - Accent 6"/>
    <w:basedOn w:val="1072"/>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7">
    <w:name w:val="Grid Table 4 - Accent 1"/>
    <w:basedOn w:val="1072"/>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d8b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8">
    <w:name w:val="Grid Table 4 - Accent 2"/>
    <w:basedOn w:val="1072"/>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9">
    <w:name w:val="Grid Table 4 - Accent 3"/>
    <w:basedOn w:val="1072"/>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9bbb5a"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0">
    <w:name w:val="Grid Table 4 - Accent 4"/>
    <w:basedOn w:val="1072"/>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1">
    <w:name w:val="Grid Table 4 - Accent 5"/>
    <w:basedOn w:val="1072"/>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2">
    <w:name w:val="Grid Table 4 - Accent 6"/>
    <w:basedOn w:val="1072"/>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3">
    <w:name w:val="Grid Table 5 Dark - Accent 2"/>
    <w:basedOn w:val="107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3dddc" w:themeFill="accent2" w:themeFillTint="32"/>
    </w:tblPr>
    <w:tcPr>
      <w:tcBorders/>
    </w:tcPr>
    <w:tblStylePr w:type="band1Horz">
      <w:pPr>
        <w:pBdr/>
        <w:spacing/>
        <w:ind/>
      </w:pPr>
      <w:tblPr>
        <w:tblBorders/>
      </w:tblPr>
      <w:tcPr>
        <w:shd w:val="clear" w:color="ffffff" w:themeColor="accent2" w:themeTint="75" w:fill="e2afad" w:themeFill="accent2" w:themeFillTint="75"/>
        <w:tcBorders/>
      </w:tcPr>
    </w:tblStylePr>
    <w:tblStylePr w:type="band1Vert">
      <w:pPr>
        <w:pBdr/>
        <w:spacing/>
        <w:ind/>
      </w:pPr>
      <w:tblPr>
        <w:tblBorders/>
      </w:tblPr>
      <w:tcPr>
        <w:shd w:val="clear" w:color="ffffff" w:themeColor="accent2" w:themeTint="75" w:fill="e2afad"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c0504d" w:themeFill="accent2"/>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rFonts w:ascii="Arial" w:hAnsi="Arial"/>
        <w:b/>
        <w:color w:val="ffffff"/>
        <w:sz w:val="22"/>
      </w:rPr>
      <w:pPr>
        <w:pBdr/>
        <w:spacing/>
        <w:ind/>
      </w:pPr>
      <w:tblPr>
        <w:tblBorders/>
      </w:tblPr>
      <w:tcPr>
        <w:shd w:val="clear" w:color="ffffff" w:themeColor="accent2" w:fill="c0504d" w:themeFill="accent2"/>
        <w:tcBorders/>
      </w:tcPr>
    </w:tblStylePr>
    <w:tblStylePr w:type="lastRow">
      <w:rPr>
        <w:rFonts w:ascii="Arial" w:hAnsi="Arial"/>
        <w:b/>
        <w:color w:val="ffffff"/>
        <w:sz w:val="22"/>
      </w:rPr>
      <w:pPr>
        <w:pBdr/>
        <w:spacing/>
        <w:ind/>
      </w:pPr>
      <w:tblPr>
        <w:tblBorders/>
      </w:tblPr>
      <w:tcPr>
        <w:shd w:val="clear" w:color="ffffff" w:themeColor="accent2" w:fill="c0504d"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4">
    <w:name w:val="Grid Table 5 Dark - Accent 3"/>
    <w:basedOn w:val="107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bf1dd" w:themeFill="accent3" w:themeFillTint="34"/>
    </w:tblPr>
    <w:tcPr>
      <w:tcBorders/>
    </w:tcPr>
    <w:tblStylePr w:type="band1Horz">
      <w:pPr>
        <w:pBdr/>
        <w:spacing/>
        <w:ind/>
      </w:pPr>
      <w:tblPr>
        <w:tblBorders/>
      </w:tblPr>
      <w:tcPr>
        <w:shd w:val="clear" w:color="ffffff" w:themeColor="accent3" w:themeTint="75" w:fill="d1e0b3" w:themeFill="accent3" w:themeFillTint="75"/>
        <w:tcBorders/>
      </w:tcPr>
    </w:tblStylePr>
    <w:tblStylePr w:type="band1Vert">
      <w:pPr>
        <w:pBdr/>
        <w:spacing/>
        <w:ind/>
      </w:pPr>
      <w:tblPr>
        <w:tblBorders/>
      </w:tblPr>
      <w:tcPr>
        <w:shd w:val="clear" w:color="ffffff" w:themeColor="accent3" w:themeTint="75" w:fill="d1e0b3"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9bbb59" w:themeFill="accent3"/>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rFonts w:ascii="Arial" w:hAnsi="Arial"/>
        <w:b/>
        <w:color w:val="ffffff"/>
        <w:sz w:val="22"/>
      </w:rPr>
      <w:pPr>
        <w:pBdr/>
        <w:spacing/>
        <w:ind/>
      </w:pPr>
      <w:tblPr>
        <w:tblBorders/>
      </w:tblPr>
      <w:tcPr>
        <w:shd w:val="clear" w:color="ffffff" w:themeColor="accent3" w:fill="9bbb59" w:themeFill="accent3"/>
        <w:tcBorders/>
      </w:tcPr>
    </w:tblStylePr>
    <w:tblStylePr w:type="lastRow">
      <w:rPr>
        <w:rFonts w:ascii="Arial" w:hAnsi="Arial"/>
        <w:b/>
        <w:color w:val="ffffff"/>
        <w:sz w:val="22"/>
      </w:rPr>
      <w:pPr>
        <w:pBdr/>
        <w:spacing/>
        <w:ind/>
      </w:pPr>
      <w:tblPr>
        <w:tblBorders/>
      </w:tblPr>
      <w:tcPr>
        <w:shd w:val="clear" w:color="ffffff" w:themeColor="accent3" w:fill="9bbb59"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5">
    <w:name w:val="Grid Table 5 Dark - Accent 5"/>
    <w:basedOn w:val="107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cPr>
      <w:tcBorders/>
    </w:tcPr>
    <w:tblStylePr w:type="band1Horz">
      <w:pPr>
        <w:pBdr/>
        <w:spacing/>
        <w:ind/>
      </w:pPr>
      <w:tblPr>
        <w:tblBorders/>
      </w:tblPr>
      <w:tcPr>
        <w:shd w:val="clear" w:color="ffffff" w:themeColor="accent5" w:themeTint="75" w:fill="acd9e5" w:themeFill="accent5" w:themeFillTint="75"/>
        <w:tcBorders/>
      </w:tcPr>
    </w:tblStylePr>
    <w:tblStylePr w:type="band1Vert">
      <w:pPr>
        <w:pBdr/>
        <w:spacing/>
        <w:ind/>
      </w:pPr>
      <w:tblPr>
        <w:tblBorders/>
      </w:tblPr>
      <w:tcPr>
        <w:shd w:val="clear" w:color="ffffff" w:themeColor="accent5" w:themeTint="75" w:fill="acd9e5"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bacc6" w:themeFill="accent5"/>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rFonts w:ascii="Arial" w:hAnsi="Arial"/>
        <w:b/>
        <w:color w:val="ffffff"/>
        <w:sz w:val="22"/>
      </w:rPr>
      <w:pPr>
        <w:pBdr/>
        <w:spacing/>
        <w:ind/>
      </w:pPr>
      <w:tblPr>
        <w:tblBorders/>
      </w:tblPr>
      <w:tcPr>
        <w:shd w:val="clear" w:color="ffffff" w:themeColor="accent5" w:fill="4bacc6" w:themeFill="accent5"/>
        <w:tcBorders/>
      </w:tcPr>
    </w:tblStylePr>
    <w:tblStylePr w:type="lastRow">
      <w:rPr>
        <w:rFonts w:ascii="Arial" w:hAnsi="Arial"/>
        <w:b/>
        <w:color w:val="ffffff"/>
        <w:sz w:val="22"/>
      </w:rPr>
      <w:pPr>
        <w:pBdr/>
        <w:spacing/>
        <w:ind/>
      </w:pPr>
      <w:tblPr>
        <w:tblBorders/>
      </w:tblPr>
      <w:tcPr>
        <w:shd w:val="clear" w:color="ffffff" w:themeColor="accent5" w:fill="4bacc6"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6">
    <w:name w:val="Grid Table 5 Dark - Accent 6"/>
    <w:basedOn w:val="107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ad9" w:themeFill="accent6" w:themeFillTint="34"/>
    </w:tblPr>
    <w:tcPr>
      <w:tcBorders/>
    </w:tcPr>
    <w:tblStylePr w:type="band1Horz">
      <w:pPr>
        <w:pBdr/>
        <w:spacing/>
        <w:ind/>
      </w:pPr>
      <w:tblPr>
        <w:tblBorders/>
      </w:tblPr>
      <w:tcPr>
        <w:shd w:val="clear" w:color="ffffff" w:themeColor="accent6" w:themeTint="75" w:fill="fbcfaa" w:themeFill="accent6" w:themeFillTint="75"/>
        <w:tcBorders/>
      </w:tcPr>
    </w:tblStylePr>
    <w:tblStylePr w:type="band1Vert">
      <w:pPr>
        <w:pBdr/>
        <w:spacing/>
        <w:ind/>
      </w:pPr>
      <w:tblPr>
        <w:tblBorders/>
      </w:tblPr>
      <w:tcPr>
        <w:shd w:val="clear" w:color="ffffff" w:themeColor="accent6" w:themeTint="75" w:fill="fbcfaa"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f79646" w:themeFill="accent6"/>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rFonts w:ascii="Arial" w:hAnsi="Arial"/>
        <w:b/>
        <w:color w:val="ffffff"/>
        <w:sz w:val="22"/>
      </w:rPr>
      <w:pPr>
        <w:pBdr/>
        <w:spacing/>
        <w:ind/>
      </w:pPr>
      <w:tblPr>
        <w:tblBorders/>
      </w:tblPr>
      <w:tcPr>
        <w:shd w:val="clear" w:color="ffffff" w:themeColor="accent6" w:fill="f79646" w:themeFill="accent6"/>
        <w:tcBorders/>
      </w:tcPr>
    </w:tblStylePr>
    <w:tblStylePr w:type="lastRow">
      <w:rPr>
        <w:rFonts w:ascii="Arial" w:hAnsi="Arial"/>
        <w:b/>
        <w:color w:val="ffffff"/>
        <w:sz w:val="22"/>
      </w:rPr>
      <w:pPr>
        <w:pBdr/>
        <w:spacing/>
        <w:ind/>
      </w:pPr>
      <w:tblPr>
        <w:tblBorders/>
      </w:tblPr>
      <w:tcPr>
        <w:shd w:val="clear" w:color="ffffff" w:themeColor="accent6" w:fill="f79646"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7">
    <w:name w:val="Grid Table 6 Colorful - Accent 1"/>
    <w:basedOn w:val="1072"/>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e6da5" w:themeColor="accent1" w:themeTint="80" w:themeShade="95"/>
      </w:rPr>
      <w:pPr>
        <w:pBdr/>
        <w:spacing/>
        <w:ind/>
      </w:pPr>
      <w:tblPr>
        <w:tblBorders/>
      </w:tblPr>
      <w:tcPr>
        <w:tcBorders/>
      </w:tcPr>
    </w:tblStylePr>
    <w:tblStylePr w:type="firstRow">
      <w:rPr>
        <w:b/>
        <w:color w:val="3e6da5" w:themeColor="accent1" w:themeTint="80" w:themeShade="95"/>
      </w:rPr>
      <w:pPr>
        <w:pBdr/>
        <w:spacing/>
        <w:ind/>
      </w:pPr>
      <w:tblPr>
        <w:tblBorders/>
      </w:tblPr>
      <w:tcPr>
        <w:tcBorders>
          <w:bottom w:val="single" w:color="000000" w:themeColor="accent1" w:themeTint="80" w:sz="12" w:space="0"/>
        </w:tcBorders>
      </w:tcPr>
    </w:tblStylePr>
    <w:tblStylePr w:type="lastCol">
      <w:rPr>
        <w:b/>
        <w:color w:val="3e6da5" w:themeColor="accent1" w:themeTint="80" w:themeShade="95"/>
      </w:rPr>
      <w:pPr>
        <w:pBdr/>
        <w:spacing/>
        <w:ind/>
      </w:pPr>
      <w:tblPr>
        <w:tblBorders/>
      </w:tblPr>
      <w:tcPr>
        <w:tcBorders/>
      </w:tcPr>
    </w:tblStylePr>
    <w:tblStylePr w:type="lastRow">
      <w:rPr>
        <w:b/>
        <w:color w:val="3e6da5"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1008">
    <w:name w:val="Grid Table 6 Colorful - Accent 2"/>
    <w:basedOn w:val="1072"/>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a38" w:themeColor="accent2" w:themeTint="97" w:themeShade="95"/>
      </w:rPr>
      <w:pPr>
        <w:pBdr/>
        <w:spacing/>
        <w:ind/>
      </w:pPr>
      <w:tblPr>
        <w:tblBorders/>
      </w:tblPr>
      <w:tcPr>
        <w:tcBorders/>
      </w:tcPr>
    </w:tblStylePr>
    <w:tblStylePr w:type="firstRow">
      <w:rPr>
        <w:b/>
        <w:color w:val="9f3a38" w:themeColor="accent2" w:themeTint="97" w:themeShade="95"/>
      </w:rPr>
      <w:pPr>
        <w:pBdr/>
        <w:spacing/>
        <w:ind/>
      </w:pPr>
      <w:tblPr>
        <w:tblBorders/>
      </w:tblPr>
      <w:tcPr>
        <w:tcBorders>
          <w:bottom w:val="single" w:color="000000" w:themeColor="accent2" w:themeTint="97" w:sz="12" w:space="0"/>
        </w:tcBorders>
      </w:tcPr>
    </w:tblStylePr>
    <w:tblStylePr w:type="lastCol">
      <w:rPr>
        <w:b/>
        <w:color w:val="9f3a38" w:themeColor="accent2" w:themeTint="97" w:themeShade="95"/>
      </w:rPr>
      <w:pPr>
        <w:pBdr/>
        <w:spacing/>
        <w:ind/>
      </w:pPr>
      <w:tblPr>
        <w:tblBorders/>
      </w:tblPr>
      <w:tcPr>
        <w:tcBorders/>
      </w:tcPr>
    </w:tblStylePr>
    <w:tblStylePr w:type="lastRow">
      <w:rPr>
        <w:b/>
        <w:color w:val="9f3a38"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1009">
    <w:name w:val="Grid Table 6 Colorful - Accent 3"/>
    <w:basedOn w:val="1072"/>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c732f" w:themeColor="accent3" w:themeTint="FE" w:themeShade="95"/>
      </w:rPr>
      <w:pPr>
        <w:pBdr/>
        <w:spacing/>
        <w:ind/>
      </w:pPr>
      <w:tblPr>
        <w:tblBorders/>
      </w:tblPr>
      <w:tcPr>
        <w:tcBorders/>
      </w:tcPr>
    </w:tblStylePr>
    <w:tblStylePr w:type="firstRow">
      <w:rPr>
        <w:b/>
        <w:color w:val="5c732f" w:themeColor="accent3" w:themeTint="FE" w:themeShade="95"/>
      </w:rPr>
      <w:pPr>
        <w:pBdr/>
        <w:spacing/>
        <w:ind/>
      </w:pPr>
      <w:tblPr>
        <w:tblBorders/>
      </w:tblPr>
      <w:tcPr>
        <w:tcBorders>
          <w:bottom w:val="single" w:color="000000" w:themeColor="accent3" w:themeTint="FE" w:sz="12" w:space="0"/>
        </w:tcBorders>
      </w:tcPr>
    </w:tblStylePr>
    <w:tblStylePr w:type="lastCol">
      <w:rPr>
        <w:b/>
        <w:color w:val="5c732f" w:themeColor="accent3" w:themeTint="FE" w:themeShade="95"/>
      </w:rPr>
      <w:pPr>
        <w:pBdr/>
        <w:spacing/>
        <w:ind/>
      </w:pPr>
      <w:tblPr>
        <w:tblBorders/>
      </w:tblPr>
      <w:tcPr>
        <w:tcBorders/>
      </w:tcPr>
    </w:tblStylePr>
    <w:tblStylePr w:type="lastRow">
      <w:rPr>
        <w:b/>
        <w:color w:val="5c732f"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1010">
    <w:name w:val="Grid Table 6 Colorful - Accent 4"/>
    <w:basedOn w:val="1072"/>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4" w:themeColor="accent4" w:themeTint="9A" w:themeShade="95"/>
      </w:rPr>
      <w:pPr>
        <w:pBdr/>
        <w:spacing/>
        <w:ind/>
      </w:pPr>
      <w:tblPr>
        <w:tblBorders/>
      </w:tblPr>
      <w:tcPr>
        <w:tcBorders/>
      </w:tcPr>
    </w:tblStylePr>
    <w:tblStylePr w:type="firstRow">
      <w:rPr>
        <w:b/>
        <w:color w:val="664f84" w:themeColor="accent4" w:themeTint="9A" w:themeShade="95"/>
      </w:rPr>
      <w:pPr>
        <w:pBdr/>
        <w:spacing/>
        <w:ind/>
      </w:pPr>
      <w:tblPr>
        <w:tblBorders/>
      </w:tblPr>
      <w:tcPr>
        <w:tcBorders>
          <w:bottom w:val="single" w:color="000000" w:themeColor="accent4" w:themeTint="9A" w:sz="12" w:space="0"/>
        </w:tcBorders>
      </w:tcPr>
    </w:tblStylePr>
    <w:tblStylePr w:type="lastCol">
      <w:rPr>
        <w:b/>
        <w:color w:val="664f84" w:themeColor="accent4" w:themeTint="9A" w:themeShade="95"/>
      </w:rPr>
      <w:pPr>
        <w:pBdr/>
        <w:spacing/>
        <w:ind/>
      </w:pPr>
      <w:tblPr>
        <w:tblBorders/>
      </w:tblPr>
      <w:tcPr>
        <w:tcBorders/>
      </w:tcPr>
    </w:tblStylePr>
    <w:tblStylePr w:type="lastRow">
      <w:rPr>
        <w:b/>
        <w:color w:val="664f84"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1011">
    <w:name w:val="Grid Table 6 Colorful - Accent 5"/>
    <w:basedOn w:val="1072"/>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5"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012">
    <w:name w:val="Grid Table 6 Colorful - Accent 6"/>
    <w:basedOn w:val="1072"/>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6"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013">
    <w:name w:val="Grid Table 7 Colorful - Accent 1"/>
    <w:basedOn w:val="1072"/>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e6da5"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3e6da5"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e6da5"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6da5"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4">
    <w:name w:val="Grid Table 7 Colorful - Accent 2"/>
    <w:basedOn w:val="1072"/>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9f3a38"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9f3a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a38"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f3a38"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f3a38"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f3a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5">
    <w:name w:val="Grid Table 7 Colorful - Accent 3"/>
    <w:basedOn w:val="1072"/>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5c732f"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5c732f"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c732f"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32f"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32f"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32f"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6">
    <w:name w:val="Grid Table 7 Colorful - Accent 4"/>
    <w:basedOn w:val="1072"/>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664f84"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66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64f84"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4"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4"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7">
    <w:name w:val="Grid Table 7 Colorful - Accent 5"/>
    <w:basedOn w:val="1072"/>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66879"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266879"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66879"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879"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879"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879"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8">
    <w:name w:val="Grid Table 7 Colorful - Accent 6"/>
    <w:basedOn w:val="1072"/>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b25408" w:themeColor="accent6"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b25408"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25408"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25408"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25408"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25408"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9">
    <w:name w:val="List Table 1 Light - Accent 1"/>
    <w:basedOn w:val="107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0">
    <w:name w:val="List Table 1 Light - Accent 2"/>
    <w:basedOn w:val="107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1">
    <w:name w:val="List Table 1 Light - Accent 3"/>
    <w:basedOn w:val="107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2">
    <w:name w:val="List Table 1 Light - Accent 4"/>
    <w:basedOn w:val="107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3">
    <w:name w:val="List Table 1 Light - Accent 5"/>
    <w:basedOn w:val="107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4">
    <w:name w:val="List Table 1 Light - Accent 6"/>
    <w:basedOn w:val="107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5">
    <w:name w:val="List Table 2 - Accent 1"/>
    <w:basedOn w:val="1072"/>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6">
    <w:name w:val="List Table 2 - Accent 2"/>
    <w:basedOn w:val="1072"/>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7">
    <w:name w:val="List Table 2 - Accent 3"/>
    <w:basedOn w:val="1072"/>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8">
    <w:name w:val="List Table 2 - Accent 4"/>
    <w:basedOn w:val="1072"/>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9">
    <w:name w:val="List Table 2 - Accent 5"/>
    <w:basedOn w:val="1072"/>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0">
    <w:name w:val="List Table 2 - Accent 6"/>
    <w:basedOn w:val="1072"/>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1">
    <w:name w:val="List Table 3 - Accent 1"/>
    <w:basedOn w:val="1072"/>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2">
    <w:name w:val="List Table 3 - Accent 2"/>
    <w:basedOn w:val="1072"/>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3">
    <w:name w:val="List Table 3 - Accent 3"/>
    <w:basedOn w:val="1072"/>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3d69c"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4">
    <w:name w:val="List Table 3 - Accent 4"/>
    <w:basedOn w:val="1072"/>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5">
    <w:name w:val="List Table 3 - Accent 5"/>
    <w:basedOn w:val="1072"/>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2cddd"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6">
    <w:name w:val="List Table 3 - Accent 6"/>
    <w:basedOn w:val="1072"/>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fac091"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7">
    <w:name w:val="List Table 4 - Accent 1"/>
    <w:basedOn w:val="1072"/>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8">
    <w:name w:val="List Table 4 - Accent 2"/>
    <w:basedOn w:val="1072"/>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9">
    <w:name w:val="List Table 4 - Accent 3"/>
    <w:basedOn w:val="1072"/>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0">
    <w:name w:val="List Table 4 - Accent 4"/>
    <w:basedOn w:val="1072"/>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1">
    <w:name w:val="List Table 4 - Accent 5"/>
    <w:basedOn w:val="1072"/>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2">
    <w:name w:val="List Table 4 - Accent 6"/>
    <w:basedOn w:val="1072"/>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3">
    <w:name w:val="List Table 5 Dark - Accent 1"/>
    <w:basedOn w:val="1072"/>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cPr>
      <w:tcBorders/>
    </w:tcPr>
    <w:tblStylePr w:type="band1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f81bd"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f81bd"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44">
    <w:name w:val="List Table 5 Dark - Accent 2"/>
    <w:basedOn w:val="1072"/>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a9796" w:themeFill="accent2" w:themeFillTint="97"/>
    </w:tblPr>
    <w:tcPr>
      <w:tcBorders/>
    </w:tcPr>
    <w:tblStylePr w:type="band1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da9796"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da9796"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45">
    <w:name w:val="List Table 5 Dark - Accent 3"/>
    <w:basedOn w:val="1072"/>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c" w:themeFill="accent3" w:themeFillTint="98"/>
    </w:tblPr>
    <w:tcPr>
      <w:tcBorders/>
    </w:tcPr>
    <w:tblStylePr w:type="band1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3d69c"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3d69c"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46">
    <w:name w:val="List Table 5 Dark - Accent 4"/>
    <w:basedOn w:val="1072"/>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7" w:themeFill="accent4" w:themeFillTint="9A"/>
    </w:tblPr>
    <w:tcPr>
      <w:tcBorders/>
    </w:tcPr>
    <w:tblStylePr w:type="band1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b2a1c7"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b2a1c7"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47">
    <w:name w:val="List Table 5 Dark - Accent 5"/>
    <w:basedOn w:val="1072"/>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2cddd" w:themeFill="accent5" w:themeFillTint="9A"/>
    </w:tblPr>
    <w:tcPr>
      <w:tcBorders/>
    </w:tcPr>
    <w:tblStylePr w:type="band1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2cddd"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2cddd"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48">
    <w:name w:val="List Table 5 Dark - Accent 6"/>
    <w:basedOn w:val="1072"/>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ac091" w:themeFill="accent6" w:themeFillTint="98"/>
    </w:tblPr>
    <w:tcPr>
      <w:tcBorders/>
    </w:tcPr>
    <w:tblStylePr w:type="band1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fac091"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fac091"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49">
    <w:name w:val="List Table 6 Colorful - Accent 1"/>
    <w:basedOn w:val="1072"/>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b4b72" w:themeColor="accent1" w:themeShade="95"/>
      </w:rPr>
      <w:pPr>
        <w:pBdr/>
        <w:spacing/>
        <w:ind/>
      </w:pPr>
      <w:tblPr>
        <w:tblBorders/>
      </w:tblPr>
      <w:tcPr>
        <w:tcBorders/>
      </w:tcPr>
    </w:tblStylePr>
    <w:tblStylePr w:type="firstRow">
      <w:rPr>
        <w:b/>
        <w:color w:val="2b4b72" w:themeColor="accent1" w:themeShade="95"/>
      </w:rPr>
      <w:pPr>
        <w:pBdr/>
        <w:spacing/>
        <w:ind/>
      </w:pPr>
      <w:tblPr>
        <w:tblBorders/>
      </w:tblPr>
      <w:tcPr>
        <w:tcBorders>
          <w:bottom w:val="single" w:color="000000" w:themeColor="accent1" w:sz="4" w:space="0"/>
        </w:tcBorders>
      </w:tcPr>
    </w:tblStylePr>
    <w:tblStylePr w:type="lastCol">
      <w:rPr>
        <w:b/>
        <w:color w:val="2b4b72" w:themeColor="accent1" w:themeShade="95"/>
      </w:rPr>
      <w:pPr>
        <w:pBdr/>
        <w:spacing/>
        <w:ind/>
      </w:pPr>
      <w:tblPr>
        <w:tblBorders/>
      </w:tblPr>
      <w:tcPr>
        <w:tcBorders/>
      </w:tcPr>
    </w:tblStylePr>
    <w:tblStylePr w:type="lastRow">
      <w:rPr>
        <w:b/>
        <w:color w:val="2b4b72"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0">
    <w:name w:val="List Table 6 Colorful - Accent 2"/>
    <w:basedOn w:val="1072"/>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a38" w:themeColor="accent2" w:themeTint="97" w:themeShade="95"/>
      </w:rPr>
      <w:pPr>
        <w:pBdr/>
        <w:spacing/>
        <w:ind/>
      </w:pPr>
      <w:tblPr>
        <w:tblBorders/>
      </w:tblPr>
      <w:tcPr>
        <w:tcBorders/>
      </w:tcPr>
    </w:tblStylePr>
    <w:tblStylePr w:type="firstRow">
      <w:rPr>
        <w:b/>
        <w:color w:val="9f3a38" w:themeColor="accent2" w:themeTint="97" w:themeShade="95"/>
      </w:rPr>
      <w:pPr>
        <w:pBdr/>
        <w:spacing/>
        <w:ind/>
      </w:pPr>
      <w:tblPr>
        <w:tblBorders/>
      </w:tblPr>
      <w:tcPr>
        <w:tcBorders>
          <w:bottom w:val="single" w:color="000000" w:themeColor="accent2" w:themeTint="97" w:sz="4" w:space="0"/>
        </w:tcBorders>
      </w:tcPr>
    </w:tblStylePr>
    <w:tblStylePr w:type="lastCol">
      <w:rPr>
        <w:b/>
        <w:color w:val="9f3a38" w:themeColor="accent2" w:themeTint="97" w:themeShade="95"/>
      </w:rPr>
      <w:pPr>
        <w:pBdr/>
        <w:spacing/>
        <w:ind/>
      </w:pPr>
      <w:tblPr>
        <w:tblBorders/>
      </w:tblPr>
      <w:tcPr>
        <w:tcBorders/>
      </w:tcPr>
    </w:tblStylePr>
    <w:tblStylePr w:type="lastRow">
      <w:rPr>
        <w:b/>
        <w:color w:val="9f3a38"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1">
    <w:name w:val="List Table 6 Colorful - Accent 3"/>
    <w:basedOn w:val="1072"/>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c993f" w:themeColor="accent3" w:themeTint="98" w:themeShade="95"/>
      </w:rPr>
      <w:pPr>
        <w:pBdr/>
        <w:spacing/>
        <w:ind/>
      </w:pPr>
      <w:tblPr>
        <w:tblBorders/>
      </w:tblPr>
      <w:tcPr>
        <w:tcBorders/>
      </w:tcPr>
    </w:tblStylePr>
    <w:tblStylePr w:type="firstRow">
      <w:rPr>
        <w:b/>
        <w:color w:val="7c993f" w:themeColor="accent3" w:themeTint="98" w:themeShade="95"/>
      </w:rPr>
      <w:pPr>
        <w:pBdr/>
        <w:spacing/>
        <w:ind/>
      </w:pPr>
      <w:tblPr>
        <w:tblBorders/>
      </w:tblPr>
      <w:tcPr>
        <w:tcBorders>
          <w:bottom w:val="single" w:color="000000" w:themeColor="accent3" w:themeTint="98" w:sz="4" w:space="0"/>
        </w:tcBorders>
      </w:tcPr>
    </w:tblStylePr>
    <w:tblStylePr w:type="lastCol">
      <w:rPr>
        <w:b/>
        <w:color w:val="7c993f" w:themeColor="accent3" w:themeTint="98" w:themeShade="95"/>
      </w:rPr>
      <w:pPr>
        <w:pBdr/>
        <w:spacing/>
        <w:ind/>
      </w:pPr>
      <w:tblPr>
        <w:tblBorders/>
      </w:tblPr>
      <w:tcPr>
        <w:tcBorders/>
      </w:tcPr>
    </w:tblStylePr>
    <w:tblStylePr w:type="lastRow">
      <w:rPr>
        <w:b/>
        <w:color w:val="7c993f"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2">
    <w:name w:val="List Table 6 Colorful - Accent 4"/>
    <w:basedOn w:val="1072"/>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4" w:themeColor="accent4" w:themeTint="9A" w:themeShade="95"/>
      </w:rPr>
      <w:pPr>
        <w:pBdr/>
        <w:spacing/>
        <w:ind/>
      </w:pPr>
      <w:tblPr>
        <w:tblBorders/>
      </w:tblPr>
      <w:tcPr>
        <w:tcBorders/>
      </w:tcPr>
    </w:tblStylePr>
    <w:tblStylePr w:type="firstRow">
      <w:rPr>
        <w:b/>
        <w:color w:val="664f84" w:themeColor="accent4" w:themeTint="9A" w:themeShade="95"/>
      </w:rPr>
      <w:pPr>
        <w:pBdr/>
        <w:spacing/>
        <w:ind/>
      </w:pPr>
      <w:tblPr>
        <w:tblBorders/>
      </w:tblPr>
      <w:tcPr>
        <w:tcBorders>
          <w:bottom w:val="single" w:color="000000" w:themeColor="accent4" w:themeTint="9A" w:sz="4" w:space="0"/>
        </w:tcBorders>
      </w:tcPr>
    </w:tblStylePr>
    <w:tblStylePr w:type="lastCol">
      <w:rPr>
        <w:b/>
        <w:color w:val="664f84" w:themeColor="accent4" w:themeTint="9A" w:themeShade="95"/>
      </w:rPr>
      <w:pPr>
        <w:pBdr/>
        <w:spacing/>
        <w:ind/>
      </w:pPr>
      <w:tblPr>
        <w:tblBorders/>
      </w:tblPr>
      <w:tcPr>
        <w:tcBorders/>
      </w:tcPr>
    </w:tblStylePr>
    <w:tblStylePr w:type="lastRow">
      <w:rPr>
        <w:b/>
        <w:color w:val="664f84"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3">
    <w:name w:val="List Table 6 Colorful - Accent 5"/>
    <w:basedOn w:val="1072"/>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8ba3" w:themeColor="accent5" w:themeTint="9A" w:themeShade="95"/>
      </w:rPr>
      <w:pPr>
        <w:pBdr/>
        <w:spacing/>
        <w:ind/>
      </w:pPr>
      <w:tblPr>
        <w:tblBorders/>
      </w:tblPr>
      <w:tcPr>
        <w:tcBorders/>
      </w:tcPr>
    </w:tblStylePr>
    <w:tblStylePr w:type="firstRow">
      <w:rPr>
        <w:b/>
        <w:color w:val="338ba3" w:themeColor="accent5" w:themeTint="9A" w:themeShade="95"/>
      </w:rPr>
      <w:pPr>
        <w:pBdr/>
        <w:spacing/>
        <w:ind/>
      </w:pPr>
      <w:tblPr>
        <w:tblBorders/>
      </w:tblPr>
      <w:tcPr>
        <w:tcBorders>
          <w:bottom w:val="single" w:color="000000" w:themeColor="accent5" w:themeTint="9A" w:sz="4" w:space="0"/>
        </w:tcBorders>
      </w:tcPr>
    </w:tblStylePr>
    <w:tblStylePr w:type="lastCol">
      <w:rPr>
        <w:b/>
        <w:color w:val="338ba3" w:themeColor="accent5" w:themeTint="9A" w:themeShade="95"/>
      </w:rPr>
      <w:pPr>
        <w:pBdr/>
        <w:spacing/>
        <w:ind/>
      </w:pPr>
      <w:tblPr>
        <w:tblBorders/>
      </w:tblPr>
      <w:tcPr>
        <w:tcBorders/>
      </w:tcPr>
    </w:tblStylePr>
    <w:tblStylePr w:type="lastRow">
      <w:rPr>
        <w:b/>
        <w:color w:val="338ba3"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4">
    <w:name w:val="List Table 6 Colorful - Accent 6"/>
    <w:basedOn w:val="1072"/>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d680a" w:themeColor="accent6" w:themeTint="98" w:themeShade="95"/>
      </w:rPr>
      <w:pPr>
        <w:pBdr/>
        <w:spacing/>
        <w:ind/>
      </w:pPr>
      <w:tblPr>
        <w:tblBorders/>
      </w:tblPr>
      <w:tcPr>
        <w:tcBorders/>
      </w:tcPr>
    </w:tblStylePr>
    <w:tblStylePr w:type="firstRow">
      <w:rPr>
        <w:b/>
        <w:color w:val="dd680a" w:themeColor="accent6" w:themeTint="98" w:themeShade="95"/>
      </w:rPr>
      <w:pPr>
        <w:pBdr/>
        <w:spacing/>
        <w:ind/>
      </w:pPr>
      <w:tblPr>
        <w:tblBorders/>
      </w:tblPr>
      <w:tcPr>
        <w:tcBorders>
          <w:bottom w:val="single" w:color="000000" w:themeColor="accent6" w:themeTint="98" w:sz="4" w:space="0"/>
        </w:tcBorders>
      </w:tcPr>
    </w:tblStylePr>
    <w:tblStylePr w:type="lastCol">
      <w:rPr>
        <w:b/>
        <w:color w:val="dd680a" w:themeColor="accent6" w:themeTint="98" w:themeShade="95"/>
      </w:rPr>
      <w:pPr>
        <w:pBdr/>
        <w:spacing/>
        <w:ind/>
      </w:pPr>
      <w:tblPr>
        <w:tblBorders/>
      </w:tblPr>
      <w:tcPr>
        <w:tcBorders/>
      </w:tcPr>
    </w:tblStylePr>
    <w:tblStylePr w:type="lastRow">
      <w:rPr>
        <w:b/>
        <w:color w:val="dd680a"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5">
    <w:name w:val="List Table 7 Colorful - Accent 1"/>
    <w:basedOn w:val="1072"/>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b4b72"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2b4b72"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b4b72"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b4b72"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b4b72"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b4b72"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b4b72" w:themeColor="accent1" w:themeShade="95"/>
        <w:sz w:val="22"/>
      </w:rPr>
      <w:pPr>
        <w:pBdr/>
        <w:spacing/>
        <w:ind/>
      </w:pPr>
      <w:tblPr>
        <w:tblBorders/>
      </w:tblPr>
      <w:tcPr>
        <w:tcBorders/>
      </w:tcPr>
    </w:tblStylePr>
  </w:style>
  <w:style w:type="table" w:styleId="1056">
    <w:name w:val="List Table 7 Colorful - Accent 2"/>
    <w:basedOn w:val="1072"/>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9f3a38"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9f3a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a38"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f3a38"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f3a38"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f3a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f3a38" w:themeColor="accent2" w:themeTint="97" w:themeShade="95"/>
        <w:sz w:val="22"/>
      </w:rPr>
      <w:pPr>
        <w:pBdr/>
        <w:spacing/>
        <w:ind/>
      </w:pPr>
      <w:tblPr>
        <w:tblBorders/>
      </w:tblPr>
      <w:tcPr>
        <w:tcBorders/>
      </w:tcPr>
    </w:tblStylePr>
  </w:style>
  <w:style w:type="table" w:styleId="1057">
    <w:name w:val="List Table 7 Colorful - Accent 3"/>
    <w:basedOn w:val="1072"/>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c993f"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7c993f"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c993f"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93f"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93f"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93f"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c993f" w:themeColor="accent3" w:themeTint="98" w:themeShade="95"/>
        <w:sz w:val="22"/>
      </w:rPr>
      <w:pPr>
        <w:pBdr/>
        <w:spacing/>
        <w:ind/>
      </w:pPr>
      <w:tblPr>
        <w:tblBorders/>
      </w:tblPr>
      <w:tcPr>
        <w:tcBorders/>
      </w:tcPr>
    </w:tblStylePr>
  </w:style>
  <w:style w:type="table" w:styleId="1058">
    <w:name w:val="List Table 7 Colorful - Accent 4"/>
    <w:basedOn w:val="1072"/>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664f84"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66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64f84"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4"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4"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664f84" w:themeColor="accent4" w:themeTint="9A" w:themeShade="95"/>
        <w:sz w:val="22"/>
      </w:rPr>
      <w:pPr>
        <w:pBdr/>
        <w:spacing/>
        <w:ind/>
      </w:pPr>
      <w:tblPr>
        <w:tblBorders/>
      </w:tblPr>
      <w:tcPr>
        <w:tcBorders/>
      </w:tcPr>
    </w:tblStylePr>
  </w:style>
  <w:style w:type="table" w:styleId="1059">
    <w:name w:val="List Table 7 Colorful - Accent 5"/>
    <w:basedOn w:val="1072"/>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8ba3"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338ba3"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8ba3"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ba3"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ba3"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ba3"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8ba3" w:themeColor="accent5" w:themeTint="9A" w:themeShade="95"/>
        <w:sz w:val="22"/>
      </w:rPr>
      <w:pPr>
        <w:pBdr/>
        <w:spacing/>
        <w:ind/>
      </w:pPr>
      <w:tblPr>
        <w:tblBorders/>
      </w:tblPr>
      <w:tcPr>
        <w:tcBorders/>
      </w:tcPr>
    </w:tblStylePr>
  </w:style>
  <w:style w:type="table" w:styleId="1060">
    <w:name w:val="List Table 7 Colorful - Accent 6"/>
    <w:basedOn w:val="1072"/>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dd680a"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dd680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d680a"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d680a"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d680a"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d680a"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d680a" w:themeColor="accent6" w:themeTint="98" w:themeShade="95"/>
        <w:sz w:val="22"/>
      </w:rPr>
      <w:pPr>
        <w:pBdr/>
        <w:spacing/>
        <w:ind/>
      </w:pPr>
      <w:tblPr>
        <w:tblBorders/>
      </w:tblPr>
      <w:tcPr>
        <w:tcBorders/>
      </w:tcPr>
    </w:tblStylePr>
  </w:style>
  <w:style w:type="paragraph" w:styleId="1061" w:default="1">
    <w:name w:val="Normal"/>
    <w:qFormat/>
    <w:pPr>
      <w:pBdr/>
      <w:spacing w:line="288" w:lineRule="auto"/>
      <w:ind/>
    </w:pPr>
    <w:rPr>
      <w:rFonts w:ascii="Arial" w:hAnsi="Arial"/>
      <w:lang w:val="es-ES_tradnl" w:eastAsia="en-US"/>
    </w:rPr>
  </w:style>
  <w:style w:type="paragraph" w:styleId="1062">
    <w:name w:val="Heading 1"/>
    <w:basedOn w:val="1061"/>
    <w:next w:val="1061"/>
    <w:link w:val="1261"/>
    <w:uiPriority w:val="1"/>
    <w:qFormat/>
    <w:pPr>
      <w:keepNext w:val="true"/>
      <w:pBdr/>
      <w:spacing/>
      <w:ind/>
      <w:jc w:val="both"/>
      <w:outlineLvl w:val="0"/>
    </w:pPr>
    <w:rPr>
      <w:b/>
      <w:sz w:val="32"/>
    </w:rPr>
  </w:style>
  <w:style w:type="paragraph" w:styleId="1063">
    <w:name w:val="Heading 2"/>
    <w:basedOn w:val="1061"/>
    <w:next w:val="1061"/>
    <w:link w:val="1262"/>
    <w:uiPriority w:val="1"/>
    <w:qFormat/>
    <w:pPr>
      <w:keepNext w:val="true"/>
      <w:pBdr/>
      <w:spacing w:after="60" w:before="240"/>
      <w:ind/>
      <w:outlineLvl w:val="1"/>
    </w:pPr>
    <w:rPr>
      <w:b/>
      <w:i/>
      <w:sz w:val="24"/>
    </w:rPr>
  </w:style>
  <w:style w:type="paragraph" w:styleId="1064">
    <w:name w:val="Heading 3"/>
    <w:basedOn w:val="1061"/>
    <w:next w:val="1061"/>
    <w:link w:val="1263"/>
    <w:uiPriority w:val="1"/>
    <w:qFormat/>
    <w:pPr>
      <w:keepNext w:val="true"/>
      <w:pBdr/>
      <w:spacing w:after="60" w:before="240"/>
      <w:ind/>
      <w:outlineLvl w:val="2"/>
    </w:pPr>
    <w:rPr>
      <w:sz w:val="24"/>
    </w:rPr>
  </w:style>
  <w:style w:type="paragraph" w:styleId="1065">
    <w:name w:val="Heading 4"/>
    <w:basedOn w:val="1061"/>
    <w:next w:val="1061"/>
    <w:link w:val="1313"/>
    <w:uiPriority w:val="1"/>
    <w:unhideWhenUsed/>
    <w:qFormat/>
    <w:pPr>
      <w:keepNext w:val="true"/>
      <w:pBdr/>
      <w:spacing w:after="60" w:before="240"/>
      <w:ind/>
      <w:outlineLvl w:val="3"/>
    </w:pPr>
    <w:rPr>
      <w:rFonts w:ascii="Calibri" w:hAnsi="Calibri" w:eastAsia="Times New Roman"/>
      <w:b/>
      <w:bCs/>
      <w:sz w:val="28"/>
      <w:szCs w:val="28"/>
    </w:rPr>
  </w:style>
  <w:style w:type="paragraph" w:styleId="1066">
    <w:name w:val="Heading 5"/>
    <w:basedOn w:val="1061"/>
    <w:link w:val="1314"/>
    <w:uiPriority w:val="1"/>
    <w:qFormat/>
    <w:pPr>
      <w:widowControl w:val="false"/>
      <w:pBdr/>
      <w:spacing w:before="1" w:line="240" w:lineRule="auto"/>
      <w:ind w:left="172"/>
      <w:outlineLvl w:val="4"/>
    </w:pPr>
    <w:rPr>
      <w:rFonts w:ascii="Times New Roman" w:hAnsi="Times New Roman" w:eastAsia="Times New Roman"/>
      <w:b/>
      <w:bCs/>
      <w:i/>
      <w:sz w:val="22"/>
      <w:szCs w:val="22"/>
      <w:lang w:val="en-US"/>
    </w:rPr>
  </w:style>
  <w:style w:type="paragraph" w:styleId="1067">
    <w:name w:val="Heading 6"/>
    <w:basedOn w:val="1061"/>
    <w:next w:val="1061"/>
    <w:link w:val="1091"/>
    <w:uiPriority w:val="9"/>
    <w:unhideWhenUsed/>
    <w:qFormat/>
    <w:pPr>
      <w:keepNext w:val="true"/>
      <w:keepLines w:val="true"/>
      <w:pBdr/>
      <w:spacing w:after="200" w:before="320"/>
      <w:ind/>
      <w:outlineLvl w:val="5"/>
    </w:pPr>
    <w:rPr>
      <w:rFonts w:eastAsia="Arial" w:cs="Arial"/>
      <w:b/>
      <w:bCs/>
      <w:sz w:val="22"/>
      <w:szCs w:val="22"/>
    </w:rPr>
  </w:style>
  <w:style w:type="paragraph" w:styleId="1068">
    <w:name w:val="Heading 7"/>
    <w:basedOn w:val="1061"/>
    <w:next w:val="1061"/>
    <w:link w:val="1092"/>
    <w:uiPriority w:val="9"/>
    <w:unhideWhenUsed/>
    <w:qFormat/>
    <w:pPr>
      <w:keepNext w:val="true"/>
      <w:keepLines w:val="true"/>
      <w:pBdr/>
      <w:spacing w:after="200" w:before="320"/>
      <w:ind/>
      <w:outlineLvl w:val="6"/>
    </w:pPr>
    <w:rPr>
      <w:rFonts w:eastAsia="Arial" w:cs="Arial"/>
      <w:b/>
      <w:bCs/>
      <w:i/>
      <w:iCs/>
      <w:sz w:val="22"/>
      <w:szCs w:val="22"/>
    </w:rPr>
  </w:style>
  <w:style w:type="paragraph" w:styleId="1069">
    <w:name w:val="Heading 8"/>
    <w:basedOn w:val="1061"/>
    <w:next w:val="1061"/>
    <w:link w:val="1093"/>
    <w:uiPriority w:val="9"/>
    <w:unhideWhenUsed/>
    <w:qFormat/>
    <w:pPr>
      <w:keepNext w:val="true"/>
      <w:keepLines w:val="true"/>
      <w:pBdr/>
      <w:spacing w:after="200" w:before="320"/>
      <w:ind/>
      <w:outlineLvl w:val="7"/>
    </w:pPr>
    <w:rPr>
      <w:rFonts w:eastAsia="Arial" w:cs="Arial"/>
      <w:i/>
      <w:iCs/>
      <w:sz w:val="22"/>
      <w:szCs w:val="22"/>
    </w:rPr>
  </w:style>
  <w:style w:type="paragraph" w:styleId="1070">
    <w:name w:val="Heading 9"/>
    <w:basedOn w:val="1061"/>
    <w:next w:val="1061"/>
    <w:link w:val="1094"/>
    <w:uiPriority w:val="9"/>
    <w:unhideWhenUsed/>
    <w:qFormat/>
    <w:pPr>
      <w:keepNext w:val="true"/>
      <w:keepLines w:val="true"/>
      <w:pBdr/>
      <w:spacing w:after="200" w:before="320"/>
      <w:ind/>
      <w:outlineLvl w:val="8"/>
    </w:pPr>
    <w:rPr>
      <w:rFonts w:eastAsia="Arial" w:cs="Arial"/>
      <w:i/>
      <w:iCs/>
      <w:sz w:val="21"/>
      <w:szCs w:val="21"/>
    </w:rPr>
  </w:style>
  <w:style w:type="character" w:styleId="1071" w:default="1">
    <w:name w:val="Default Paragraph Font"/>
    <w:uiPriority w:val="1"/>
    <w:unhideWhenUsed/>
    <w:pPr>
      <w:pBdr/>
      <w:spacing/>
      <w:ind/>
    </w:pPr>
  </w:style>
  <w:style w:type="table" w:styleId="1072"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1073" w:default="1">
    <w:name w:val="No List"/>
    <w:uiPriority w:val="99"/>
    <w:semiHidden/>
    <w:unhideWhenUsed/>
    <w:pPr>
      <w:pBdr/>
      <w:spacing/>
      <w:ind/>
    </w:pPr>
  </w:style>
  <w:style w:type="character" w:styleId="1074" w:customStyle="1">
    <w:name w:val="Heading 1 Char"/>
    <w:basedOn w:val="1071"/>
    <w:uiPriority w:val="9"/>
    <w:pPr>
      <w:pBdr/>
      <w:spacing/>
      <w:ind/>
    </w:pPr>
    <w:rPr>
      <w:rFonts w:ascii="Arial" w:hAnsi="Arial" w:eastAsia="Arial" w:cs="Arial"/>
      <w:sz w:val="40"/>
      <w:szCs w:val="40"/>
    </w:rPr>
  </w:style>
  <w:style w:type="character" w:styleId="1075" w:customStyle="1">
    <w:name w:val="Heading 2 Char"/>
    <w:basedOn w:val="1071"/>
    <w:uiPriority w:val="9"/>
    <w:pPr>
      <w:pBdr/>
      <w:spacing/>
      <w:ind/>
    </w:pPr>
    <w:rPr>
      <w:rFonts w:ascii="Arial" w:hAnsi="Arial" w:eastAsia="Arial" w:cs="Arial"/>
      <w:sz w:val="34"/>
    </w:rPr>
  </w:style>
  <w:style w:type="character" w:styleId="1076" w:customStyle="1">
    <w:name w:val="Heading 3 Char"/>
    <w:basedOn w:val="1071"/>
    <w:uiPriority w:val="9"/>
    <w:pPr>
      <w:pBdr/>
      <w:spacing/>
      <w:ind/>
    </w:pPr>
    <w:rPr>
      <w:rFonts w:ascii="Arial" w:hAnsi="Arial" w:eastAsia="Arial" w:cs="Arial"/>
      <w:sz w:val="30"/>
      <w:szCs w:val="30"/>
    </w:rPr>
  </w:style>
  <w:style w:type="character" w:styleId="1077" w:customStyle="1">
    <w:name w:val="Heading 4 Char"/>
    <w:basedOn w:val="1071"/>
    <w:uiPriority w:val="9"/>
    <w:pPr>
      <w:pBdr/>
      <w:spacing/>
      <w:ind/>
    </w:pPr>
    <w:rPr>
      <w:rFonts w:ascii="Arial" w:hAnsi="Arial" w:eastAsia="Arial" w:cs="Arial"/>
      <w:b/>
      <w:bCs/>
      <w:sz w:val="26"/>
      <w:szCs w:val="26"/>
    </w:rPr>
  </w:style>
  <w:style w:type="character" w:styleId="1078" w:customStyle="1">
    <w:name w:val="Heading 5 Char"/>
    <w:basedOn w:val="1071"/>
    <w:uiPriority w:val="9"/>
    <w:pPr>
      <w:pBdr/>
      <w:spacing/>
      <w:ind/>
    </w:pPr>
    <w:rPr>
      <w:rFonts w:ascii="Arial" w:hAnsi="Arial" w:eastAsia="Arial" w:cs="Arial"/>
      <w:b/>
      <w:bCs/>
      <w:sz w:val="24"/>
      <w:szCs w:val="24"/>
    </w:rPr>
  </w:style>
  <w:style w:type="character" w:styleId="1079" w:customStyle="1">
    <w:name w:val="Heading 6 Char"/>
    <w:basedOn w:val="1071"/>
    <w:uiPriority w:val="9"/>
    <w:pPr>
      <w:pBdr/>
      <w:spacing/>
      <w:ind/>
    </w:pPr>
    <w:rPr>
      <w:rFonts w:ascii="Arial" w:hAnsi="Arial" w:eastAsia="Arial" w:cs="Arial"/>
      <w:b/>
      <w:bCs/>
      <w:sz w:val="22"/>
      <w:szCs w:val="22"/>
    </w:rPr>
  </w:style>
  <w:style w:type="character" w:styleId="1080" w:customStyle="1">
    <w:name w:val="Heading 7 Char"/>
    <w:basedOn w:val="1071"/>
    <w:uiPriority w:val="9"/>
    <w:pPr>
      <w:pBdr/>
      <w:spacing/>
      <w:ind/>
    </w:pPr>
    <w:rPr>
      <w:rFonts w:ascii="Arial" w:hAnsi="Arial" w:eastAsia="Arial" w:cs="Arial"/>
      <w:b/>
      <w:bCs/>
      <w:i/>
      <w:iCs/>
      <w:sz w:val="22"/>
      <w:szCs w:val="22"/>
    </w:rPr>
  </w:style>
  <w:style w:type="character" w:styleId="1081" w:customStyle="1">
    <w:name w:val="Heading 8 Char"/>
    <w:basedOn w:val="1071"/>
    <w:uiPriority w:val="9"/>
    <w:pPr>
      <w:pBdr/>
      <w:spacing/>
      <w:ind/>
    </w:pPr>
    <w:rPr>
      <w:rFonts w:ascii="Arial" w:hAnsi="Arial" w:eastAsia="Arial" w:cs="Arial"/>
      <w:i/>
      <w:iCs/>
      <w:sz w:val="22"/>
      <w:szCs w:val="22"/>
    </w:rPr>
  </w:style>
  <w:style w:type="character" w:styleId="1082" w:customStyle="1">
    <w:name w:val="Heading 9 Char"/>
    <w:basedOn w:val="1071"/>
    <w:uiPriority w:val="9"/>
    <w:pPr>
      <w:pBdr/>
      <w:spacing/>
      <w:ind/>
    </w:pPr>
    <w:rPr>
      <w:rFonts w:ascii="Arial" w:hAnsi="Arial" w:eastAsia="Arial" w:cs="Arial"/>
      <w:i/>
      <w:iCs/>
      <w:sz w:val="21"/>
      <w:szCs w:val="21"/>
    </w:rPr>
  </w:style>
  <w:style w:type="character" w:styleId="1083" w:customStyle="1">
    <w:name w:val="Title Char"/>
    <w:basedOn w:val="1071"/>
    <w:uiPriority w:val="10"/>
    <w:pPr>
      <w:pBdr/>
      <w:spacing/>
      <w:ind/>
    </w:pPr>
    <w:rPr>
      <w:sz w:val="48"/>
      <w:szCs w:val="48"/>
    </w:rPr>
  </w:style>
  <w:style w:type="character" w:styleId="1084" w:customStyle="1">
    <w:name w:val="Subtitle Char"/>
    <w:basedOn w:val="1071"/>
    <w:uiPriority w:val="11"/>
    <w:pPr>
      <w:pBdr/>
      <w:spacing/>
      <w:ind/>
    </w:pPr>
    <w:rPr>
      <w:sz w:val="24"/>
      <w:szCs w:val="24"/>
    </w:rPr>
  </w:style>
  <w:style w:type="character" w:styleId="1085" w:customStyle="1">
    <w:name w:val="Quote Char"/>
    <w:uiPriority w:val="29"/>
    <w:pPr>
      <w:pBdr/>
      <w:spacing/>
      <w:ind/>
    </w:pPr>
    <w:rPr>
      <w:i/>
    </w:rPr>
  </w:style>
  <w:style w:type="character" w:styleId="1086" w:customStyle="1">
    <w:name w:val="Intense Quote Char"/>
    <w:uiPriority w:val="30"/>
    <w:pPr>
      <w:pBdr/>
      <w:spacing/>
      <w:ind/>
    </w:pPr>
    <w:rPr>
      <w:i/>
    </w:rPr>
  </w:style>
  <w:style w:type="character" w:styleId="1087" w:customStyle="1">
    <w:name w:val="Header Char"/>
    <w:basedOn w:val="1071"/>
    <w:uiPriority w:val="99"/>
    <w:pPr>
      <w:pBdr/>
      <w:spacing/>
      <w:ind/>
    </w:pPr>
  </w:style>
  <w:style w:type="character" w:styleId="1088" w:customStyle="1">
    <w:name w:val="Footer Char"/>
    <w:basedOn w:val="1071"/>
    <w:uiPriority w:val="99"/>
    <w:pPr>
      <w:pBdr/>
      <w:spacing/>
      <w:ind/>
    </w:pPr>
  </w:style>
  <w:style w:type="character" w:styleId="1089" w:customStyle="1">
    <w:name w:val="Footnote Text Char"/>
    <w:uiPriority w:val="99"/>
    <w:pPr>
      <w:pBdr/>
      <w:spacing/>
      <w:ind/>
    </w:pPr>
    <w:rPr>
      <w:sz w:val="18"/>
    </w:rPr>
  </w:style>
  <w:style w:type="character" w:styleId="1090" w:customStyle="1">
    <w:name w:val="Endnote Text Char"/>
    <w:uiPriority w:val="99"/>
    <w:pPr>
      <w:pBdr/>
      <w:spacing/>
      <w:ind/>
    </w:pPr>
    <w:rPr>
      <w:sz w:val="20"/>
    </w:rPr>
  </w:style>
  <w:style w:type="character" w:styleId="1091" w:customStyle="1">
    <w:name w:val="Heading 6 Char1"/>
    <w:basedOn w:val="1071"/>
    <w:link w:val="1067"/>
    <w:uiPriority w:val="9"/>
    <w:pPr>
      <w:pBdr/>
      <w:spacing/>
      <w:ind/>
    </w:pPr>
    <w:rPr>
      <w:rFonts w:ascii="Arial" w:hAnsi="Arial" w:eastAsia="Arial" w:cs="Arial"/>
      <w:b/>
      <w:bCs/>
      <w:sz w:val="22"/>
      <w:szCs w:val="22"/>
    </w:rPr>
  </w:style>
  <w:style w:type="character" w:styleId="1092" w:customStyle="1">
    <w:name w:val="Heading 7 Char1"/>
    <w:basedOn w:val="1071"/>
    <w:link w:val="1068"/>
    <w:uiPriority w:val="9"/>
    <w:pPr>
      <w:pBdr/>
      <w:spacing/>
      <w:ind/>
    </w:pPr>
    <w:rPr>
      <w:rFonts w:ascii="Arial" w:hAnsi="Arial" w:eastAsia="Arial" w:cs="Arial"/>
      <w:b/>
      <w:bCs/>
      <w:i/>
      <w:iCs/>
      <w:sz w:val="22"/>
      <w:szCs w:val="22"/>
    </w:rPr>
  </w:style>
  <w:style w:type="character" w:styleId="1093" w:customStyle="1">
    <w:name w:val="Heading 8 Char1"/>
    <w:basedOn w:val="1071"/>
    <w:link w:val="1069"/>
    <w:uiPriority w:val="9"/>
    <w:pPr>
      <w:pBdr/>
      <w:spacing/>
      <w:ind/>
    </w:pPr>
    <w:rPr>
      <w:rFonts w:ascii="Arial" w:hAnsi="Arial" w:eastAsia="Arial" w:cs="Arial"/>
      <w:i/>
      <w:iCs/>
      <w:sz w:val="22"/>
      <w:szCs w:val="22"/>
    </w:rPr>
  </w:style>
  <w:style w:type="character" w:styleId="1094" w:customStyle="1">
    <w:name w:val="Heading 9 Char1"/>
    <w:basedOn w:val="1071"/>
    <w:link w:val="1070"/>
    <w:uiPriority w:val="9"/>
    <w:pPr>
      <w:pBdr/>
      <w:spacing/>
      <w:ind/>
    </w:pPr>
    <w:rPr>
      <w:rFonts w:ascii="Arial" w:hAnsi="Arial" w:eastAsia="Arial" w:cs="Arial"/>
      <w:i/>
      <w:iCs/>
      <w:sz w:val="21"/>
      <w:szCs w:val="21"/>
    </w:rPr>
  </w:style>
  <w:style w:type="paragraph" w:styleId="1095">
    <w:name w:val="No Spacing"/>
    <w:uiPriority w:val="1"/>
    <w:qFormat/>
    <w:pPr>
      <w:pBdr/>
      <w:spacing/>
      <w:ind/>
    </w:pPr>
  </w:style>
  <w:style w:type="paragraph" w:styleId="1096">
    <w:name w:val="Title"/>
    <w:basedOn w:val="1061"/>
    <w:next w:val="1061"/>
    <w:link w:val="1097"/>
    <w:uiPriority w:val="10"/>
    <w:qFormat/>
    <w:pPr>
      <w:pBdr/>
      <w:spacing w:after="200" w:before="300"/>
      <w:ind/>
      <w:contextualSpacing w:val="true"/>
    </w:pPr>
    <w:rPr>
      <w:sz w:val="48"/>
      <w:szCs w:val="48"/>
    </w:rPr>
  </w:style>
  <w:style w:type="character" w:styleId="1097" w:customStyle="1">
    <w:name w:val="Title Char1"/>
    <w:basedOn w:val="1071"/>
    <w:link w:val="1096"/>
    <w:uiPriority w:val="10"/>
    <w:pPr>
      <w:pBdr/>
      <w:spacing/>
      <w:ind/>
    </w:pPr>
    <w:rPr>
      <w:sz w:val="48"/>
      <w:szCs w:val="48"/>
    </w:rPr>
  </w:style>
  <w:style w:type="paragraph" w:styleId="1098">
    <w:name w:val="Subtitle"/>
    <w:basedOn w:val="1061"/>
    <w:next w:val="1061"/>
    <w:link w:val="1099"/>
    <w:uiPriority w:val="11"/>
    <w:qFormat/>
    <w:pPr>
      <w:pBdr/>
      <w:spacing w:after="200" w:before="200"/>
      <w:ind/>
    </w:pPr>
    <w:rPr>
      <w:sz w:val="24"/>
      <w:szCs w:val="24"/>
    </w:rPr>
  </w:style>
  <w:style w:type="character" w:styleId="1099" w:customStyle="1">
    <w:name w:val="Subtitle Char1"/>
    <w:basedOn w:val="1071"/>
    <w:link w:val="1098"/>
    <w:uiPriority w:val="11"/>
    <w:pPr>
      <w:pBdr/>
      <w:spacing/>
      <w:ind/>
    </w:pPr>
    <w:rPr>
      <w:sz w:val="24"/>
      <w:szCs w:val="24"/>
    </w:rPr>
  </w:style>
  <w:style w:type="paragraph" w:styleId="1100">
    <w:name w:val="Quote"/>
    <w:basedOn w:val="1061"/>
    <w:next w:val="1061"/>
    <w:link w:val="1101"/>
    <w:uiPriority w:val="29"/>
    <w:qFormat/>
    <w:pPr>
      <w:pBdr/>
      <w:spacing/>
      <w:ind w:right="720" w:left="720"/>
    </w:pPr>
    <w:rPr>
      <w:i/>
    </w:rPr>
  </w:style>
  <w:style w:type="character" w:styleId="1101" w:customStyle="1">
    <w:name w:val="Quote Char1"/>
    <w:link w:val="1100"/>
    <w:uiPriority w:val="29"/>
    <w:pPr>
      <w:pBdr/>
      <w:spacing/>
      <w:ind/>
    </w:pPr>
    <w:rPr>
      <w:i/>
    </w:rPr>
  </w:style>
  <w:style w:type="paragraph" w:styleId="1102">
    <w:name w:val="Intense Quote"/>
    <w:basedOn w:val="1061"/>
    <w:next w:val="1061"/>
    <w:link w:val="1103"/>
    <w:uiPriority w:val="30"/>
    <w:qFormat/>
    <w:pPr>
      <w:pBdr>
        <w:top w:val="single" w:color="ffffff" w:sz="4" w:space="5"/>
        <w:left w:val="single" w:color="ffffff" w:sz="4" w:space="10"/>
        <w:bottom w:val="single" w:color="ffffff" w:sz="4" w:space="5"/>
        <w:right w:val="single" w:color="ffffff" w:sz="4" w:space="10"/>
      </w:pBdr>
      <w:shd w:val="clear" w:color="auto" w:fill="f2f2f2"/>
      <w:spacing/>
      <w:ind w:right="720" w:left="720"/>
    </w:pPr>
    <w:rPr>
      <w:i/>
    </w:rPr>
  </w:style>
  <w:style w:type="character" w:styleId="1103" w:customStyle="1">
    <w:name w:val="Intense Quote Char1"/>
    <w:link w:val="1102"/>
    <w:uiPriority w:val="30"/>
    <w:pPr>
      <w:pBdr/>
      <w:spacing/>
      <w:ind/>
    </w:pPr>
    <w:rPr>
      <w:i/>
    </w:rPr>
  </w:style>
  <w:style w:type="character" w:styleId="1104" w:customStyle="1">
    <w:name w:val="Caption Char"/>
    <w:uiPriority w:val="99"/>
    <w:pPr>
      <w:pBdr/>
      <w:spacing/>
      <w:ind/>
    </w:pPr>
  </w:style>
  <w:style w:type="table" w:styleId="1105" w:customStyle="1">
    <w:name w:val="Table Grid Light1"/>
    <w:basedOn w:val="1072"/>
    <w:uiPriority w:val="59"/>
    <w:pPr>
      <w:pBdr/>
      <w:spacing/>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6">
    <w:name w:val="Plain Table 1"/>
    <w:basedOn w:val="1072"/>
    <w:uiPriority w:val="59"/>
    <w:pPr>
      <w:pBdr/>
      <w:spacing/>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7">
    <w:name w:val="Plain Table 2"/>
    <w:basedOn w:val="1072"/>
    <w:uiPriority w:val="59"/>
    <w:pPr>
      <w:pBdr/>
      <w:spacing/>
      <w:ind/>
    </w:pPr>
    <w:tblP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8">
    <w:name w:val="Plain Table 3"/>
    <w:basedOn w:val="1072"/>
    <w:uiPriority w:val="99"/>
    <w:pPr>
      <w:pBdr/>
      <w:spacing/>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9">
    <w:name w:val="Plain Table 4"/>
    <w:basedOn w:val="1072"/>
    <w:uiPriority w:val="99"/>
    <w:pPr>
      <w:pBdr/>
      <w:spacing/>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0">
    <w:name w:val="Plain Table 5"/>
    <w:basedOn w:val="1072"/>
    <w:uiPriority w:val="99"/>
    <w:pPr>
      <w:pBdr/>
      <w:spacing/>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right w:val="single" w:color="404040" w:sz="4" w:space="0"/>
        </w:tcBorders>
      </w:tcPr>
    </w:tblStylePr>
    <w:tblStylePr w:type="firstRow">
      <w:rPr>
        <w:i/>
        <w:color w:val="404040"/>
      </w:rPr>
      <w:pPr>
        <w:pBdr/>
        <w:spacing/>
        <w:ind/>
      </w:pPr>
      <w:tblPr>
        <w:tblBorders/>
      </w:tblPr>
      <w:tcPr>
        <w:shd w:val="clear" w:color="ffffff" w:fill="auto"/>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fill="auto"/>
        <w:tcBorders>
          <w:left w:val="single" w:color="404040" w:sz="4" w:space="0"/>
        </w:tcBorders>
      </w:tcPr>
    </w:tblStylePr>
    <w:tblStylePr w:type="lastRow">
      <w:rPr>
        <w:i/>
        <w:color w:val="404040"/>
      </w:rPr>
      <w:pPr>
        <w:pBdr/>
        <w:spacing/>
        <w:ind/>
      </w:pPr>
      <w:tblPr>
        <w:tblBorders/>
      </w:tblPr>
      <w:tcPr>
        <w:shd w:val="clear" w:color="ffffff" w:fill="auto"/>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1">
    <w:name w:val="Grid Table 1 Light"/>
    <w:basedOn w:val="1072"/>
    <w:uiPriority w:val="99"/>
    <w:pPr>
      <w:pBdr/>
      <w:spacing/>
      <w:ind/>
    </w:pPr>
    <w:tblPr>
      <w:tblStyleRowBandSize w:val="1"/>
      <w:tblStyleColBandSize w:val="1"/>
      <w:tbl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insideH w:val="single" w:color="989898" w:themeColor="text1" w:themeTint="67" w:sz="4" w:space="0"/>
        <w:insideV w:val="single" w:color="989898" w:themeColor="text1" w:themeTint="67" w:sz="4" w:space="0"/>
      </w:tblBorders>
    </w:tblPr>
    <w:tcPr>
      <w:tcBorders/>
    </w:tcPr>
    <w:tblStylePr w:type="band1Horz">
      <w:rPr>
        <w:rFonts w:ascii="Arial" w:hAnsi="Arial"/>
        <w:color w:val="404040"/>
        <w:sz w:val="22"/>
      </w:rPr>
      <w:pPr>
        <w:pBdr/>
        <w:spacing/>
        <w:ind/>
      </w:pPr>
      <w:tblPr>
        <w:tblBorders/>
      </w:tblPr>
      <w:tcPr>
        <w:tc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6a6a6a"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2" w:customStyle="1">
    <w:name w:val="Grid Table 1 Light - Accent 11"/>
    <w:basedOn w:val="1072"/>
    <w:uiPriority w:val="99"/>
    <w:pPr>
      <w:pBdr/>
      <w:spacing/>
      <w:ind/>
    </w:pPr>
    <w:tblPr>
      <w:tblStyleRowBandSize w:val="1"/>
      <w:tblStyleColBandSize w:val="1"/>
      <w:tblBorders>
        <w:top w:val="single" w:color="b7cbe4" w:themeColor="accent1" w:themeTint="67" w:sz="4" w:space="0"/>
        <w:left w:val="single" w:color="b7cbe4" w:themeColor="accent1" w:themeTint="67" w:sz="4" w:space="0"/>
        <w:bottom w:val="single" w:color="b7cbe4" w:themeColor="accent1" w:themeTint="67" w:sz="4" w:space="0"/>
        <w:right w:val="single" w:color="b7cbe4" w:themeColor="accent1" w:themeTint="67" w:sz="4" w:space="0"/>
        <w:insideH w:val="single" w:color="b7cbe4" w:themeColor="accent1" w:themeTint="67" w:sz="4" w:space="0"/>
        <w:insideV w:val="single" w:color="b7cbe4"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7cbe4" w:themeColor="accent1" w:themeTint="67" w:sz="4" w:space="0"/>
          <w:left w:val="single" w:color="b7cbe4" w:themeColor="accent1" w:themeTint="67" w:sz="4" w:space="0"/>
          <w:bottom w:val="single" w:color="b7cbe4" w:themeColor="accent1" w:themeTint="67" w:sz="4" w:space="0"/>
          <w:right w:val="single" w:color="b7cbe4"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7b4d8"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3" w:customStyle="1">
    <w:name w:val="Grid Table 1 Light - Accent 21"/>
    <w:basedOn w:val="1072"/>
    <w:uiPriority w:val="99"/>
    <w:pPr>
      <w:pBdr/>
      <w:spacing/>
      <w:ind/>
    </w:pPr>
    <w:tblPr>
      <w:tblStyleRowBandSize w:val="1"/>
      <w:tblStyleColBandSize w:val="1"/>
      <w:tblBorders>
        <w:top w:val="single" w:color="e5b7b6" w:themeColor="accent2" w:themeTint="67" w:sz="4" w:space="0"/>
        <w:left w:val="single" w:color="e5b7b6" w:themeColor="accent2" w:themeTint="67" w:sz="4" w:space="0"/>
        <w:bottom w:val="single" w:color="e5b7b6" w:themeColor="accent2" w:themeTint="67" w:sz="4" w:space="0"/>
        <w:right w:val="single" w:color="e5b7b6" w:themeColor="accent2" w:themeTint="67" w:sz="4" w:space="0"/>
        <w:insideH w:val="single" w:color="e5b7b6" w:themeColor="accent2" w:themeTint="67" w:sz="4" w:space="0"/>
        <w:insideV w:val="single" w:color="e5b7b6"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e5b7b6" w:themeColor="accent2" w:themeTint="67" w:sz="4" w:space="0"/>
          <w:left w:val="single" w:color="e5b7b6" w:themeColor="accent2" w:themeTint="67" w:sz="4" w:space="0"/>
          <w:bottom w:val="single" w:color="e5b7b6" w:themeColor="accent2" w:themeTint="67" w:sz="4" w:space="0"/>
          <w:right w:val="single" w:color="e5b7b6"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da9896"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4" w:customStyle="1">
    <w:name w:val="Grid Table 1 Light - Accent 31"/>
    <w:basedOn w:val="1072"/>
    <w:uiPriority w:val="99"/>
    <w:pPr>
      <w:pBdr/>
      <w:spacing/>
      <w:ind/>
    </w:pPr>
    <w:tblPr>
      <w:tblStyleRowBandSize w:val="1"/>
      <w:tblStyleColBandSize w:val="1"/>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c4d79d"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5" w:customStyle="1">
    <w:name w:val="Grid Table 1 Light - Accent 41"/>
    <w:basedOn w:val="1072"/>
    <w:uiPriority w:val="99"/>
    <w:pPr>
      <w:pBdr/>
      <w:spacing/>
      <w:ind/>
    </w:pPr>
    <w:tblPr>
      <w:tblStyleRowBandSize w:val="1"/>
      <w:tblStyleColBandSize w:val="1"/>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b4a4c8"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6" w:customStyle="1">
    <w:name w:val="Grid Table 1 Light - Accent 51"/>
    <w:basedOn w:val="1072"/>
    <w:uiPriority w:val="99"/>
    <w:pPr>
      <w:pBdr/>
      <w:spacing/>
      <w:ind/>
    </w:pPr>
    <w:tblPr>
      <w:tblStyleRowBandSize w:val="1"/>
      <w:tblStyleColBandSize w:val="1"/>
      <w:tblBorders>
        <w:top w:val="single" w:color="b6dde8" w:themeColor="accent5" w:themeTint="67" w:sz="4" w:space="0"/>
        <w:left w:val="single" w:color="b6dde8" w:themeColor="accent5" w:themeTint="67" w:sz="4" w:space="0"/>
        <w:bottom w:val="single" w:color="b6dde8" w:themeColor="accent5" w:themeTint="67" w:sz="4" w:space="0"/>
        <w:right w:val="single" w:color="b6dde8" w:themeColor="accent5" w:themeTint="67" w:sz="4" w:space="0"/>
        <w:insideH w:val="single" w:color="b6dde8" w:themeColor="accent5" w:themeTint="67" w:sz="4" w:space="0"/>
        <w:insideV w:val="single" w:color="b6dde8"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6dde8" w:themeColor="accent5" w:themeTint="67" w:sz="4" w:space="0"/>
          <w:left w:val="single" w:color="b6dde8" w:themeColor="accent5" w:themeTint="67" w:sz="4" w:space="0"/>
          <w:bottom w:val="single" w:color="b6dde8" w:themeColor="accent5" w:themeTint="67" w:sz="4" w:space="0"/>
          <w:right w:val="single" w:color="b6dde8"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5cedd"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7" w:customStyle="1">
    <w:name w:val="Grid Table 1 Light - Accent 61"/>
    <w:basedOn w:val="1072"/>
    <w:uiPriority w:val="99"/>
    <w:pPr>
      <w:pBdr/>
      <w:spacing/>
      <w:ind/>
    </w:pPr>
    <w:tblPr>
      <w:tblStyleRowBandSize w:val="1"/>
      <w:tblStyleColBandSize w:val="1"/>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ac192"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8">
    <w:name w:val="Grid Table 2"/>
    <w:basedOn w:val="1072"/>
    <w:uiPriority w:val="99"/>
    <w:pPr>
      <w:pBdr/>
      <w:spacing/>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6a6a6a"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6a6a6a"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9" w:customStyle="1">
    <w:name w:val="Grid Table 2 - Accent 11"/>
    <w:basedOn w:val="1072"/>
    <w:uiPriority w:val="99"/>
    <w:pPr>
      <w:pBdr/>
      <w:spacing/>
      <w:ind/>
    </w:pPr>
    <w:tblPr>
      <w:tblStyleRowBandSize w:val="1"/>
      <w:tblStyleColBandSize w:val="1"/>
      <w:tblBorders>
        <w:bottom w:val="single" w:color="5d8ac2" w:themeColor="accent1" w:themeTint="EA" w:sz="4" w:space="0"/>
        <w:insideH w:val="single" w:color="5d8ac2" w:themeColor="accent1" w:themeTint="EA" w:sz="4" w:space="0"/>
        <w:insideV w:val="single" w:color="5d8ac2" w:themeColor="accent1" w:themeTint="EA" w:sz="4" w:space="0"/>
      </w:tblBorders>
    </w:tblPr>
    <w:tcPr>
      <w:tcBorders/>
    </w:tcPr>
    <w:tblStylePr w:type="band1Horz">
      <w:rPr>
        <w:rFonts w:ascii="Arial" w:hAnsi="Arial"/>
        <w:color w:val="404040"/>
        <w:sz w:val="22"/>
      </w:rPr>
      <w:pPr>
        <w:pBdr/>
        <w:spacing/>
        <w:ind/>
      </w:pPr>
      <w:tblPr>
        <w:tblBorders/>
      </w:tblPr>
      <w:tcPr>
        <w:shd w:val="clear" w:color="dae5f1" w:themeColor="accent1" w:themeTint="34" w:fill="dae5f1" w:themeFill="accent1" w:themeFillTint="34"/>
        <w:tcBorders/>
      </w:tcPr>
    </w:tblStylePr>
    <w:tblStylePr w:type="band1Vert">
      <w:rPr>
        <w:rFonts w:ascii="Arial" w:hAnsi="Arial"/>
        <w:color w:val="404040"/>
        <w:sz w:val="22"/>
      </w:rPr>
      <w:pPr>
        <w:pBdr/>
        <w:spacing/>
        <w:ind/>
      </w:pPr>
      <w:tblPr>
        <w:tblBorders/>
      </w:tblPr>
      <w:tcPr>
        <w:shd w:val="clear" w:color="dae5f1" w:themeColor="accent1" w:themeTint="34" w:fill="dae5f1"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5d8ac2"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5d8ac2"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0" w:customStyle="1">
    <w:name w:val="Grid Table 2 - Accent 21"/>
    <w:basedOn w:val="1072"/>
    <w:uiPriority w:val="99"/>
    <w:pPr>
      <w:pBdr/>
      <w:spacing/>
      <w:ind/>
    </w:pPr>
    <w:tblPr>
      <w:tblStyleRowBandSize w:val="1"/>
      <w:tblStyleColBandSize w:val="1"/>
      <w:tblBorders>
        <w:bottom w:val="single" w:color="d99695" w:themeColor="accent2" w:themeTint="97" w:sz="4" w:space="0"/>
        <w:insideH w:val="single" w:color="d99695" w:themeColor="accent2" w:themeTint="97" w:sz="4" w:space="0"/>
        <w:insideV w:val="single" w:color="d99695" w:themeColor="accent2" w:themeTint="97" w:sz="4" w:space="0"/>
      </w:tblBorders>
    </w:tblPr>
    <w:tcPr>
      <w:tcBorders/>
    </w:tcPr>
    <w:tblStylePr w:type="band1Horz">
      <w:rPr>
        <w:rFonts w:ascii="Arial" w:hAnsi="Arial"/>
        <w:color w:val="404040"/>
        <w:sz w:val="22"/>
      </w:rPr>
      <w:pPr>
        <w:pBdr/>
        <w:spacing/>
        <w:ind/>
      </w:pPr>
      <w:tblPr>
        <w:tblBorders/>
      </w:tblPr>
      <w:tcPr>
        <w:shd w:val="clear" w:color="f2dcdc" w:themeColor="accent2" w:themeTint="32" w:fill="f2dcdc" w:themeFill="accent2" w:themeFillTint="32"/>
        <w:tcBorders/>
      </w:tcPr>
    </w:tblStylePr>
    <w:tblStylePr w:type="band1Vert">
      <w:rPr>
        <w:rFonts w:ascii="Arial" w:hAnsi="Arial"/>
        <w:color w:val="404040"/>
        <w:sz w:val="22"/>
      </w:rPr>
      <w:pPr>
        <w:pBdr/>
        <w:spacing/>
        <w:ind/>
      </w:pPr>
      <w:tblPr>
        <w:tblBorders/>
      </w:tblPr>
      <w:tcPr>
        <w:shd w:val="clear" w:color="f2dcdc" w:themeColor="accent2" w:themeTint="32" w:fill="f2dc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d99695"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d99695"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1" w:customStyle="1">
    <w:name w:val="Grid Table 2 - Accent 31"/>
    <w:basedOn w:val="1072"/>
    <w:uiPriority w:val="99"/>
    <w:pPr>
      <w:pBdr/>
      <w:spacing/>
      <w:ind/>
    </w:pPr>
    <w:tblPr>
      <w:tblStyleRowBandSize w:val="1"/>
      <w:tblStyleColBandSize w:val="1"/>
      <w:tblBorders>
        <w:bottom w:val="single" w:color="9abb59" w:themeColor="accent3" w:themeTint="FE" w:sz="4" w:space="0"/>
        <w:insideH w:val="single" w:color="9abb59" w:themeColor="accent3" w:themeTint="FE" w:sz="4" w:space="0"/>
        <w:insideV w:val="single" w:color="9abb59" w:themeColor="accent3" w:themeTint="FE" w:sz="4" w:space="0"/>
      </w:tblBorders>
    </w:tblPr>
    <w:tcPr>
      <w:tcBorders/>
    </w:tcPr>
    <w:tblStylePr w:type="band1Horz">
      <w:rPr>
        <w:rFonts w:ascii="Arial" w:hAnsi="Arial"/>
        <w:color w:val="404040"/>
        <w:sz w:val="22"/>
      </w:rPr>
      <w:pPr>
        <w:pBdr/>
        <w:spacing/>
        <w:ind/>
      </w:pPr>
      <w:tblPr>
        <w:tblBorders/>
      </w:tblPr>
      <w:tcPr>
        <w:shd w:val="clear" w:color="eaf1dc" w:themeColor="accent3" w:themeTint="34" w:fill="eaf1dc" w:themeFill="accent3" w:themeFillTint="34"/>
        <w:tcBorders/>
      </w:tcPr>
    </w:tblStylePr>
    <w:tblStylePr w:type="band1Vert">
      <w:rPr>
        <w:rFonts w:ascii="Arial" w:hAnsi="Arial"/>
        <w:color w:val="404040"/>
        <w:sz w:val="22"/>
      </w:rPr>
      <w:pPr>
        <w:pBdr/>
        <w:spacing/>
        <w:ind/>
      </w:pPr>
      <w:tblPr>
        <w:tblBorders/>
      </w:tblPr>
      <w:tcPr>
        <w:shd w:val="clear" w:color="eaf1dc" w:themeColor="accent3" w:themeTint="34" w:fill="eaf1d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9abb59"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9abb59"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2" w:customStyle="1">
    <w:name w:val="Grid Table 2 - Accent 41"/>
    <w:basedOn w:val="1072"/>
    <w:uiPriority w:val="99"/>
    <w:pPr>
      <w:pBdr/>
      <w:spacing/>
      <w:ind/>
    </w:pPr>
    <w:tblPr>
      <w:tblStyleRowBandSize w:val="1"/>
      <w:tblStyleColBandSize w:val="1"/>
      <w:tblBorders>
        <w:bottom w:val="single" w:color="b2a1c6" w:themeColor="accent4" w:themeTint="9A" w:sz="4" w:space="0"/>
        <w:insideH w:val="single" w:color="b2a1c6" w:themeColor="accent4" w:themeTint="9A" w:sz="4" w:space="0"/>
        <w:insideV w:val="single" w:color="b2a1c6" w:themeColor="accent4" w:themeTint="9A" w:sz="4" w:space="0"/>
      </w:tblBorders>
    </w:tblPr>
    <w:tcPr>
      <w:tcBorders/>
    </w:tcPr>
    <w:tblStylePr w:type="band1Horz">
      <w:rPr>
        <w:rFonts w:ascii="Arial" w:hAnsi="Arial"/>
        <w:color w:val="404040"/>
        <w:sz w:val="22"/>
      </w:rPr>
      <w:pPr>
        <w:pBdr/>
        <w:spacing/>
        <w:ind/>
      </w:pPr>
      <w:tblPr>
        <w:tblBorders/>
      </w:tblPr>
      <w:tcPr>
        <w:shd w:val="clear" w:color="e5dfec"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e5dfec"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b2a1c6"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b2a1c6"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3" w:customStyle="1">
    <w:name w:val="Grid Table 2 - Accent 51"/>
    <w:basedOn w:val="1072"/>
    <w:uiPriority w:val="99"/>
    <w:pPr>
      <w:pBdr/>
      <w:spacing/>
      <w:ind/>
    </w:pPr>
    <w:tblPr>
      <w:tblStyleRowBandSize w:val="1"/>
      <w:tblStyleColBandSize w:val="1"/>
      <w:tblBorders>
        <w:bottom w:val="single" w:color="4bacc6" w:themeColor="accent5" w:sz="4" w:space="0"/>
        <w:insideH w:val="single" w:color="4bacc6" w:themeColor="accent5" w:sz="4" w:space="0"/>
        <w:insideV w:val="single" w:color="4bacc6" w:themeColor="accent5" w:sz="4" w:space="0"/>
      </w:tblBorders>
    </w:tblPr>
    <w:tcPr>
      <w:tcBorders/>
    </w:tcPr>
    <w:tblStylePr w:type="band1Horz">
      <w:rPr>
        <w:rFonts w:ascii="Arial" w:hAnsi="Arial"/>
        <w:color w:val="404040"/>
        <w:sz w:val="22"/>
      </w:rPr>
      <w:pPr>
        <w:pBdr/>
        <w:spacing/>
        <w:ind/>
      </w:pPr>
      <w:tblPr>
        <w:tblBorders/>
      </w:tblPr>
      <w:tcPr>
        <w:shd w:val="clear" w:color="daeef3"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daeef3"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4bacc6"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4bacc6"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4" w:customStyle="1">
    <w:name w:val="Grid Table 2 - Accent 61"/>
    <w:basedOn w:val="1072"/>
    <w:uiPriority w:val="99"/>
    <w:pPr>
      <w:pBdr/>
      <w:spacing/>
      <w:ind/>
    </w:pPr>
    <w:tblPr>
      <w:tblStyleRowBandSize w:val="1"/>
      <w:tblStyleColBandSize w:val="1"/>
      <w:tblBorders>
        <w:bottom w:val="single" w:color="f79646" w:themeColor="accent6" w:sz="4" w:space="0"/>
        <w:insideH w:val="single" w:color="f79646" w:themeColor="accent6" w:sz="4" w:space="0"/>
        <w:insideV w:val="single" w:color="f79646" w:themeColor="accent6" w:sz="4" w:space="0"/>
      </w:tblBorders>
    </w:tblPr>
    <w:tcPr>
      <w:tcBorders/>
    </w:tcPr>
    <w:tblStylePr w:type="band1Horz">
      <w:rPr>
        <w:rFonts w:ascii="Arial" w:hAnsi="Arial"/>
        <w:color w:val="404040"/>
        <w:sz w:val="22"/>
      </w:rPr>
      <w:pPr>
        <w:pBdr/>
        <w:spacing/>
        <w:ind/>
      </w:pPr>
      <w:tblPr>
        <w:tblBorders/>
      </w:tblPr>
      <w:tcPr>
        <w:shd w:val="clear" w:color="fde9d8" w:themeColor="accent6" w:themeTint="34" w:fill="fde9d8" w:themeFill="accent6" w:themeFillTint="34"/>
        <w:tcBorders/>
      </w:tcPr>
    </w:tblStylePr>
    <w:tblStylePr w:type="band1Vert">
      <w:rPr>
        <w:rFonts w:ascii="Arial" w:hAnsi="Arial"/>
        <w:color w:val="404040"/>
        <w:sz w:val="22"/>
      </w:rPr>
      <w:pPr>
        <w:pBdr/>
        <w:spacing/>
        <w:ind/>
      </w:pPr>
      <w:tblPr>
        <w:tblBorders/>
      </w:tblPr>
      <w:tcPr>
        <w:shd w:val="clear" w:color="fde9d8" w:themeColor="accent6" w:themeTint="34" w:fill="fde9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79646"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79646"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5">
    <w:name w:val="Grid Table 3"/>
    <w:basedOn w:val="1072"/>
    <w:uiPriority w:val="99"/>
    <w:pPr>
      <w:pBdr/>
      <w:spacing/>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6" w:customStyle="1">
    <w:name w:val="Grid Table 3 - Accent 11"/>
    <w:basedOn w:val="1072"/>
    <w:uiPriority w:val="99"/>
    <w:pPr>
      <w:pBdr/>
      <w:spacing/>
      <w:ind/>
    </w:pPr>
    <w:tblPr>
      <w:tblStyleRowBandSize w:val="1"/>
      <w:tblStyleColBandSize w:val="1"/>
      <w:tblBorders>
        <w:bottom w:val="single" w:color="5d8ac2" w:themeColor="accent1" w:themeTint="EA" w:sz="4" w:space="0"/>
        <w:insideH w:val="single" w:color="5d8ac2" w:themeColor="accent1" w:themeTint="EA" w:sz="4" w:space="0"/>
        <w:insideV w:val="single" w:color="5d8ac2" w:themeColor="accent1" w:themeTint="EA" w:sz="4" w:space="0"/>
      </w:tblBorders>
    </w:tblPr>
    <w:tcPr>
      <w:tcBorders/>
    </w:tcPr>
    <w:tblStylePr w:type="band1Horz">
      <w:rPr>
        <w:rFonts w:ascii="Arial" w:hAnsi="Arial"/>
        <w:color w:val="404040"/>
        <w:sz w:val="22"/>
      </w:rPr>
      <w:pPr>
        <w:pBdr/>
        <w:spacing/>
        <w:ind/>
      </w:pPr>
      <w:tblPr>
        <w:tblBorders/>
      </w:tblPr>
      <w:tcPr>
        <w:shd w:val="clear" w:color="dae5f1" w:themeColor="accent1" w:themeTint="34" w:fill="dae5f1" w:themeFill="accent1" w:themeFillTint="34"/>
        <w:tcBorders/>
      </w:tcPr>
    </w:tblStylePr>
    <w:tblStylePr w:type="band1Vert">
      <w:rPr>
        <w:rFonts w:ascii="Arial" w:hAnsi="Arial"/>
        <w:color w:val="404040"/>
        <w:sz w:val="22"/>
      </w:rPr>
      <w:pPr>
        <w:pBdr/>
        <w:spacing/>
        <w:ind/>
      </w:pPr>
      <w:tblPr>
        <w:tblBorders/>
      </w:tblPr>
      <w:tcPr>
        <w:shd w:val="clear" w:color="dae5f1" w:themeColor="accent1" w:themeTint="34" w:fill="dae5f1"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7" w:customStyle="1">
    <w:name w:val="Grid Table 3 - Accent 21"/>
    <w:basedOn w:val="1072"/>
    <w:uiPriority w:val="99"/>
    <w:pPr>
      <w:pBdr/>
      <w:spacing/>
      <w:ind/>
    </w:pPr>
    <w:tblPr>
      <w:tblStyleRowBandSize w:val="1"/>
      <w:tblStyleColBandSize w:val="1"/>
      <w:tblBorders>
        <w:bottom w:val="single" w:color="d99695" w:themeColor="accent2" w:themeTint="97" w:sz="4" w:space="0"/>
        <w:insideH w:val="single" w:color="d99695" w:themeColor="accent2" w:themeTint="97" w:sz="4" w:space="0"/>
        <w:insideV w:val="single" w:color="d99695" w:themeColor="accent2" w:themeTint="97" w:sz="4" w:space="0"/>
      </w:tblBorders>
    </w:tblPr>
    <w:tcPr>
      <w:tcBorders/>
    </w:tcPr>
    <w:tblStylePr w:type="band1Horz">
      <w:rPr>
        <w:rFonts w:ascii="Arial" w:hAnsi="Arial"/>
        <w:color w:val="404040"/>
        <w:sz w:val="22"/>
      </w:rPr>
      <w:pPr>
        <w:pBdr/>
        <w:spacing/>
        <w:ind/>
      </w:pPr>
      <w:tblPr>
        <w:tblBorders/>
      </w:tblPr>
      <w:tcPr>
        <w:shd w:val="clear" w:color="f2dcdc" w:themeColor="accent2" w:themeTint="32" w:fill="f2dcdc" w:themeFill="accent2" w:themeFillTint="32"/>
        <w:tcBorders/>
      </w:tcPr>
    </w:tblStylePr>
    <w:tblStylePr w:type="band1Vert">
      <w:rPr>
        <w:rFonts w:ascii="Arial" w:hAnsi="Arial"/>
        <w:color w:val="404040"/>
        <w:sz w:val="22"/>
      </w:rPr>
      <w:pPr>
        <w:pBdr/>
        <w:spacing/>
        <w:ind/>
      </w:pPr>
      <w:tblPr>
        <w:tblBorders/>
      </w:tblPr>
      <w:tcPr>
        <w:shd w:val="clear" w:color="f2dcdc" w:themeColor="accent2" w:themeTint="32" w:fill="f2dc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8" w:customStyle="1">
    <w:name w:val="Grid Table 3 - Accent 31"/>
    <w:basedOn w:val="1072"/>
    <w:uiPriority w:val="99"/>
    <w:pPr>
      <w:pBdr/>
      <w:spacing/>
      <w:ind/>
    </w:pPr>
    <w:tblPr>
      <w:tblStyleRowBandSize w:val="1"/>
      <w:tblStyleColBandSize w:val="1"/>
      <w:tblBorders>
        <w:bottom w:val="single" w:color="9abb59" w:themeColor="accent3" w:themeTint="FE" w:sz="4" w:space="0"/>
        <w:insideH w:val="single" w:color="9abb59" w:themeColor="accent3" w:themeTint="FE" w:sz="4" w:space="0"/>
        <w:insideV w:val="single" w:color="9abb59" w:themeColor="accent3" w:themeTint="FE" w:sz="4" w:space="0"/>
      </w:tblBorders>
    </w:tblPr>
    <w:tcPr>
      <w:tcBorders/>
    </w:tcPr>
    <w:tblStylePr w:type="band1Horz">
      <w:rPr>
        <w:rFonts w:ascii="Arial" w:hAnsi="Arial"/>
        <w:color w:val="404040"/>
        <w:sz w:val="22"/>
      </w:rPr>
      <w:pPr>
        <w:pBdr/>
        <w:spacing/>
        <w:ind/>
      </w:pPr>
      <w:tblPr>
        <w:tblBorders/>
      </w:tblPr>
      <w:tcPr>
        <w:shd w:val="clear" w:color="eaf1dc" w:themeColor="accent3" w:themeTint="34" w:fill="eaf1dc" w:themeFill="accent3" w:themeFillTint="34"/>
        <w:tcBorders/>
      </w:tcPr>
    </w:tblStylePr>
    <w:tblStylePr w:type="band1Vert">
      <w:rPr>
        <w:rFonts w:ascii="Arial" w:hAnsi="Arial"/>
        <w:color w:val="404040"/>
        <w:sz w:val="22"/>
      </w:rPr>
      <w:pPr>
        <w:pBdr/>
        <w:spacing/>
        <w:ind/>
      </w:pPr>
      <w:tblPr>
        <w:tblBorders/>
      </w:tblPr>
      <w:tcPr>
        <w:shd w:val="clear" w:color="eaf1dc" w:themeColor="accent3" w:themeTint="34" w:fill="eaf1d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9" w:customStyle="1">
    <w:name w:val="Grid Table 3 - Accent 41"/>
    <w:basedOn w:val="1072"/>
    <w:uiPriority w:val="99"/>
    <w:pPr>
      <w:pBdr/>
      <w:spacing/>
      <w:ind/>
    </w:pPr>
    <w:tblPr>
      <w:tblStyleRowBandSize w:val="1"/>
      <w:tblStyleColBandSize w:val="1"/>
      <w:tblBorders>
        <w:bottom w:val="single" w:color="b2a1c6" w:themeColor="accent4" w:themeTint="9A" w:sz="4" w:space="0"/>
        <w:insideH w:val="single" w:color="b2a1c6" w:themeColor="accent4" w:themeTint="9A" w:sz="4" w:space="0"/>
        <w:insideV w:val="single" w:color="b2a1c6" w:themeColor="accent4" w:themeTint="9A" w:sz="4" w:space="0"/>
      </w:tblBorders>
    </w:tblPr>
    <w:tcPr>
      <w:tcBorders/>
    </w:tcPr>
    <w:tblStylePr w:type="band1Horz">
      <w:rPr>
        <w:rFonts w:ascii="Arial" w:hAnsi="Arial"/>
        <w:color w:val="404040"/>
        <w:sz w:val="22"/>
      </w:rPr>
      <w:pPr>
        <w:pBdr/>
        <w:spacing/>
        <w:ind/>
      </w:pPr>
      <w:tblPr>
        <w:tblBorders/>
      </w:tblPr>
      <w:tcPr>
        <w:shd w:val="clear" w:color="e5dfec"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e5dfec"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0" w:customStyle="1">
    <w:name w:val="Grid Table 3 - Accent 51"/>
    <w:basedOn w:val="1072"/>
    <w:uiPriority w:val="99"/>
    <w:pPr>
      <w:pBdr/>
      <w:spacing/>
      <w:ind/>
    </w:pPr>
    <w:tblPr>
      <w:tblStyleRowBandSize w:val="1"/>
      <w:tblStyleColBandSize w:val="1"/>
      <w:tblBorders>
        <w:bottom w:val="single" w:color="4bacc6" w:themeColor="accent5" w:sz="4" w:space="0"/>
        <w:insideH w:val="single" w:color="4bacc6" w:themeColor="accent5" w:sz="4" w:space="0"/>
        <w:insideV w:val="single" w:color="4bacc6" w:themeColor="accent5" w:sz="4" w:space="0"/>
      </w:tblBorders>
    </w:tblPr>
    <w:tcPr>
      <w:tcBorders/>
    </w:tcPr>
    <w:tblStylePr w:type="band1Horz">
      <w:rPr>
        <w:rFonts w:ascii="Arial" w:hAnsi="Arial"/>
        <w:color w:val="404040"/>
        <w:sz w:val="22"/>
      </w:rPr>
      <w:pPr>
        <w:pBdr/>
        <w:spacing/>
        <w:ind/>
      </w:pPr>
      <w:tblPr>
        <w:tblBorders/>
      </w:tblPr>
      <w:tcPr>
        <w:shd w:val="clear" w:color="daeef3"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daeef3"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1" w:customStyle="1">
    <w:name w:val="Grid Table 3 - Accent 61"/>
    <w:basedOn w:val="1072"/>
    <w:uiPriority w:val="99"/>
    <w:pPr>
      <w:pBdr/>
      <w:spacing/>
      <w:ind/>
    </w:pPr>
    <w:tblPr>
      <w:tblStyleRowBandSize w:val="1"/>
      <w:tblStyleColBandSize w:val="1"/>
      <w:tblBorders>
        <w:bottom w:val="single" w:color="f79646" w:themeColor="accent6" w:sz="4" w:space="0"/>
        <w:insideH w:val="single" w:color="f79646" w:themeColor="accent6" w:sz="4" w:space="0"/>
        <w:insideV w:val="single" w:color="f79646" w:themeColor="accent6" w:sz="4" w:space="0"/>
      </w:tblBorders>
    </w:tblPr>
    <w:tcPr>
      <w:tcBorders/>
    </w:tcPr>
    <w:tblStylePr w:type="band1Horz">
      <w:rPr>
        <w:rFonts w:ascii="Arial" w:hAnsi="Arial"/>
        <w:color w:val="404040"/>
        <w:sz w:val="22"/>
      </w:rPr>
      <w:pPr>
        <w:pBdr/>
        <w:spacing/>
        <w:ind/>
      </w:pPr>
      <w:tblPr>
        <w:tblBorders/>
      </w:tblPr>
      <w:tcPr>
        <w:shd w:val="clear" w:color="fde9d8" w:themeColor="accent6" w:themeTint="34" w:fill="fde9d8" w:themeFill="accent6" w:themeFillTint="34"/>
        <w:tcBorders/>
      </w:tcPr>
    </w:tblStylePr>
    <w:tblStylePr w:type="band1Vert">
      <w:rPr>
        <w:rFonts w:ascii="Arial" w:hAnsi="Arial"/>
        <w:color w:val="404040"/>
        <w:sz w:val="22"/>
      </w:rPr>
      <w:pPr>
        <w:pBdr/>
        <w:spacing/>
        <w:ind/>
      </w:pPr>
      <w:tblPr>
        <w:tblBorders/>
      </w:tblPr>
      <w:tcPr>
        <w:shd w:val="clear" w:color="fde9d8" w:themeColor="accent6" w:themeTint="34" w:fill="fde9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2">
    <w:name w:val="Grid Table 4"/>
    <w:basedOn w:val="1072"/>
    <w:uiPriority w:val="59"/>
    <w:pPr>
      <w:pBdr/>
      <w:spacing/>
      <w:ind/>
    </w:pPr>
    <w:tblPr>
      <w:tblStyleRowBandSize w:val="1"/>
      <w:tblStyleColBandSize w:val="1"/>
      <w:tblBorders>
        <w:top w:val="single" w:color="6f6f6f" w:themeColor="text1" w:themeTint="90" w:sz="4" w:space="0"/>
        <w:left w:val="single" w:color="6f6f6f" w:themeColor="text1" w:themeTint="90" w:sz="4" w:space="0"/>
        <w:bottom w:val="single" w:color="6f6f6f" w:themeColor="text1" w:themeTint="90" w:sz="4" w:space="0"/>
        <w:right w:val="single" w:color="6f6f6f" w:themeColor="text1" w:themeTint="90" w:sz="4" w:space="0"/>
        <w:insideH w:val="single" w:color="6f6f6f" w:themeColor="text1" w:themeTint="90" w:sz="4" w:space="0"/>
        <w:insideV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3" w:customStyle="1">
    <w:name w:val="Grid Table 4 - Accent 11"/>
    <w:basedOn w:val="1072"/>
    <w:uiPriority w:val="59"/>
    <w:pPr>
      <w:pBdr/>
      <w:spacing/>
      <w:ind/>
    </w:pPr>
    <w:tblPr>
      <w:tblStyleRowBandSize w:val="1"/>
      <w:tblStyleColBandSize w:val="1"/>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insideV w:val="single" w:color="9bb7d9" w:themeColor="accent1" w:themeTint="90" w:sz="4" w:space="0"/>
      </w:tblBorders>
    </w:tblPr>
    <w:tcPr>
      <w:tcBorders/>
    </w:tcPr>
    <w:tblStylePr w:type="band1Horz">
      <w:rPr>
        <w:rFonts w:ascii="Arial" w:hAnsi="Arial"/>
        <w:color w:val="404040"/>
        <w:sz w:val="22"/>
      </w:rPr>
      <w:pPr>
        <w:pBdr/>
        <w:spacing/>
        <w:ind/>
      </w:pPr>
      <w:tblPr>
        <w:tblBorders/>
      </w:tblPr>
      <w:tcPr>
        <w:shd w:val="clear" w:color="dce6f2" w:themeColor="accent1" w:themeTint="32" w:fill="dce6f2" w:themeFill="accent1" w:themeFillTint="32"/>
        <w:tcBorders/>
      </w:tcPr>
    </w:tblStylePr>
    <w:tblStylePr w:type="band1Vert">
      <w:rPr>
        <w:rFonts w:ascii="Arial" w:hAnsi="Arial"/>
        <w:color w:val="404040"/>
        <w:sz w:val="22"/>
      </w:rPr>
      <w:pPr>
        <w:pBdr/>
        <w:spacing/>
        <w:ind/>
      </w:pPr>
      <w:tblPr>
        <w:tblBorders/>
      </w:tblPr>
      <w:tcPr>
        <w:shd w:val="clear" w:color="dce6f2" w:themeColor="accent1" w:themeTint="32" w:fill="dce6f2"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d8ac2" w:themeColor="accent1" w:themeTint="EA" w:fill="5d8ac2" w:themeFill="accent1" w:themeFillTint="EA"/>
        <w:tcBorders>
          <w:top w:val="single" w:color="5d8ac2" w:themeColor="accent1" w:themeTint="EA" w:sz="4" w:space="0"/>
          <w:left w:val="single" w:color="5d8ac2" w:themeColor="accent1" w:themeTint="EA" w:sz="4" w:space="0"/>
          <w:bottom w:val="single" w:color="5d8ac2" w:themeColor="accent1" w:themeTint="EA" w:sz="4" w:space="0"/>
          <w:right w:val="single" w:color="5d8ac2"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d8ac2"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4" w:customStyle="1">
    <w:name w:val="Grid Table 4 - Accent 21"/>
    <w:basedOn w:val="1072"/>
    <w:uiPriority w:val="59"/>
    <w:pPr>
      <w:pBdr/>
      <w:spacing/>
      <w:ind/>
    </w:pPr>
    <w:tblPr>
      <w:tblStyleRowBandSize w:val="1"/>
      <w:tblStyleColBandSize w:val="1"/>
      <w:tblBorders>
        <w:top w:val="single" w:color="db9b9a" w:themeColor="accent2" w:themeTint="90" w:sz="4" w:space="0"/>
        <w:left w:val="single" w:color="db9b9a" w:themeColor="accent2" w:themeTint="90" w:sz="4" w:space="0"/>
        <w:bottom w:val="single" w:color="db9b9a" w:themeColor="accent2" w:themeTint="90" w:sz="4" w:space="0"/>
        <w:right w:val="single" w:color="db9b9a" w:themeColor="accent2" w:themeTint="90" w:sz="4" w:space="0"/>
        <w:insideH w:val="single" w:color="db9b9a" w:themeColor="accent2" w:themeTint="90" w:sz="4" w:space="0"/>
        <w:insideV w:val="single" w:color="db9b9a" w:themeColor="accent2" w:themeTint="90" w:sz="4" w:space="0"/>
      </w:tblBorders>
    </w:tblPr>
    <w:tcPr>
      <w:tcBorders/>
    </w:tcPr>
    <w:tblStylePr w:type="band1Horz">
      <w:rPr>
        <w:rFonts w:ascii="Arial" w:hAnsi="Arial"/>
        <w:color w:val="404040"/>
        <w:sz w:val="22"/>
      </w:rPr>
      <w:pPr>
        <w:pBdr/>
        <w:spacing/>
        <w:ind/>
      </w:pPr>
      <w:tblPr>
        <w:tblBorders/>
      </w:tblPr>
      <w:tcPr>
        <w:shd w:val="clear" w:color="f2dcdc" w:themeColor="accent2" w:themeTint="32" w:fill="f2dcdc" w:themeFill="accent2" w:themeFillTint="32"/>
        <w:tcBorders/>
      </w:tcPr>
    </w:tblStylePr>
    <w:tblStylePr w:type="band1Vert">
      <w:rPr>
        <w:rFonts w:ascii="Arial" w:hAnsi="Arial"/>
        <w:color w:val="404040"/>
        <w:sz w:val="22"/>
      </w:rPr>
      <w:pPr>
        <w:pBdr/>
        <w:spacing/>
        <w:ind/>
      </w:pPr>
      <w:tblPr>
        <w:tblBorders/>
      </w:tblPr>
      <w:tcPr>
        <w:shd w:val="clear" w:color="f2dcdc" w:themeColor="accent2" w:themeTint="32" w:fill="f2dc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d99695" w:themeColor="accent2" w:themeTint="97" w:fill="d99695" w:themeFill="accent2" w:themeFillTint="97"/>
        <w:tcBorders>
          <w:top w:val="single" w:color="d99695" w:themeColor="accent2" w:themeTint="97" w:sz="4" w:space="0"/>
          <w:left w:val="single" w:color="d99695" w:themeColor="accent2" w:themeTint="97" w:sz="4" w:space="0"/>
          <w:bottom w:val="single" w:color="d99695" w:themeColor="accent2" w:themeTint="97" w:sz="4" w:space="0"/>
          <w:right w:val="single" w:color="d99695"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d99695"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5" w:customStyle="1">
    <w:name w:val="Grid Table 4 - Accent 31"/>
    <w:basedOn w:val="1072"/>
    <w:uiPriority w:val="59"/>
    <w:pPr>
      <w:pBdr/>
      <w:spacing/>
      <w:ind/>
    </w:pPr>
    <w:tblPr>
      <w:tblStyleRowBandSize w:val="1"/>
      <w:tblStyleColBandSize w:val="1"/>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insideV w:val="single" w:color="c6d8a1" w:themeColor="accent3" w:themeTint="90" w:sz="4" w:space="0"/>
      </w:tblBorders>
    </w:tblPr>
    <w:tcPr>
      <w:tcBorders/>
    </w:tcPr>
    <w:tblStylePr w:type="band1Horz">
      <w:rPr>
        <w:rFonts w:ascii="Arial" w:hAnsi="Arial"/>
        <w:color w:val="404040"/>
        <w:sz w:val="22"/>
      </w:rPr>
      <w:pPr>
        <w:pBdr/>
        <w:spacing/>
        <w:ind/>
      </w:pPr>
      <w:tblPr>
        <w:tblBorders/>
      </w:tblPr>
      <w:tcPr>
        <w:shd w:val="clear" w:color="eaf1dc" w:themeColor="accent3" w:themeTint="34" w:fill="eaf1dc" w:themeFill="accent3" w:themeFillTint="34"/>
        <w:tcBorders/>
      </w:tcPr>
    </w:tblStylePr>
    <w:tblStylePr w:type="band1Vert">
      <w:rPr>
        <w:rFonts w:ascii="Arial" w:hAnsi="Arial"/>
        <w:color w:val="404040"/>
        <w:sz w:val="22"/>
      </w:rPr>
      <w:pPr>
        <w:pBdr/>
        <w:spacing/>
        <w:ind/>
      </w:pPr>
      <w:tblPr>
        <w:tblBorders/>
      </w:tblPr>
      <w:tcPr>
        <w:shd w:val="clear" w:color="eaf1dc" w:themeColor="accent3" w:themeTint="34" w:fill="eaf1d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9abb59" w:themeColor="accent3" w:themeTint="FE" w:fill="9abb59" w:themeFill="accent3" w:themeFillTint="FE"/>
        <w:tcBorders>
          <w:top w:val="single" w:color="9abb59" w:themeColor="accent3" w:themeTint="FE" w:sz="4" w:space="0"/>
          <w:left w:val="single" w:color="9abb59" w:themeColor="accent3" w:themeTint="FE" w:sz="4" w:space="0"/>
          <w:bottom w:val="single" w:color="9abb59" w:themeColor="accent3" w:themeTint="FE" w:sz="4" w:space="0"/>
          <w:right w:val="single" w:color="9abb59"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9abb59"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6" w:customStyle="1">
    <w:name w:val="Grid Table 4 - Accent 41"/>
    <w:basedOn w:val="1072"/>
    <w:uiPriority w:val="59"/>
    <w:pPr>
      <w:pBdr/>
      <w:spacing/>
      <w:ind/>
    </w:pPr>
    <w:tblPr>
      <w:tblStyleRowBandSize w:val="1"/>
      <w:tblStyleColBandSize w:val="1"/>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insideV w:val="single" w:color="b7a7ca" w:themeColor="accent4" w:themeTint="90" w:sz="4" w:space="0"/>
      </w:tblBorders>
    </w:tblPr>
    <w:tcPr>
      <w:tcBorders/>
    </w:tcPr>
    <w:tblStylePr w:type="band1Horz">
      <w:rPr>
        <w:rFonts w:ascii="Arial" w:hAnsi="Arial"/>
        <w:color w:val="404040"/>
        <w:sz w:val="22"/>
      </w:rPr>
      <w:pPr>
        <w:pBdr/>
        <w:spacing/>
        <w:ind/>
      </w:pPr>
      <w:tblPr>
        <w:tblBorders/>
      </w:tblPr>
      <w:tcPr>
        <w:shd w:val="clear" w:color="e5dfec"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e5dfec"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b2a1c6" w:themeColor="accent4" w:themeTint="9A" w:fill="b2a1c6" w:themeFill="accent4" w:themeFillTint="9A"/>
        <w:tc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b2a1c6"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7" w:customStyle="1">
    <w:name w:val="Grid Table 4 - Accent 51"/>
    <w:basedOn w:val="1072"/>
    <w:uiPriority w:val="59"/>
    <w:pPr>
      <w:pBdr/>
      <w:spacing/>
      <w:ind/>
    </w:pPr>
    <w:tblPr>
      <w:tblStyleRowBandSize w:val="1"/>
      <w:tblStyleColBandSize w:val="1"/>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cPr>
      <w:tcBorders/>
    </w:tcPr>
    <w:tblStylePr w:type="band1Horz">
      <w:rPr>
        <w:rFonts w:ascii="Arial" w:hAnsi="Arial"/>
        <w:color w:val="404040"/>
        <w:sz w:val="22"/>
      </w:rPr>
      <w:pPr>
        <w:pBdr/>
        <w:spacing/>
        <w:ind/>
      </w:pPr>
      <w:tblPr>
        <w:tblBorders/>
      </w:tblPr>
      <w:tcPr>
        <w:shd w:val="clear" w:color="daeef3"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daeef3"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bacc6" w:themeColor="accent5" w:fill="4bacc6" w:themeFill="accent5"/>
        <w:tcBorders>
          <w:top w:val="single" w:color="4bacc6" w:themeColor="accent5" w:sz="4" w:space="0"/>
          <w:left w:val="single" w:color="4bacc6" w:themeColor="accent5" w:sz="4" w:space="0"/>
          <w:bottom w:val="single" w:color="4bacc6" w:themeColor="accent5" w:sz="4" w:space="0"/>
          <w:right w:val="single" w:color="4bacc6"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4bacc6"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8" w:customStyle="1">
    <w:name w:val="Grid Table 4 - Accent 61"/>
    <w:basedOn w:val="1072"/>
    <w:uiPriority w:val="59"/>
    <w:pPr>
      <w:pBdr/>
      <w:spacing/>
      <w:ind/>
    </w:pPr>
    <w:tblPr>
      <w:tblStyleRowBandSize w:val="1"/>
      <w:tblStyleColBandSize w:val="1"/>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cPr>
      <w:tcBorders/>
    </w:tcPr>
    <w:tblStylePr w:type="band1Horz">
      <w:rPr>
        <w:rFonts w:ascii="Arial" w:hAnsi="Arial"/>
        <w:color w:val="404040"/>
        <w:sz w:val="22"/>
      </w:rPr>
      <w:pPr>
        <w:pBdr/>
        <w:spacing/>
        <w:ind/>
      </w:pPr>
      <w:tblPr>
        <w:tblBorders/>
      </w:tblPr>
      <w:tcPr>
        <w:shd w:val="clear" w:color="fde9d8" w:themeColor="accent6" w:themeTint="34" w:fill="fde9d8" w:themeFill="accent6" w:themeFillTint="34"/>
        <w:tcBorders/>
      </w:tcPr>
    </w:tblStylePr>
    <w:tblStylePr w:type="band1Vert">
      <w:rPr>
        <w:rFonts w:ascii="Arial" w:hAnsi="Arial"/>
        <w:color w:val="404040"/>
        <w:sz w:val="22"/>
      </w:rPr>
      <w:pPr>
        <w:pBdr/>
        <w:spacing/>
        <w:ind/>
      </w:pPr>
      <w:tblPr>
        <w:tblBorders/>
      </w:tblPr>
      <w:tcPr>
        <w:shd w:val="clear" w:color="fde9d8" w:themeColor="accent6" w:themeTint="34" w:fill="fde9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79646" w:themeColor="accent6" w:fill="f79646" w:themeFill="accent6"/>
        <w:tcBorders>
          <w:top w:val="single" w:color="f79646" w:themeColor="accent6" w:sz="4" w:space="0"/>
          <w:left w:val="single" w:color="f79646" w:themeColor="accent6" w:sz="4" w:space="0"/>
          <w:bottom w:val="single" w:color="f79646" w:themeColor="accent6" w:sz="4" w:space="0"/>
          <w:right w:val="single" w:color="f79646"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79646"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9">
    <w:name w:val="Grid Table 5 Dark"/>
    <w:basedOn w:val="1072"/>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bfbfbf" w:themeColor="text1" w:themeTint="40" w:fill="bfbfbf" w:themeFill="text1" w:themeFillTint="40"/>
    </w:tblPr>
    <w:tcPr>
      <w:tcBorders/>
    </w:tcPr>
    <w:tblStylePr w:type="band1Horz">
      <w:pPr>
        <w:pBdr/>
        <w:spacing/>
        <w:ind/>
      </w:pPr>
      <w:tblPr>
        <w:tblBorders/>
      </w:tblPr>
      <w:tcPr>
        <w:shd w:val="clear" w:color="8a8a8a" w:themeColor="text1" w:themeTint="75" w:fill="8a8a8a" w:themeFill="text1" w:themeFillTint="75"/>
        <w:tcBorders/>
      </w:tcPr>
    </w:tblStylePr>
    <w:tblStylePr w:type="band1Vert">
      <w:pPr>
        <w:pBdr/>
        <w:spacing/>
        <w:ind/>
      </w:pPr>
      <w:tblPr>
        <w:tblBorders/>
      </w:tblPr>
      <w:tcPr>
        <w:shd w:val="clear" w:color="8a8a8a"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000000" w:themeColor="text1" w:fill="000000" w:themeFill="text1"/>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rFonts w:ascii="Arial" w:hAnsi="Arial"/>
        <w:b/>
        <w:color w:val="ffffff"/>
        <w:sz w:val="22"/>
      </w:rPr>
      <w:pPr>
        <w:pBdr/>
        <w:spacing/>
        <w:ind/>
      </w:pPr>
      <w:tblPr>
        <w:tblBorders/>
      </w:tblPr>
      <w:tcPr>
        <w:shd w:val="clear" w:color="000000" w:themeColor="text1" w:fill="000000" w:themeFill="text1"/>
        <w:tcBorders/>
      </w:tcPr>
    </w:tblStylePr>
    <w:tblStylePr w:type="lastRow">
      <w:rPr>
        <w:rFonts w:ascii="Arial" w:hAnsi="Arial"/>
        <w:b/>
        <w:color w:val="ffffff"/>
        <w:sz w:val="22"/>
      </w:rPr>
      <w:pPr>
        <w:pBdr/>
        <w:spacing/>
        <w:ind/>
      </w:pPr>
      <w:tblPr>
        <w:tblBorders/>
      </w:tblPr>
      <w:tcPr>
        <w:shd w:val="clear" w:color="000000" w:themeColor="text1" w:fill="000000" w:themeFill="tex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0" w:customStyle="1">
    <w:name w:val="Grid Table 5 Dark- Accent 1"/>
    <w:basedOn w:val="1072"/>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ae5f1" w:themeColor="accent1" w:themeTint="34" w:fill="dae5f1" w:themeFill="accent1" w:themeFillTint="34"/>
    </w:tblPr>
    <w:tcPr>
      <w:tcBorders/>
    </w:tcPr>
    <w:tblStylePr w:type="band1Horz">
      <w:pPr>
        <w:pBdr/>
        <w:spacing/>
        <w:ind/>
      </w:pPr>
      <w:tblPr>
        <w:tblBorders/>
      </w:tblPr>
      <w:tcPr>
        <w:shd w:val="clear" w:color="aec4e0" w:themeColor="accent1" w:themeTint="75" w:fill="aec4e0" w:themeFill="accent1" w:themeFillTint="75"/>
        <w:tcBorders/>
      </w:tcPr>
    </w:tblStylePr>
    <w:tblStylePr w:type="band1Vert">
      <w:pPr>
        <w:pBdr/>
        <w:spacing/>
        <w:ind/>
      </w:pPr>
      <w:tblPr>
        <w:tblBorders/>
      </w:tblPr>
      <w:tcPr>
        <w:shd w:val="clear" w:color="aec4e0" w:themeColor="accent1" w:themeTint="75" w:fill="aec4e0"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4f81bd" w:themeColor="accent1" w:fill="4f81bd" w:themeFill="accent1"/>
        <w:tcBorders/>
      </w:tcPr>
    </w:tblStylePr>
    <w:tblStylePr w:type="firstRow">
      <w:rPr>
        <w:rFonts w:ascii="Arial" w:hAnsi="Arial"/>
        <w:b/>
        <w:color w:val="ffffff"/>
        <w:sz w:val="22"/>
      </w:rPr>
      <w:pPr>
        <w:pBdr/>
        <w:spacing/>
        <w:ind/>
      </w:pPr>
      <w:tblPr>
        <w:tblBorders/>
      </w:tblPr>
      <w:tcPr>
        <w:shd w:val="clear" w:color="4f81bd" w:themeColor="accent1" w:fill="4f81bd" w:themeFill="accent1"/>
        <w:tcBorders/>
      </w:tcPr>
    </w:tblStylePr>
    <w:tblStylePr w:type="lastCol">
      <w:rPr>
        <w:rFonts w:ascii="Arial" w:hAnsi="Arial"/>
        <w:b/>
        <w:color w:val="ffffff"/>
        <w:sz w:val="22"/>
      </w:rPr>
      <w:pPr>
        <w:pBdr/>
        <w:spacing/>
        <w:ind/>
      </w:pPr>
      <w:tblPr>
        <w:tblBorders/>
      </w:tblPr>
      <w:tcPr>
        <w:shd w:val="clear" w:color="4f81bd" w:themeColor="accent1" w:fill="4f81bd" w:themeFill="accent1"/>
        <w:tcBorders/>
      </w:tcPr>
    </w:tblStylePr>
    <w:tblStylePr w:type="lastRow">
      <w:rPr>
        <w:rFonts w:ascii="Arial" w:hAnsi="Arial"/>
        <w:b/>
        <w:color w:val="ffffff"/>
        <w:sz w:val="22"/>
      </w:rPr>
      <w:pPr>
        <w:pBdr/>
        <w:spacing/>
        <w:ind/>
      </w:pPr>
      <w:tblPr>
        <w:tblBorders/>
      </w:tblPr>
      <w:tcPr>
        <w:shd w:val="clear" w:color="4f81bd" w:themeColor="accent1" w:fill="4f81bd" w:themeFill="accen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1" w:customStyle="1">
    <w:name w:val="Grid Table 5 Dark - Accent 21"/>
    <w:basedOn w:val="1072"/>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2dcdc" w:themeColor="accent2" w:themeTint="32" w:fill="f2dcdc" w:themeFill="accent2" w:themeFillTint="32"/>
    </w:tblPr>
    <w:tcPr>
      <w:tcBorders/>
    </w:tcPr>
    <w:tblStylePr w:type="band1Horz">
      <w:pPr>
        <w:pBdr/>
        <w:spacing/>
        <w:ind/>
      </w:pPr>
      <w:tblPr>
        <w:tblBorders/>
      </w:tblPr>
      <w:tcPr>
        <w:shd w:val="clear" w:color="e2aead" w:themeColor="accent2" w:themeTint="75" w:fill="e2aead" w:themeFill="accent2" w:themeFillTint="75"/>
        <w:tcBorders/>
      </w:tcPr>
    </w:tblStylePr>
    <w:tblStylePr w:type="band1Vert">
      <w:pPr>
        <w:pBdr/>
        <w:spacing/>
        <w:ind/>
      </w:pPr>
      <w:tblPr>
        <w:tblBorders/>
      </w:tblPr>
      <w:tcPr>
        <w:shd w:val="clear" w:color="e2aead" w:themeColor="accent2" w:themeTint="75" w:fill="e2aead"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c0504d" w:themeColor="accent2" w:fill="c0504d" w:themeFill="accent2"/>
        <w:tcBorders/>
      </w:tcPr>
    </w:tblStylePr>
    <w:tblStylePr w:type="firstRow">
      <w:rPr>
        <w:rFonts w:ascii="Arial" w:hAnsi="Arial"/>
        <w:b/>
        <w:color w:val="ffffff"/>
        <w:sz w:val="22"/>
      </w:rPr>
      <w:pPr>
        <w:pBdr/>
        <w:spacing/>
        <w:ind/>
      </w:pPr>
      <w:tblPr>
        <w:tblBorders/>
      </w:tblPr>
      <w:tcPr>
        <w:shd w:val="clear" w:color="c0504d" w:themeColor="accent2" w:fill="c0504d" w:themeFill="accent2"/>
        <w:tcBorders/>
      </w:tcPr>
    </w:tblStylePr>
    <w:tblStylePr w:type="lastCol">
      <w:rPr>
        <w:rFonts w:ascii="Arial" w:hAnsi="Arial"/>
        <w:b/>
        <w:color w:val="ffffff"/>
        <w:sz w:val="22"/>
      </w:rPr>
      <w:pPr>
        <w:pBdr/>
        <w:spacing/>
        <w:ind/>
      </w:pPr>
      <w:tblPr>
        <w:tblBorders/>
      </w:tblPr>
      <w:tcPr>
        <w:shd w:val="clear" w:color="c0504d" w:themeColor="accent2" w:fill="c0504d" w:themeFill="accent2"/>
        <w:tcBorders/>
      </w:tcPr>
    </w:tblStylePr>
    <w:tblStylePr w:type="lastRow">
      <w:rPr>
        <w:rFonts w:ascii="Arial" w:hAnsi="Arial"/>
        <w:b/>
        <w:color w:val="ffffff"/>
        <w:sz w:val="22"/>
      </w:rPr>
      <w:pPr>
        <w:pBdr/>
        <w:spacing/>
        <w:ind/>
      </w:pPr>
      <w:tblPr>
        <w:tblBorders/>
      </w:tblPr>
      <w:tcPr>
        <w:shd w:val="clear" w:color="c0504d" w:themeColor="accent2" w:fill="c0504d" w:themeFill="accent2"/>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2" w:customStyle="1">
    <w:name w:val="Grid Table 5 Dark - Accent 31"/>
    <w:basedOn w:val="1072"/>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af1dc" w:themeColor="accent3" w:themeTint="34" w:fill="eaf1dc" w:themeFill="accent3" w:themeFillTint="34"/>
    </w:tblPr>
    <w:tcPr>
      <w:tcBorders/>
    </w:tcPr>
    <w:tblStylePr w:type="band1Horz">
      <w:pPr>
        <w:pBdr/>
        <w:spacing/>
        <w:ind/>
      </w:pPr>
      <w:tblPr>
        <w:tblBorders/>
      </w:tblPr>
      <w:tcPr>
        <w:shd w:val="clear" w:color="d0dfb2" w:themeColor="accent3" w:themeTint="75" w:fill="d0dfb2" w:themeFill="accent3" w:themeFillTint="75"/>
        <w:tcBorders/>
      </w:tcPr>
    </w:tblStylePr>
    <w:tblStylePr w:type="band1Vert">
      <w:pPr>
        <w:pBdr/>
        <w:spacing/>
        <w:ind/>
      </w:pPr>
      <w:tblPr>
        <w:tblBorders/>
      </w:tblPr>
      <w:tcPr>
        <w:shd w:val="clear" w:color="d0dfb2" w:themeColor="accent3" w:themeTint="75" w:fill="d0dfb2"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9bbb59" w:themeColor="accent3" w:fill="9bbb59" w:themeFill="accent3"/>
        <w:tcBorders/>
      </w:tcPr>
    </w:tblStylePr>
    <w:tblStylePr w:type="firstRow">
      <w:rPr>
        <w:rFonts w:ascii="Arial" w:hAnsi="Arial"/>
        <w:b/>
        <w:color w:val="ffffff"/>
        <w:sz w:val="22"/>
      </w:rPr>
      <w:pPr>
        <w:pBdr/>
        <w:spacing/>
        <w:ind/>
      </w:pPr>
      <w:tblPr>
        <w:tblBorders/>
      </w:tblPr>
      <w:tcPr>
        <w:shd w:val="clear" w:color="9bbb59" w:themeColor="accent3" w:fill="9bbb59" w:themeFill="accent3"/>
        <w:tcBorders/>
      </w:tcPr>
    </w:tblStylePr>
    <w:tblStylePr w:type="lastCol">
      <w:rPr>
        <w:rFonts w:ascii="Arial" w:hAnsi="Arial"/>
        <w:b/>
        <w:color w:val="ffffff"/>
        <w:sz w:val="22"/>
      </w:rPr>
      <w:pPr>
        <w:pBdr/>
        <w:spacing/>
        <w:ind/>
      </w:pPr>
      <w:tblPr>
        <w:tblBorders/>
      </w:tblPr>
      <w:tcPr>
        <w:shd w:val="clear" w:color="9bbb59" w:themeColor="accent3" w:fill="9bbb59" w:themeFill="accent3"/>
        <w:tcBorders/>
      </w:tcPr>
    </w:tblStylePr>
    <w:tblStylePr w:type="lastRow">
      <w:rPr>
        <w:rFonts w:ascii="Arial" w:hAnsi="Arial"/>
        <w:b/>
        <w:color w:val="ffffff"/>
        <w:sz w:val="22"/>
      </w:rPr>
      <w:pPr>
        <w:pBdr/>
        <w:spacing/>
        <w:ind/>
      </w:pPr>
      <w:tblPr>
        <w:tblBorders/>
      </w:tblPr>
      <w:tcPr>
        <w:shd w:val="clear" w:color="9bbb59" w:themeColor="accent3" w:fill="9bbb59" w:themeFill="accent3"/>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3" w:customStyle="1">
    <w:name w:val="Grid Table 5 Dark- Accent 4"/>
    <w:basedOn w:val="1072"/>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5dfec" w:themeColor="accent4" w:themeTint="34" w:fill="e5dfec" w:themeFill="accent4" w:themeFillTint="34"/>
    </w:tblPr>
    <w:tcPr>
      <w:tcBorders/>
    </w:tcPr>
    <w:tblStylePr w:type="band1Horz">
      <w:pPr>
        <w:pBdr/>
        <w:spacing/>
        <w:ind/>
      </w:pPr>
      <w:tblPr>
        <w:tblBorders/>
      </w:tblPr>
      <w:tcPr>
        <w:shd w:val="clear" w:color="c4b7d4" w:themeColor="accent4" w:themeTint="75" w:fill="c4b7d4" w:themeFill="accent4" w:themeFillTint="75"/>
        <w:tcBorders/>
      </w:tcPr>
    </w:tblStylePr>
    <w:tblStylePr w:type="band1Vert">
      <w:pPr>
        <w:pBdr/>
        <w:spacing/>
        <w:ind/>
      </w:pPr>
      <w:tblPr>
        <w:tblBorders/>
      </w:tblPr>
      <w:tcPr>
        <w:shd w:val="clear" w:color="c4b7d4" w:themeColor="accent4" w:themeTint="75" w:fill="c4b7d4"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8064a2" w:themeColor="accent4" w:fill="8064a2" w:themeFill="accent4"/>
        <w:tcBorders/>
      </w:tcPr>
    </w:tblStylePr>
    <w:tblStylePr w:type="firstRow">
      <w:rPr>
        <w:rFonts w:ascii="Arial" w:hAnsi="Arial"/>
        <w:b/>
        <w:color w:val="ffffff"/>
        <w:sz w:val="22"/>
      </w:rPr>
      <w:pPr>
        <w:pBdr/>
        <w:spacing/>
        <w:ind/>
      </w:pPr>
      <w:tblPr>
        <w:tblBorders/>
      </w:tblPr>
      <w:tcPr>
        <w:shd w:val="clear" w:color="8064a2" w:themeColor="accent4" w:fill="8064a2" w:themeFill="accent4"/>
        <w:tcBorders/>
      </w:tcPr>
    </w:tblStylePr>
    <w:tblStylePr w:type="lastCol">
      <w:rPr>
        <w:rFonts w:ascii="Arial" w:hAnsi="Arial"/>
        <w:b/>
        <w:color w:val="ffffff"/>
        <w:sz w:val="22"/>
      </w:rPr>
      <w:pPr>
        <w:pBdr/>
        <w:spacing/>
        <w:ind/>
      </w:pPr>
      <w:tblPr>
        <w:tblBorders/>
      </w:tblPr>
      <w:tcPr>
        <w:shd w:val="clear" w:color="8064a2" w:themeColor="accent4" w:fill="8064a2" w:themeFill="accent4"/>
        <w:tcBorders/>
      </w:tcPr>
    </w:tblStylePr>
    <w:tblStylePr w:type="lastRow">
      <w:rPr>
        <w:rFonts w:ascii="Arial" w:hAnsi="Arial"/>
        <w:b/>
        <w:color w:val="ffffff"/>
        <w:sz w:val="22"/>
      </w:rPr>
      <w:pPr>
        <w:pBdr/>
        <w:spacing/>
        <w:ind/>
      </w:pPr>
      <w:tblPr>
        <w:tblBorders/>
      </w:tblPr>
      <w:tcPr>
        <w:shd w:val="clear" w:color="8064a2" w:themeColor="accent4" w:fill="8064a2" w:themeFill="accent4"/>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4" w:customStyle="1">
    <w:name w:val="Grid Table 5 Dark - Accent 51"/>
    <w:basedOn w:val="1072"/>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aeef3" w:themeColor="accent5" w:themeTint="34" w:fill="daeef3" w:themeFill="accent5" w:themeFillTint="34"/>
    </w:tblPr>
    <w:tcPr>
      <w:tcBorders/>
    </w:tcPr>
    <w:tblStylePr w:type="band1Horz">
      <w:pPr>
        <w:pBdr/>
        <w:spacing/>
        <w:ind/>
      </w:pPr>
      <w:tblPr>
        <w:tblBorders/>
      </w:tblPr>
      <w:tcPr>
        <w:shd w:val="clear" w:color="acd8e4" w:themeColor="accent5" w:themeTint="75" w:fill="acd8e4" w:themeFill="accent5" w:themeFillTint="75"/>
        <w:tcBorders/>
      </w:tcPr>
    </w:tblStylePr>
    <w:tblStylePr w:type="band1Vert">
      <w:pPr>
        <w:pBdr/>
        <w:spacing/>
        <w:ind/>
      </w:pPr>
      <w:tblPr>
        <w:tblBorders/>
      </w:tblPr>
      <w:tcPr>
        <w:shd w:val="clear" w:color="acd8e4" w:themeColor="accent5" w:themeTint="75" w:fill="acd8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4bacc6" w:themeColor="accent5" w:fill="4bacc6" w:themeFill="accent5"/>
        <w:tcBorders/>
      </w:tcPr>
    </w:tblStylePr>
    <w:tblStylePr w:type="firstRow">
      <w:rPr>
        <w:rFonts w:ascii="Arial" w:hAnsi="Arial"/>
        <w:b/>
        <w:color w:val="ffffff"/>
        <w:sz w:val="22"/>
      </w:rPr>
      <w:pPr>
        <w:pBdr/>
        <w:spacing/>
        <w:ind/>
      </w:pPr>
      <w:tblPr>
        <w:tblBorders/>
      </w:tblPr>
      <w:tcPr>
        <w:shd w:val="clear" w:color="4bacc6" w:themeColor="accent5" w:fill="4bacc6" w:themeFill="accent5"/>
        <w:tcBorders/>
      </w:tcPr>
    </w:tblStylePr>
    <w:tblStylePr w:type="lastCol">
      <w:rPr>
        <w:rFonts w:ascii="Arial" w:hAnsi="Arial"/>
        <w:b/>
        <w:color w:val="ffffff"/>
        <w:sz w:val="22"/>
      </w:rPr>
      <w:pPr>
        <w:pBdr/>
        <w:spacing/>
        <w:ind/>
      </w:pPr>
      <w:tblPr>
        <w:tblBorders/>
      </w:tblPr>
      <w:tcPr>
        <w:shd w:val="clear" w:color="4bacc6" w:themeColor="accent5" w:fill="4bacc6" w:themeFill="accent5"/>
        <w:tcBorders/>
      </w:tcPr>
    </w:tblStylePr>
    <w:tblStylePr w:type="lastRow">
      <w:rPr>
        <w:rFonts w:ascii="Arial" w:hAnsi="Arial"/>
        <w:b/>
        <w:color w:val="ffffff"/>
        <w:sz w:val="22"/>
      </w:rPr>
      <w:pPr>
        <w:pBdr/>
        <w:spacing/>
        <w:ind/>
      </w:pPr>
      <w:tblPr>
        <w:tblBorders/>
      </w:tblPr>
      <w:tcPr>
        <w:shd w:val="clear" w:color="4bacc6" w:themeColor="accent5" w:fill="4bacc6" w:themeFill="accent5"/>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5" w:customStyle="1">
    <w:name w:val="Grid Table 5 Dark - Accent 61"/>
    <w:basedOn w:val="1072"/>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de9d8" w:themeColor="accent6" w:themeTint="34" w:fill="fde9d8" w:themeFill="accent6" w:themeFillTint="34"/>
    </w:tblPr>
    <w:tcPr>
      <w:tcBorders/>
    </w:tcPr>
    <w:tblStylePr w:type="band1Horz">
      <w:pPr>
        <w:pBdr/>
        <w:spacing/>
        <w:ind/>
      </w:pPr>
      <w:tblPr>
        <w:tblBorders/>
      </w:tblPr>
      <w:tcPr>
        <w:shd w:val="clear" w:color="fbceaa" w:themeColor="accent6" w:themeTint="75" w:fill="fbceaa" w:themeFill="accent6" w:themeFillTint="75"/>
        <w:tcBorders/>
      </w:tcPr>
    </w:tblStylePr>
    <w:tblStylePr w:type="band1Vert">
      <w:pPr>
        <w:pBdr/>
        <w:spacing/>
        <w:ind/>
      </w:pPr>
      <w:tblPr>
        <w:tblBorders/>
      </w:tblPr>
      <w:tcPr>
        <w:shd w:val="clear" w:color="fbceaa" w:themeColor="accent6" w:themeTint="75" w:fill="fbceaa"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79646" w:themeColor="accent6" w:fill="f79646" w:themeFill="accent6"/>
        <w:tcBorders/>
      </w:tcPr>
    </w:tblStylePr>
    <w:tblStylePr w:type="firstRow">
      <w:rPr>
        <w:rFonts w:ascii="Arial" w:hAnsi="Arial"/>
        <w:b/>
        <w:color w:val="ffffff"/>
        <w:sz w:val="22"/>
      </w:rPr>
      <w:pPr>
        <w:pBdr/>
        <w:spacing/>
        <w:ind/>
      </w:pPr>
      <w:tblPr>
        <w:tblBorders/>
      </w:tblPr>
      <w:tcPr>
        <w:shd w:val="clear" w:color="f79646" w:themeColor="accent6" w:fill="f79646" w:themeFill="accent6"/>
        <w:tcBorders/>
      </w:tcPr>
    </w:tblStylePr>
    <w:tblStylePr w:type="lastCol">
      <w:rPr>
        <w:rFonts w:ascii="Arial" w:hAnsi="Arial"/>
        <w:b/>
        <w:color w:val="ffffff"/>
        <w:sz w:val="22"/>
      </w:rPr>
      <w:pPr>
        <w:pBdr/>
        <w:spacing/>
        <w:ind/>
      </w:pPr>
      <w:tblPr>
        <w:tblBorders/>
      </w:tblPr>
      <w:tcPr>
        <w:shd w:val="clear" w:color="f79646" w:themeColor="accent6" w:fill="f79646" w:themeFill="accent6"/>
        <w:tcBorders/>
      </w:tcPr>
    </w:tblStylePr>
    <w:tblStylePr w:type="lastRow">
      <w:rPr>
        <w:rFonts w:ascii="Arial" w:hAnsi="Arial"/>
        <w:b/>
        <w:color w:val="ffffff"/>
        <w:sz w:val="22"/>
      </w:rPr>
      <w:pPr>
        <w:pBdr/>
        <w:spacing/>
        <w:ind/>
      </w:pPr>
      <w:tblPr>
        <w:tblBorders/>
      </w:tblPr>
      <w:tcPr>
        <w:shd w:val="clear" w:color="f79646" w:themeColor="accent6" w:fill="f79646" w:themeFill="accent6"/>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6">
    <w:name w:val="Grid Table 6 Colorful"/>
    <w:basedOn w:val="1072"/>
    <w:uiPriority w:val="99"/>
    <w:pPr>
      <w:pBdr/>
      <w:spacing/>
      <w:ind/>
    </w:pPr>
    <w:tblPr>
      <w:tblStyleRowBandSize w:val="1"/>
      <w:tblStyleColBandSize w:val="1"/>
      <w:tblBorders>
        <w:top w:val="single" w:color="7f7f7f" w:themeColor="text1" w:themeTint="80" w:sz="4" w:space="0"/>
        <w:left w:val="single" w:color="7f7f7f" w:themeColor="text1" w:themeTint="80" w:sz="4" w:space="0"/>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cbcbcb" w:themeColor="text1" w:themeTint="34" w:fill="cbcbcb" w:themeFill="text1" w:themeFillTint="34"/>
        <w:tcBorders/>
      </w:tcPr>
    </w:tblStylePr>
    <w:tblStylePr w:type="band1Vert">
      <w:pPr>
        <w:pBdr/>
        <w:spacing/>
        <w:ind/>
      </w:pPr>
      <w:tblPr>
        <w:tblBorders/>
      </w:tblPr>
      <w:tcPr>
        <w:shd w:val="clear" w:color="cbcbcb" w:themeColor="text1" w:themeTint="34" w:fill="cbcbcb" w:themeFill="text1" w:themeFillTint="34"/>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f7f7f" w:themeColor="text1" w:themeTint="80" w:themeShade="95"/>
      </w:rPr>
      <w:pPr>
        <w:pBdr/>
        <w:spacing/>
        <w:ind/>
      </w:pPr>
      <w:tblPr>
        <w:tblBorders/>
      </w:tblPr>
      <w:tcPr>
        <w:tcBorders/>
      </w:tcPr>
    </w:tblStylePr>
    <w:tblStylePr w:type="firstRow">
      <w:rPr>
        <w:b/>
        <w:color w:val="7f7f7f" w:themeColor="text1" w:themeTint="80" w:themeShade="95"/>
      </w:rPr>
      <w:pPr>
        <w:pBdr/>
        <w:spacing/>
        <w:ind/>
      </w:pPr>
      <w:tblPr>
        <w:tblBorders/>
      </w:tblPr>
      <w:tcPr>
        <w:tcBorders>
          <w:bottom w:val="single" w:color="7f7f7f" w:themeColor="text1" w:themeTint="80" w:sz="12" w:space="0"/>
        </w:tcBorders>
      </w:tcPr>
    </w:tblStylePr>
    <w:tblStylePr w:type="lastCol">
      <w:rPr>
        <w:b/>
        <w:color w:val="7f7f7f" w:themeColor="text1" w:themeTint="80" w:themeShade="95"/>
      </w:rPr>
      <w:pPr>
        <w:pBdr/>
        <w:spacing/>
        <w:ind/>
      </w:pPr>
      <w:tblPr>
        <w:tblBorders/>
      </w:tblPr>
      <w:tcPr>
        <w:tcBorders/>
      </w:tcPr>
    </w:tblStylePr>
    <w:tblStylePr w:type="lastRow">
      <w:rPr>
        <w:b/>
        <w:color w:val="7f7f7f"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7" w:customStyle="1">
    <w:name w:val="Grid Table 6 Colorful - Accent 11"/>
    <w:basedOn w:val="1072"/>
    <w:uiPriority w:val="99"/>
    <w:pPr>
      <w:pBdr/>
      <w:spacing/>
      <w:ind/>
    </w:pPr>
    <w:tblPr>
      <w:tblStyleRowBandSize w:val="1"/>
      <w:tblStyleColBandSize w:val="1"/>
      <w:tblBorders>
        <w:top w:val="single" w:color="a6bfdd" w:themeColor="accent1" w:themeTint="80" w:sz="4" w:space="0"/>
        <w:left w:val="single" w:color="a6bfdd" w:themeColor="accent1" w:themeTint="80" w:sz="4" w:space="0"/>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cPr>
      <w:tcBorders/>
    </w:tcPr>
    <w:tblStylePr w:type="band1Horz">
      <w:rPr>
        <w:rFonts w:ascii="Arial" w:hAnsi="Arial"/>
        <w:color w:val="a6bfdd" w:themeColor="accent1" w:themeTint="80" w:themeShade="95"/>
        <w:sz w:val="22"/>
      </w:rPr>
      <w:pPr>
        <w:pBdr/>
        <w:spacing/>
        <w:ind/>
      </w:pPr>
      <w:tblPr>
        <w:tblBorders/>
      </w:tblPr>
      <w:tcPr>
        <w:shd w:val="clear" w:color="dae5f1" w:themeColor="accent1" w:themeTint="34" w:fill="dae5f1" w:themeFill="accent1" w:themeFillTint="34"/>
        <w:tcBorders/>
      </w:tcPr>
    </w:tblStylePr>
    <w:tblStylePr w:type="band1Vert">
      <w:pPr>
        <w:pBdr/>
        <w:spacing/>
        <w:ind/>
      </w:pPr>
      <w:tblPr>
        <w:tblBorders/>
      </w:tblPr>
      <w:tcPr>
        <w:shd w:val="clear" w:color="dae5f1" w:themeColor="accent1" w:themeTint="34" w:fill="dae5f1" w:themeFill="accent1" w:themeFillTint="34"/>
        <w:tcBorders/>
      </w:tcPr>
    </w:tblStylePr>
    <w:tblStylePr w:type="band2Horz">
      <w:rPr>
        <w:rFonts w:ascii="Arial" w:hAnsi="Arial"/>
        <w:color w:val="a6bfd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6bfdd" w:themeColor="accent1" w:themeTint="80" w:themeShade="95"/>
      </w:rPr>
      <w:pPr>
        <w:pBdr/>
        <w:spacing/>
        <w:ind/>
      </w:pPr>
      <w:tblPr>
        <w:tblBorders/>
      </w:tblPr>
      <w:tcPr>
        <w:tcBorders/>
      </w:tcPr>
    </w:tblStylePr>
    <w:tblStylePr w:type="firstRow">
      <w:rPr>
        <w:b/>
        <w:color w:val="a6bfdd" w:themeColor="accent1" w:themeTint="80" w:themeShade="95"/>
      </w:rPr>
      <w:pPr>
        <w:pBdr/>
        <w:spacing/>
        <w:ind/>
      </w:pPr>
      <w:tblPr>
        <w:tblBorders/>
      </w:tblPr>
      <w:tcPr>
        <w:tcBorders>
          <w:bottom w:val="single" w:color="a6bfdd" w:themeColor="accent1" w:themeTint="80" w:sz="12" w:space="0"/>
        </w:tcBorders>
      </w:tcPr>
    </w:tblStylePr>
    <w:tblStylePr w:type="lastCol">
      <w:rPr>
        <w:b/>
        <w:color w:val="a6bfdd" w:themeColor="accent1" w:themeTint="80" w:themeShade="95"/>
      </w:rPr>
      <w:pPr>
        <w:pBdr/>
        <w:spacing/>
        <w:ind/>
      </w:pPr>
      <w:tblPr>
        <w:tblBorders/>
      </w:tblPr>
      <w:tcPr>
        <w:tcBorders/>
      </w:tcPr>
    </w:tblStylePr>
    <w:tblStylePr w:type="lastRow">
      <w:rPr>
        <w:b/>
        <w:color w:val="a6bfd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8" w:customStyle="1">
    <w:name w:val="Grid Table 6 Colorful - Accent 21"/>
    <w:basedOn w:val="1072"/>
    <w:uiPriority w:val="99"/>
    <w:pPr>
      <w:pBdr/>
      <w:spacing/>
      <w:ind/>
    </w:pPr>
    <w:tblPr>
      <w:tblStyleRowBandSize w:val="1"/>
      <w:tblStyleColBandSize w:val="1"/>
      <w:tblBorders>
        <w:top w:val="single" w:color="d99695" w:themeColor="accent2" w:themeTint="97" w:sz="4" w:space="0"/>
        <w:left w:val="single" w:color="d99695" w:themeColor="accent2" w:themeTint="97" w:sz="4" w:space="0"/>
        <w:bottom w:val="single" w:color="d99695" w:themeColor="accent2" w:themeTint="97" w:sz="4" w:space="0"/>
        <w:right w:val="single" w:color="d99695" w:themeColor="accent2" w:themeTint="97" w:sz="4" w:space="0"/>
        <w:insideH w:val="single" w:color="d99695" w:themeColor="accent2" w:themeTint="97" w:sz="4" w:space="0"/>
        <w:insideV w:val="single" w:color="d99695" w:themeColor="accent2" w:themeTint="97" w:sz="4" w:space="0"/>
      </w:tblBorders>
    </w:tblPr>
    <w:tcPr>
      <w:tcBorders/>
    </w:tcPr>
    <w:tblStylePr w:type="band1Horz">
      <w:rPr>
        <w:rFonts w:ascii="Arial" w:hAnsi="Arial"/>
        <w:color w:val="d99695" w:themeColor="accent2" w:themeTint="97" w:themeShade="95"/>
        <w:sz w:val="22"/>
      </w:rPr>
      <w:pPr>
        <w:pBdr/>
        <w:spacing/>
        <w:ind/>
      </w:pPr>
      <w:tblPr>
        <w:tblBorders/>
      </w:tblPr>
      <w:tcPr>
        <w:shd w:val="clear" w:color="f2dcdc" w:themeColor="accent2" w:themeTint="32" w:fill="f2dcdc" w:themeFill="accent2" w:themeFillTint="32"/>
        <w:tcBorders/>
      </w:tcPr>
    </w:tblStylePr>
    <w:tblStylePr w:type="band1Vert">
      <w:pPr>
        <w:pBdr/>
        <w:spacing/>
        <w:ind/>
      </w:pPr>
      <w:tblPr>
        <w:tblBorders/>
      </w:tblPr>
      <w:tcPr>
        <w:shd w:val="clear" w:color="f2dcdc" w:themeColor="accent2" w:themeTint="32" w:fill="f2dcdc" w:themeFill="accent2" w:themeFillTint="32"/>
        <w:tcBorders/>
      </w:tcPr>
    </w:tblStylePr>
    <w:tblStylePr w:type="band2Horz">
      <w:rPr>
        <w:rFonts w:ascii="Arial" w:hAnsi="Arial"/>
        <w:color w:val="d99695"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99695" w:themeColor="accent2" w:themeTint="97" w:themeShade="95"/>
      </w:rPr>
      <w:pPr>
        <w:pBdr/>
        <w:spacing/>
        <w:ind/>
      </w:pPr>
      <w:tblPr>
        <w:tblBorders/>
      </w:tblPr>
      <w:tcPr>
        <w:tcBorders/>
      </w:tcPr>
    </w:tblStylePr>
    <w:tblStylePr w:type="firstRow">
      <w:rPr>
        <w:b/>
        <w:color w:val="d99695" w:themeColor="accent2" w:themeTint="97" w:themeShade="95"/>
      </w:rPr>
      <w:pPr>
        <w:pBdr/>
        <w:spacing/>
        <w:ind/>
      </w:pPr>
      <w:tblPr>
        <w:tblBorders/>
      </w:tblPr>
      <w:tcPr>
        <w:tcBorders>
          <w:bottom w:val="single" w:color="d99695" w:themeColor="accent2" w:themeTint="97" w:sz="12" w:space="0"/>
        </w:tcBorders>
      </w:tcPr>
    </w:tblStylePr>
    <w:tblStylePr w:type="lastCol">
      <w:rPr>
        <w:b/>
        <w:color w:val="d99695" w:themeColor="accent2" w:themeTint="97" w:themeShade="95"/>
      </w:rPr>
      <w:pPr>
        <w:pBdr/>
        <w:spacing/>
        <w:ind/>
      </w:pPr>
      <w:tblPr>
        <w:tblBorders/>
      </w:tblPr>
      <w:tcPr>
        <w:tcBorders/>
      </w:tcPr>
    </w:tblStylePr>
    <w:tblStylePr w:type="lastRow">
      <w:rPr>
        <w:b/>
        <w:color w:val="d99695"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9" w:customStyle="1">
    <w:name w:val="Grid Table 6 Colorful - Accent 31"/>
    <w:basedOn w:val="1072"/>
    <w:uiPriority w:val="99"/>
    <w:pPr>
      <w:pBdr/>
      <w:spacing/>
      <w:ind/>
    </w:pPr>
    <w:tblPr>
      <w:tblStyleRowBandSize w:val="1"/>
      <w:tblStyleColBandSize w:val="1"/>
      <w:tblBorders>
        <w:top w:val="single" w:color="9abb59" w:themeColor="accent3" w:themeTint="FE" w:sz="4" w:space="0"/>
        <w:left w:val="single" w:color="9abb59" w:themeColor="accent3" w:themeTint="FE" w:sz="4" w:space="0"/>
        <w:bottom w:val="single" w:color="9abb59" w:themeColor="accent3" w:themeTint="FE" w:sz="4" w:space="0"/>
        <w:right w:val="single" w:color="9abb59" w:themeColor="accent3" w:themeTint="FE" w:sz="4" w:space="0"/>
        <w:insideH w:val="single" w:color="9abb59" w:themeColor="accent3" w:themeTint="FE" w:sz="4" w:space="0"/>
        <w:insideV w:val="single" w:color="9abb59" w:themeColor="accent3" w:themeTint="FE" w:sz="4" w:space="0"/>
      </w:tblBorders>
    </w:tblPr>
    <w:tcPr>
      <w:tcBorders/>
    </w:tcPr>
    <w:tblStylePr w:type="band1Horz">
      <w:rPr>
        <w:rFonts w:ascii="Arial" w:hAnsi="Arial"/>
        <w:color w:val="9abb59" w:themeColor="accent3" w:themeTint="FE" w:themeShade="95"/>
        <w:sz w:val="22"/>
      </w:rPr>
      <w:pPr>
        <w:pBdr/>
        <w:spacing/>
        <w:ind/>
      </w:pPr>
      <w:tblPr>
        <w:tblBorders/>
      </w:tblPr>
      <w:tcPr>
        <w:shd w:val="clear" w:color="eaf1dc" w:themeColor="accent3" w:themeTint="34" w:fill="eaf1dc" w:themeFill="accent3" w:themeFillTint="34"/>
        <w:tcBorders/>
      </w:tcPr>
    </w:tblStylePr>
    <w:tblStylePr w:type="band1Vert">
      <w:pPr>
        <w:pBdr/>
        <w:spacing/>
        <w:ind/>
      </w:pPr>
      <w:tblPr>
        <w:tblBorders/>
      </w:tblPr>
      <w:tcPr>
        <w:shd w:val="clear" w:color="eaf1dc" w:themeColor="accent3" w:themeTint="34" w:fill="eaf1dc" w:themeFill="accent3" w:themeFillTint="34"/>
        <w:tcBorders/>
      </w:tcPr>
    </w:tblStylePr>
    <w:tblStylePr w:type="band2Horz">
      <w:rPr>
        <w:rFonts w:ascii="Arial" w:hAnsi="Arial"/>
        <w:color w:val="9abb59"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abb59" w:themeColor="accent3" w:themeTint="FE" w:themeShade="95"/>
      </w:rPr>
      <w:pPr>
        <w:pBdr/>
        <w:spacing/>
        <w:ind/>
      </w:pPr>
      <w:tblPr>
        <w:tblBorders/>
      </w:tblPr>
      <w:tcPr>
        <w:tcBorders/>
      </w:tcPr>
    </w:tblStylePr>
    <w:tblStylePr w:type="firstRow">
      <w:rPr>
        <w:b/>
        <w:color w:val="9abb59" w:themeColor="accent3" w:themeTint="FE" w:themeShade="95"/>
      </w:rPr>
      <w:pPr>
        <w:pBdr/>
        <w:spacing/>
        <w:ind/>
      </w:pPr>
      <w:tblPr>
        <w:tblBorders/>
      </w:tblPr>
      <w:tcPr>
        <w:tcBorders>
          <w:bottom w:val="single" w:color="9abb59" w:themeColor="accent3" w:themeTint="FE" w:sz="12" w:space="0"/>
        </w:tcBorders>
      </w:tcPr>
    </w:tblStylePr>
    <w:tblStylePr w:type="lastCol">
      <w:rPr>
        <w:b/>
        <w:color w:val="9abb59" w:themeColor="accent3" w:themeTint="FE" w:themeShade="95"/>
      </w:rPr>
      <w:pPr>
        <w:pBdr/>
        <w:spacing/>
        <w:ind/>
      </w:pPr>
      <w:tblPr>
        <w:tblBorders/>
      </w:tblPr>
      <w:tcPr>
        <w:tcBorders/>
      </w:tcPr>
    </w:tblStylePr>
    <w:tblStylePr w:type="lastRow">
      <w:rPr>
        <w:b/>
        <w:color w:val="9abb59"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0" w:customStyle="1">
    <w:name w:val="Grid Table 6 Colorful - Accent 41"/>
    <w:basedOn w:val="1072"/>
    <w:uiPriority w:val="99"/>
    <w:pPr>
      <w:pBdr/>
      <w:spacing/>
      <w:ind/>
    </w:pPr>
    <w:tblPr>
      <w:tblStyleRowBandSize w:val="1"/>
      <w:tblStyleColBandSize w:val="1"/>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cPr>
      <w:tcBorders/>
    </w:tcPr>
    <w:tblStylePr w:type="band1Horz">
      <w:rPr>
        <w:rFonts w:ascii="Arial" w:hAnsi="Arial"/>
        <w:color w:val="b2a1c6" w:themeColor="accent4" w:themeTint="9A" w:themeShade="95"/>
        <w:sz w:val="22"/>
      </w:rPr>
      <w:pPr>
        <w:pBdr/>
        <w:spacing/>
        <w:ind/>
      </w:pPr>
      <w:tblPr>
        <w:tblBorders/>
      </w:tblPr>
      <w:tcPr>
        <w:shd w:val="clear" w:color="e5dfec" w:themeColor="accent4" w:themeTint="34" w:fill="e5dfec" w:themeFill="accent4" w:themeFillTint="34"/>
        <w:tcBorders/>
      </w:tcPr>
    </w:tblStylePr>
    <w:tblStylePr w:type="band1Vert">
      <w:pPr>
        <w:pBdr/>
        <w:spacing/>
        <w:ind/>
      </w:pPr>
      <w:tblPr>
        <w:tblBorders/>
      </w:tblPr>
      <w:tcPr>
        <w:shd w:val="clear" w:color="e5dfec" w:themeColor="accent4" w:themeTint="34" w:fill="e5dfec" w:themeFill="accent4" w:themeFillTint="34"/>
        <w:tcBorders/>
      </w:tcPr>
    </w:tblStylePr>
    <w:tblStylePr w:type="band2Horz">
      <w:rPr>
        <w:rFonts w:ascii="Arial" w:hAnsi="Arial"/>
        <w:color w:val="b2a1c6"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b2a1c6" w:themeColor="accent4" w:themeTint="9A" w:themeShade="95"/>
      </w:rPr>
      <w:pPr>
        <w:pBdr/>
        <w:spacing/>
        <w:ind/>
      </w:pPr>
      <w:tblPr>
        <w:tblBorders/>
      </w:tblPr>
      <w:tcPr>
        <w:tcBorders/>
      </w:tcPr>
    </w:tblStylePr>
    <w:tblStylePr w:type="firstRow">
      <w:rPr>
        <w:b/>
        <w:color w:val="b2a1c6" w:themeColor="accent4" w:themeTint="9A" w:themeShade="95"/>
      </w:rPr>
      <w:pPr>
        <w:pBdr/>
        <w:spacing/>
        <w:ind/>
      </w:pPr>
      <w:tblPr>
        <w:tblBorders/>
      </w:tblPr>
      <w:tcPr>
        <w:tcBorders>
          <w:bottom w:val="single" w:color="b2a1c6" w:themeColor="accent4" w:themeTint="9A" w:sz="12" w:space="0"/>
        </w:tcBorders>
      </w:tcPr>
    </w:tblStylePr>
    <w:tblStylePr w:type="lastCol">
      <w:rPr>
        <w:b/>
        <w:color w:val="b2a1c6" w:themeColor="accent4" w:themeTint="9A" w:themeShade="95"/>
      </w:rPr>
      <w:pPr>
        <w:pBdr/>
        <w:spacing/>
        <w:ind/>
      </w:pPr>
      <w:tblPr>
        <w:tblBorders/>
      </w:tblPr>
      <w:tcPr>
        <w:tcBorders/>
      </w:tcPr>
    </w:tblStylePr>
    <w:tblStylePr w:type="lastRow">
      <w:rPr>
        <w:b/>
        <w:color w:val="b2a1c6"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1" w:customStyle="1">
    <w:name w:val="Grid Table 6 Colorful - Accent 51"/>
    <w:basedOn w:val="1072"/>
    <w:uiPriority w:val="99"/>
    <w:pPr>
      <w:pBdr/>
      <w:spacing/>
      <w:ind/>
    </w:pPr>
    <w:tblPr>
      <w:tblStyleRowBandSize w:val="1"/>
      <w:tblStyleColBandSize w:val="1"/>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Pr>
    <w:tcPr>
      <w:tcBorders/>
    </w:tcPr>
    <w:tblStylePr w:type="band1Horz">
      <w:rPr>
        <w:rFonts w:ascii="Arial" w:hAnsi="Arial"/>
        <w:color w:val="266779" w:themeColor="accent5" w:themeShade="95"/>
        <w:sz w:val="22"/>
      </w:rPr>
      <w:pPr>
        <w:pBdr/>
        <w:spacing/>
        <w:ind/>
      </w:pPr>
      <w:tblPr>
        <w:tblBorders/>
      </w:tblPr>
      <w:tcPr>
        <w:shd w:val="clear" w:color="daeef3" w:themeColor="accent5" w:themeTint="34" w:fill="daeef3" w:themeFill="accent5" w:themeFillTint="34"/>
        <w:tcBorders/>
      </w:tcPr>
    </w:tblStylePr>
    <w:tblStylePr w:type="band1Vert">
      <w:pPr>
        <w:pBdr/>
        <w:spacing/>
        <w:ind/>
      </w:pPr>
      <w:tblPr>
        <w:tblBorders/>
      </w:tblPr>
      <w:tcPr>
        <w:shd w:val="clear" w:color="daeef3" w:themeColor="accent5" w:themeTint="34" w:fill="daeef3" w:themeFill="accent5" w:themeFillTint="34"/>
        <w:tcBorders/>
      </w:tcPr>
    </w:tblStylePr>
    <w:tblStylePr w:type="band2Horz">
      <w:rPr>
        <w:rFonts w:ascii="Arial" w:hAnsi="Arial"/>
        <w:color w:val="266779"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779" w:themeColor="accent5" w:themeShade="95"/>
      </w:rPr>
      <w:pPr>
        <w:pBdr/>
        <w:spacing/>
        <w:ind/>
      </w:pPr>
      <w:tblPr>
        <w:tblBorders/>
      </w:tblPr>
      <w:tcPr>
        <w:tcBorders/>
      </w:tcPr>
    </w:tblStylePr>
    <w:tblStylePr w:type="firstRow">
      <w:rPr>
        <w:b/>
        <w:color w:val="266779" w:themeColor="accent5" w:themeShade="95"/>
      </w:rPr>
      <w:pPr>
        <w:pBdr/>
        <w:spacing/>
        <w:ind/>
      </w:pPr>
      <w:tblPr>
        <w:tblBorders/>
      </w:tblPr>
      <w:tcPr>
        <w:tcBorders>
          <w:bottom w:val="single" w:color="4bacc6" w:themeColor="accent5" w:sz="12" w:space="0"/>
        </w:tcBorders>
      </w:tcPr>
    </w:tblStylePr>
    <w:tblStylePr w:type="lastCol">
      <w:rPr>
        <w:b/>
        <w:color w:val="266779" w:themeColor="accent5" w:themeShade="95"/>
      </w:rPr>
      <w:pPr>
        <w:pBdr/>
        <w:spacing/>
        <w:ind/>
      </w:pPr>
      <w:tblPr>
        <w:tblBorders/>
      </w:tblPr>
      <w:tcPr>
        <w:tcBorders/>
      </w:tcPr>
    </w:tblStylePr>
    <w:tblStylePr w:type="lastRow">
      <w:rPr>
        <w:b/>
        <w:color w:val="2667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2" w:customStyle="1">
    <w:name w:val="Grid Table 6 Colorful - Accent 61"/>
    <w:basedOn w:val="1072"/>
    <w:uiPriority w:val="99"/>
    <w:pPr>
      <w:pBdr/>
      <w:spacing/>
      <w:ind/>
    </w:pPr>
    <w:tblPr>
      <w:tblStyleRowBandSize w:val="1"/>
      <w:tblStyleColBandSize w:val="1"/>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Pr>
    <w:tcPr>
      <w:tcBorders/>
    </w:tcPr>
    <w:tblStylePr w:type="band1Horz">
      <w:rPr>
        <w:rFonts w:ascii="Arial" w:hAnsi="Arial"/>
        <w:color w:val="266779" w:themeColor="accent5" w:themeShade="95"/>
        <w:sz w:val="22"/>
      </w:rPr>
      <w:pPr>
        <w:pBdr/>
        <w:spacing/>
        <w:ind/>
      </w:pPr>
      <w:tblPr>
        <w:tblBorders/>
      </w:tblPr>
      <w:tcPr>
        <w:shd w:val="clear" w:color="fde9d8" w:themeColor="accent6" w:themeTint="34" w:fill="fde9d8" w:themeFill="accent6" w:themeFillTint="34"/>
        <w:tcBorders/>
      </w:tcPr>
    </w:tblStylePr>
    <w:tblStylePr w:type="band1Vert">
      <w:pPr>
        <w:pBdr/>
        <w:spacing/>
        <w:ind/>
      </w:pPr>
      <w:tblPr>
        <w:tblBorders/>
      </w:tblPr>
      <w:tcPr>
        <w:shd w:val="clear" w:color="fde9d8" w:themeColor="accent6" w:themeTint="34" w:fill="fde9d8" w:themeFill="accent6" w:themeFillTint="34"/>
        <w:tcBorders/>
      </w:tcPr>
    </w:tblStylePr>
    <w:tblStylePr w:type="band2Horz">
      <w:rPr>
        <w:rFonts w:ascii="Arial" w:hAnsi="Arial"/>
        <w:color w:val="266779"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779" w:themeColor="accent5" w:themeShade="95"/>
      </w:rPr>
      <w:pPr>
        <w:pBdr/>
        <w:spacing/>
        <w:ind/>
      </w:pPr>
      <w:tblPr>
        <w:tblBorders/>
      </w:tblPr>
      <w:tcPr>
        <w:tcBorders/>
      </w:tcPr>
    </w:tblStylePr>
    <w:tblStylePr w:type="firstRow">
      <w:rPr>
        <w:b/>
        <w:color w:val="266779" w:themeColor="accent5" w:themeShade="95"/>
      </w:rPr>
      <w:pPr>
        <w:pBdr/>
        <w:spacing/>
        <w:ind/>
      </w:pPr>
      <w:tblPr>
        <w:tblBorders/>
      </w:tblPr>
      <w:tcPr>
        <w:tcBorders>
          <w:bottom w:val="single" w:color="f79646" w:themeColor="accent6" w:sz="12" w:space="0"/>
        </w:tcBorders>
      </w:tcPr>
    </w:tblStylePr>
    <w:tblStylePr w:type="lastCol">
      <w:rPr>
        <w:b/>
        <w:color w:val="266779" w:themeColor="accent5" w:themeShade="95"/>
      </w:rPr>
      <w:pPr>
        <w:pBdr/>
        <w:spacing/>
        <w:ind/>
      </w:pPr>
      <w:tblPr>
        <w:tblBorders/>
      </w:tblPr>
      <w:tcPr>
        <w:tcBorders/>
      </w:tcPr>
    </w:tblStylePr>
    <w:tblStylePr w:type="lastRow">
      <w:rPr>
        <w:b/>
        <w:color w:val="2667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3">
    <w:name w:val="Grid Table 7 Colorful"/>
    <w:basedOn w:val="1072"/>
    <w:uiPriority w:val="99"/>
    <w:pPr>
      <w:pBdr/>
      <w:spacing/>
      <w:ind/>
    </w:pPr>
    <w:tblPr>
      <w:tblStyleRowBandSize w:val="1"/>
      <w:tblStyleColBandSize w:val="1"/>
      <w:tblBorders>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7f7f7f" w:themeColor="text1" w:themeTint="80" w:sz="4" w:space="0"/>
        </w:tcBorders>
      </w:tcPr>
    </w:tblStylePr>
    <w:tblStylePr w:type="fir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7f7f7f" w:themeColor="text1" w:themeTint="80" w:sz="4" w:space="0"/>
          <w:right w:val="none" w:color="000000" w:sz="4"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4" w:space="0"/>
          <w:left w:val="single" w:color="7f7f7f" w:themeColor="text1" w:themeTint="80" w:sz="4" w:space="0"/>
          <w:bottom w:val="none" w:color="000000" w:sz="4" w:space="0"/>
          <w:right w:val="none" w:color="000000" w:sz="4" w:space="0"/>
        </w:tcBorders>
      </w:tcPr>
    </w:tblStylePr>
    <w:tblStylePr w:type="la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4" w:customStyle="1">
    <w:name w:val="Grid Table 7 Colorful - Accent 11"/>
    <w:basedOn w:val="1072"/>
    <w:uiPriority w:val="99"/>
    <w:pPr>
      <w:pBdr/>
      <w:spacing/>
      <w:ind/>
    </w:pPr>
    <w:tblPr>
      <w:tblStyleRowBandSize w:val="1"/>
      <w:tblStyleColBandSize w:val="1"/>
      <w:tblBorders>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cPr>
      <w:tcBorders/>
    </w:tcPr>
    <w:tblStylePr w:type="band1Horz">
      <w:rPr>
        <w:rFonts w:ascii="Arial" w:hAnsi="Arial"/>
        <w:color w:val="a6bfdd" w:themeColor="accent1" w:themeTint="80" w:themeShade="95"/>
        <w:sz w:val="22"/>
      </w:rPr>
      <w:pPr>
        <w:pBdr/>
        <w:spacing/>
        <w:ind/>
      </w:pPr>
      <w:tblPr>
        <w:tblBorders/>
      </w:tblPr>
      <w:tcPr>
        <w:shd w:val="clear" w:color="dae5f1" w:themeColor="accent1" w:themeTint="34" w:fill="dae5f1" w:themeFill="accent1" w:themeFillTint="34"/>
        <w:tcBorders/>
      </w:tcPr>
    </w:tblStylePr>
    <w:tblStylePr w:type="band1Vert">
      <w:pPr>
        <w:pBdr/>
        <w:spacing/>
        <w:ind/>
      </w:pPr>
      <w:tblPr>
        <w:tblBorders/>
      </w:tblPr>
      <w:tcPr>
        <w:shd w:val="clear" w:color="dae5f1" w:themeColor="accent1" w:themeTint="34" w:fill="dae5f1" w:themeFill="accent1" w:themeFillTint="34"/>
        <w:tcBorders/>
      </w:tcPr>
    </w:tblStylePr>
    <w:tblStylePr w:type="band2Horz">
      <w:rPr>
        <w:rFonts w:ascii="Arial" w:hAnsi="Arial"/>
        <w:color w:val="a6bfd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6bfdd" w:themeColor="accent1" w:themeTint="80"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a6bfdd" w:themeColor="accent1" w:themeTint="80" w:sz="4" w:space="0"/>
        </w:tcBorders>
      </w:tcPr>
    </w:tblStylePr>
    <w:tblStylePr w:type="firstRow">
      <w:rPr>
        <w:rFonts w:ascii="Arial" w:hAnsi="Arial"/>
        <w:b/>
        <w:color w:val="a6bfdd"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a6bfdd" w:themeColor="accent1" w:themeTint="80" w:sz="4" w:space="0"/>
          <w:right w:val="none" w:color="000000" w:sz="4" w:space="0"/>
        </w:tcBorders>
      </w:tcPr>
    </w:tblStylePr>
    <w:tblStylePr w:type="lastCol">
      <w:rPr>
        <w:rFonts w:ascii="Arial" w:hAnsi="Arial"/>
        <w:i/>
        <w:color w:val="a6bfdd" w:themeColor="accent1" w:themeTint="80" w:themeShade="95"/>
        <w:sz w:val="22"/>
      </w:rPr>
      <w:pPr>
        <w:pBdr/>
        <w:spacing/>
        <w:ind/>
      </w:pPr>
      <w:tblPr>
        <w:tblBorders/>
      </w:tblPr>
      <w:tcPr>
        <w:shd w:val="clear" w:color="ffffff" w:fill="auto"/>
        <w:tcBorders>
          <w:top w:val="none" w:color="000000" w:sz="4" w:space="0"/>
          <w:left w:val="single" w:color="a6bfdd" w:themeColor="accent1" w:themeTint="80" w:sz="4" w:space="0"/>
          <w:bottom w:val="none" w:color="000000" w:sz="4" w:space="0"/>
          <w:right w:val="none" w:color="000000" w:sz="4" w:space="0"/>
        </w:tcBorders>
      </w:tcPr>
    </w:tblStylePr>
    <w:tblStylePr w:type="lastRow">
      <w:rPr>
        <w:rFonts w:ascii="Arial" w:hAnsi="Arial"/>
        <w:b/>
        <w:color w:val="a6bfdd" w:themeColor="accent1" w:themeTint="80" w:themeShade="95"/>
        <w:sz w:val="22"/>
      </w:rPr>
      <w:pPr>
        <w:pBdr/>
        <w:spacing/>
        <w:ind/>
      </w:pPr>
      <w:tblPr>
        <w:tblBorders/>
      </w:tblPr>
      <w:tcPr>
        <w:shd w:val="clear" w:color="ffffff" w:themeColor="light1" w:fill="ffffff" w:themeFill="light1"/>
        <w:tcBorders>
          <w:top w:val="single" w:color="a6bfdd"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5" w:customStyle="1">
    <w:name w:val="Grid Table 7 Colorful - Accent 21"/>
    <w:basedOn w:val="1072"/>
    <w:uiPriority w:val="99"/>
    <w:pPr>
      <w:pBdr/>
      <w:spacing/>
      <w:ind/>
    </w:pPr>
    <w:tblPr>
      <w:tblStyleRowBandSize w:val="1"/>
      <w:tblStyleColBandSize w:val="1"/>
      <w:tblBorders>
        <w:bottom w:val="single" w:color="d99695" w:themeColor="accent2" w:themeTint="97" w:sz="4" w:space="0"/>
        <w:right w:val="single" w:color="d99695" w:themeColor="accent2" w:themeTint="97" w:sz="4" w:space="0"/>
        <w:insideH w:val="single" w:color="d99695" w:themeColor="accent2" w:themeTint="97" w:sz="4" w:space="0"/>
        <w:insideV w:val="single" w:color="d99695" w:themeColor="accent2" w:themeTint="97" w:sz="4" w:space="0"/>
      </w:tblBorders>
    </w:tblPr>
    <w:tcPr>
      <w:tcBorders/>
    </w:tcPr>
    <w:tblStylePr w:type="band1Horz">
      <w:rPr>
        <w:rFonts w:ascii="Arial" w:hAnsi="Arial"/>
        <w:color w:val="d99695" w:themeColor="accent2" w:themeTint="97" w:themeShade="95"/>
        <w:sz w:val="22"/>
      </w:rPr>
      <w:pPr>
        <w:pBdr/>
        <w:spacing/>
        <w:ind/>
      </w:pPr>
      <w:tblPr>
        <w:tblBorders/>
      </w:tblPr>
      <w:tcPr>
        <w:shd w:val="clear" w:color="f2dcdc" w:themeColor="accent2" w:themeTint="32" w:fill="f2dcdc" w:themeFill="accent2" w:themeFillTint="32"/>
        <w:tcBorders/>
      </w:tcPr>
    </w:tblStylePr>
    <w:tblStylePr w:type="band1Vert">
      <w:pPr>
        <w:pBdr/>
        <w:spacing/>
        <w:ind/>
      </w:pPr>
      <w:tblPr>
        <w:tblBorders/>
      </w:tblPr>
      <w:tcPr>
        <w:shd w:val="clear" w:color="f2dcdc" w:themeColor="accent2" w:themeTint="32" w:fill="f2dcdc" w:themeFill="accent2" w:themeFillTint="32"/>
        <w:tcBorders/>
      </w:tcPr>
    </w:tblStylePr>
    <w:tblStylePr w:type="band2Horz">
      <w:rPr>
        <w:rFonts w:ascii="Arial" w:hAnsi="Arial"/>
        <w:color w:val="d99695"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99695" w:themeColor="accent2" w:themeTint="97"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d99695" w:themeColor="accent2" w:themeTint="97" w:sz="4" w:space="0"/>
        </w:tcBorders>
      </w:tcPr>
    </w:tblStylePr>
    <w:tblStylePr w:type="firstRow">
      <w:rPr>
        <w:rFonts w:ascii="Arial" w:hAnsi="Arial"/>
        <w:b/>
        <w:color w:val="d99695"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d99695" w:themeColor="accent2" w:themeTint="97" w:sz="4" w:space="0"/>
          <w:right w:val="none" w:color="000000" w:sz="4" w:space="0"/>
        </w:tcBorders>
      </w:tcPr>
    </w:tblStylePr>
    <w:tblStylePr w:type="lastCol">
      <w:rPr>
        <w:rFonts w:ascii="Arial" w:hAnsi="Arial"/>
        <w:i/>
        <w:color w:val="d99695" w:themeColor="accent2" w:themeTint="97" w:themeShade="95"/>
        <w:sz w:val="22"/>
      </w:rPr>
      <w:pPr>
        <w:pBdr/>
        <w:spacing/>
        <w:ind/>
      </w:pPr>
      <w:tblPr>
        <w:tblBorders/>
      </w:tblPr>
      <w:tcPr>
        <w:shd w:val="clear" w:color="ffffff" w:fill="auto"/>
        <w:tcBorders>
          <w:top w:val="none" w:color="000000" w:sz="4" w:space="0"/>
          <w:left w:val="single" w:color="d99695" w:themeColor="accent2" w:themeTint="97" w:sz="4" w:space="0"/>
          <w:bottom w:val="none" w:color="000000" w:sz="4" w:space="0"/>
          <w:right w:val="none" w:color="000000" w:sz="4" w:space="0"/>
        </w:tcBorders>
      </w:tcPr>
    </w:tblStylePr>
    <w:tblStylePr w:type="lastRow">
      <w:rPr>
        <w:rFonts w:ascii="Arial" w:hAnsi="Arial"/>
        <w:b/>
        <w:color w:val="d99695" w:themeColor="accent2" w:themeTint="97" w:themeShade="95"/>
        <w:sz w:val="22"/>
      </w:rPr>
      <w:pPr>
        <w:pBdr/>
        <w:spacing/>
        <w:ind/>
      </w:pPr>
      <w:tblPr>
        <w:tblBorders/>
      </w:tblPr>
      <w:tcPr>
        <w:shd w:val="clear" w:color="ffffff" w:themeColor="light1" w:fill="ffffff" w:themeFill="light1"/>
        <w:tcBorders>
          <w:top w:val="single" w:color="d99695"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6" w:customStyle="1">
    <w:name w:val="Grid Table 7 Colorful - Accent 31"/>
    <w:basedOn w:val="1072"/>
    <w:uiPriority w:val="99"/>
    <w:pPr>
      <w:pBdr/>
      <w:spacing/>
      <w:ind/>
    </w:pPr>
    <w:tblPr>
      <w:tblStyleRowBandSize w:val="1"/>
      <w:tblStyleColBandSize w:val="1"/>
      <w:tblBorders>
        <w:bottom w:val="single" w:color="9abb59" w:themeColor="accent3" w:themeTint="FE" w:sz="4" w:space="0"/>
        <w:right w:val="single" w:color="9abb59" w:themeColor="accent3" w:themeTint="FE" w:sz="4" w:space="0"/>
        <w:insideH w:val="single" w:color="9abb59" w:themeColor="accent3" w:themeTint="FE" w:sz="4" w:space="0"/>
        <w:insideV w:val="single" w:color="9abb59" w:themeColor="accent3" w:themeTint="FE" w:sz="4" w:space="0"/>
      </w:tblBorders>
    </w:tblPr>
    <w:tcPr>
      <w:tcBorders/>
    </w:tcPr>
    <w:tblStylePr w:type="band1Horz">
      <w:rPr>
        <w:rFonts w:ascii="Arial" w:hAnsi="Arial"/>
        <w:color w:val="9abb59" w:themeColor="accent3" w:themeTint="FE" w:themeShade="95"/>
        <w:sz w:val="22"/>
      </w:rPr>
      <w:pPr>
        <w:pBdr/>
        <w:spacing/>
        <w:ind/>
      </w:pPr>
      <w:tblPr>
        <w:tblBorders/>
      </w:tblPr>
      <w:tcPr>
        <w:shd w:val="clear" w:color="eaf1dc" w:themeColor="accent3" w:themeTint="34" w:fill="eaf1dc" w:themeFill="accent3" w:themeFillTint="34"/>
        <w:tcBorders/>
      </w:tcPr>
    </w:tblStylePr>
    <w:tblStylePr w:type="band1Vert">
      <w:pPr>
        <w:pBdr/>
        <w:spacing/>
        <w:ind/>
      </w:pPr>
      <w:tblPr>
        <w:tblBorders/>
      </w:tblPr>
      <w:tcPr>
        <w:shd w:val="clear" w:color="eaf1dc" w:themeColor="accent3" w:themeTint="34" w:fill="eaf1dc" w:themeFill="accent3" w:themeFillTint="34"/>
        <w:tcBorders/>
      </w:tcPr>
    </w:tblStylePr>
    <w:tblStylePr w:type="band2Horz">
      <w:rPr>
        <w:rFonts w:ascii="Arial" w:hAnsi="Arial"/>
        <w:color w:val="9abb59"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abb59" w:themeColor="accent3" w:themeTint="FE"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9abb59" w:themeColor="accent3" w:themeTint="FE" w:sz="4" w:space="0"/>
        </w:tcBorders>
      </w:tcPr>
    </w:tblStylePr>
    <w:tblStylePr w:type="firstRow">
      <w:rPr>
        <w:rFonts w:ascii="Arial" w:hAnsi="Arial"/>
        <w:b/>
        <w:color w:val="9abb59"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9abb59" w:themeColor="accent3" w:themeTint="FE" w:sz="4" w:space="0"/>
          <w:right w:val="none" w:color="000000" w:sz="4" w:space="0"/>
        </w:tcBorders>
      </w:tcPr>
    </w:tblStylePr>
    <w:tblStylePr w:type="lastCol">
      <w:rPr>
        <w:rFonts w:ascii="Arial" w:hAnsi="Arial"/>
        <w:i/>
        <w:color w:val="9abb59" w:themeColor="accent3" w:themeTint="FE" w:themeShade="95"/>
        <w:sz w:val="22"/>
      </w:rPr>
      <w:pPr>
        <w:pBdr/>
        <w:spacing/>
        <w:ind/>
      </w:pPr>
      <w:tblPr>
        <w:tblBorders/>
      </w:tblPr>
      <w:tcPr>
        <w:shd w:val="clear" w:color="ffffff" w:fill="auto"/>
        <w:tcBorders>
          <w:top w:val="none" w:color="000000" w:sz="4" w:space="0"/>
          <w:left w:val="single" w:color="9abb59" w:themeColor="accent3" w:themeTint="FE" w:sz="4" w:space="0"/>
          <w:bottom w:val="none" w:color="000000" w:sz="4" w:space="0"/>
          <w:right w:val="none" w:color="000000" w:sz="4" w:space="0"/>
        </w:tcBorders>
      </w:tcPr>
    </w:tblStylePr>
    <w:tblStylePr w:type="lastRow">
      <w:rPr>
        <w:rFonts w:ascii="Arial" w:hAnsi="Arial"/>
        <w:b/>
        <w:color w:val="9abb59" w:themeColor="accent3" w:themeTint="FE" w:themeShade="95"/>
        <w:sz w:val="22"/>
      </w:rPr>
      <w:pPr>
        <w:pBdr/>
        <w:spacing/>
        <w:ind/>
      </w:pPr>
      <w:tblPr>
        <w:tblBorders/>
      </w:tblPr>
      <w:tcPr>
        <w:shd w:val="clear" w:color="ffffff" w:themeColor="light1" w:fill="ffffff" w:themeFill="light1"/>
        <w:tcBorders>
          <w:top w:val="single" w:color="9abb59"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7" w:customStyle="1">
    <w:name w:val="Grid Table 7 Colorful - Accent 41"/>
    <w:basedOn w:val="1072"/>
    <w:uiPriority w:val="99"/>
    <w:pPr>
      <w:pBdr/>
      <w:spacing/>
      <w:ind/>
    </w:pPr>
    <w:tblPr>
      <w:tblStyleRowBandSize w:val="1"/>
      <w:tblStyleColBandSize w:val="1"/>
      <w:tblBorders>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cPr>
      <w:tcBorders/>
    </w:tcPr>
    <w:tblStylePr w:type="band1Horz">
      <w:rPr>
        <w:rFonts w:ascii="Arial" w:hAnsi="Arial"/>
        <w:color w:val="b2a1c6" w:themeColor="accent4" w:themeTint="9A" w:themeShade="95"/>
        <w:sz w:val="22"/>
      </w:rPr>
      <w:pPr>
        <w:pBdr/>
        <w:spacing/>
        <w:ind/>
      </w:pPr>
      <w:tblPr>
        <w:tblBorders/>
      </w:tblPr>
      <w:tcPr>
        <w:shd w:val="clear" w:color="e5dfec" w:themeColor="accent4" w:themeTint="34" w:fill="e5dfec" w:themeFill="accent4" w:themeFillTint="34"/>
        <w:tcBorders/>
      </w:tcPr>
    </w:tblStylePr>
    <w:tblStylePr w:type="band1Vert">
      <w:pPr>
        <w:pBdr/>
        <w:spacing/>
        <w:ind/>
      </w:pPr>
      <w:tblPr>
        <w:tblBorders/>
      </w:tblPr>
      <w:tcPr>
        <w:shd w:val="clear" w:color="e5dfec" w:themeColor="accent4" w:themeTint="34" w:fill="e5dfec" w:themeFill="accent4" w:themeFillTint="34"/>
        <w:tcBorders/>
      </w:tcPr>
    </w:tblStylePr>
    <w:tblStylePr w:type="band2Horz">
      <w:rPr>
        <w:rFonts w:ascii="Arial" w:hAnsi="Arial"/>
        <w:color w:val="b2a1c6"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2a1c6" w:themeColor="accent4" w:themeTint="9A"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b2a1c6" w:themeColor="accent4" w:themeTint="9A" w:sz="4" w:space="0"/>
        </w:tcBorders>
      </w:tcPr>
    </w:tblStylePr>
    <w:tblStylePr w:type="firstRow">
      <w:rPr>
        <w:rFonts w:ascii="Arial" w:hAnsi="Arial"/>
        <w:b/>
        <w:color w:val="b2a1c6"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b2a1c6" w:themeColor="accent4" w:themeTint="9A" w:sz="4" w:space="0"/>
          <w:right w:val="none" w:color="000000" w:sz="4" w:space="0"/>
        </w:tcBorders>
      </w:tcPr>
    </w:tblStylePr>
    <w:tblStylePr w:type="lastCol">
      <w:rPr>
        <w:rFonts w:ascii="Arial" w:hAnsi="Arial"/>
        <w:i/>
        <w:color w:val="b2a1c6" w:themeColor="accent4" w:themeTint="9A" w:themeShade="95"/>
        <w:sz w:val="22"/>
      </w:rPr>
      <w:pPr>
        <w:pBdr/>
        <w:spacing/>
        <w:ind/>
      </w:pPr>
      <w:tblPr>
        <w:tblBorders/>
      </w:tblPr>
      <w:tcPr>
        <w:shd w:val="clear" w:color="ffffff" w:fill="auto"/>
        <w:tcBorders>
          <w:top w:val="none" w:color="000000" w:sz="4" w:space="0"/>
          <w:left w:val="single" w:color="b2a1c6" w:themeColor="accent4" w:themeTint="9A" w:sz="4" w:space="0"/>
          <w:bottom w:val="none" w:color="000000" w:sz="4" w:space="0"/>
          <w:right w:val="none" w:color="000000" w:sz="4" w:space="0"/>
        </w:tcBorders>
      </w:tcPr>
    </w:tblStylePr>
    <w:tblStylePr w:type="lastRow">
      <w:rPr>
        <w:rFonts w:ascii="Arial" w:hAnsi="Arial"/>
        <w:b/>
        <w:color w:val="b2a1c6" w:themeColor="accent4" w:themeTint="9A" w:themeShade="95"/>
        <w:sz w:val="22"/>
      </w:rPr>
      <w:pPr>
        <w:pBdr/>
        <w:spacing/>
        <w:ind/>
      </w:pPr>
      <w:tblPr>
        <w:tblBorders/>
      </w:tblPr>
      <w:tcPr>
        <w:shd w:val="clear" w:color="ffffff" w:themeColor="light1" w:fill="ffffff" w:themeFill="light1"/>
        <w:tcBorders>
          <w:top w:val="single" w:color="b2a1c6"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8" w:customStyle="1">
    <w:name w:val="Grid Table 7 Colorful - Accent 51"/>
    <w:basedOn w:val="1072"/>
    <w:uiPriority w:val="99"/>
    <w:pPr>
      <w:pBdr/>
      <w:spacing/>
      <w:ind/>
    </w:pPr>
    <w:tblPr>
      <w:tblStyleRowBandSize w:val="1"/>
      <w:tblStyleColBandSize w:val="1"/>
      <w:tblBorders>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cPr>
      <w:tcBorders/>
    </w:tcPr>
    <w:tblStylePr w:type="band1Horz">
      <w:rPr>
        <w:rFonts w:ascii="Arial" w:hAnsi="Arial"/>
        <w:color w:val="266779" w:themeColor="accent5" w:themeShade="95"/>
        <w:sz w:val="22"/>
      </w:rPr>
      <w:pPr>
        <w:pBdr/>
        <w:spacing/>
        <w:ind/>
      </w:pPr>
      <w:tblPr>
        <w:tblBorders/>
      </w:tblPr>
      <w:tcPr>
        <w:shd w:val="clear" w:color="daeef3" w:themeColor="accent5" w:themeTint="34" w:fill="daeef3" w:themeFill="accent5" w:themeFillTint="34"/>
        <w:tcBorders/>
      </w:tcPr>
    </w:tblStylePr>
    <w:tblStylePr w:type="band1Vert">
      <w:pPr>
        <w:pBdr/>
        <w:spacing/>
        <w:ind/>
      </w:pPr>
      <w:tblPr>
        <w:tblBorders/>
      </w:tblPr>
      <w:tcPr>
        <w:shd w:val="clear" w:color="daeef3" w:themeColor="accent5" w:themeTint="34" w:fill="daeef3" w:themeFill="accent5" w:themeFillTint="34"/>
        <w:tcBorders/>
      </w:tcPr>
    </w:tblStylePr>
    <w:tblStylePr w:type="band2Horz">
      <w:rPr>
        <w:rFonts w:ascii="Arial" w:hAnsi="Arial"/>
        <w:color w:val="266779"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66779" w:themeColor="accent5"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99d0de" w:themeColor="accent5" w:themeTint="90" w:sz="4" w:space="0"/>
        </w:tcBorders>
      </w:tcPr>
    </w:tblStylePr>
    <w:tblStylePr w:type="firstRow">
      <w:rPr>
        <w:rFonts w:ascii="Arial" w:hAnsi="Arial"/>
        <w:b/>
        <w:color w:val="266779"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99d0de" w:themeColor="accent5" w:themeTint="90" w:sz="4" w:space="0"/>
          <w:right w:val="none" w:color="000000" w:sz="4" w:space="0"/>
        </w:tcBorders>
      </w:tcPr>
    </w:tblStylePr>
    <w:tblStylePr w:type="lastCol">
      <w:rPr>
        <w:rFonts w:ascii="Arial" w:hAnsi="Arial"/>
        <w:i/>
        <w:color w:val="266779" w:themeColor="accent5" w:themeShade="95"/>
        <w:sz w:val="22"/>
      </w:rPr>
      <w:pPr>
        <w:pBdr/>
        <w:spacing/>
        <w:ind/>
      </w:pPr>
      <w:tblPr>
        <w:tblBorders/>
      </w:tblPr>
      <w:tcPr>
        <w:shd w:val="clear" w:color="ffffff" w:fill="auto"/>
        <w:tcBorders>
          <w:top w:val="none" w:color="000000" w:sz="4" w:space="0"/>
          <w:left w:val="single" w:color="99d0de" w:themeColor="accent5" w:themeTint="90" w:sz="4" w:space="0"/>
          <w:bottom w:val="none" w:color="000000" w:sz="4" w:space="0"/>
          <w:right w:val="none" w:color="000000" w:sz="4" w:space="0"/>
        </w:tcBorders>
      </w:tcPr>
    </w:tblStylePr>
    <w:tblStylePr w:type="lastRow">
      <w:rPr>
        <w:rFonts w:ascii="Arial" w:hAnsi="Arial"/>
        <w:b/>
        <w:color w:val="266779" w:themeColor="accent5" w:themeShade="95"/>
        <w:sz w:val="22"/>
      </w:rPr>
      <w:pPr>
        <w:pBdr/>
        <w:spacing/>
        <w:ind/>
      </w:pPr>
      <w:tblPr>
        <w:tblBorders/>
      </w:tblPr>
      <w:tcPr>
        <w:shd w:val="clear" w:color="ffffff" w:themeColor="light1" w:fill="ffffff" w:themeFill="light1"/>
        <w:tcBorders>
          <w:top w:val="single" w:color="99d0de"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9" w:customStyle="1">
    <w:name w:val="Grid Table 7 Colorful - Accent 61"/>
    <w:basedOn w:val="1072"/>
    <w:uiPriority w:val="99"/>
    <w:pPr>
      <w:pBdr/>
      <w:spacing/>
      <w:ind/>
    </w:pPr>
    <w:tblPr>
      <w:tblStyleRowBandSize w:val="1"/>
      <w:tblStyleColBandSize w:val="1"/>
      <w:tblBorders>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cPr>
      <w:tcBorders/>
    </w:tcPr>
    <w:tblStylePr w:type="band1Horz">
      <w:rPr>
        <w:rFonts w:ascii="Arial" w:hAnsi="Arial"/>
        <w:color w:val="b15407" w:themeColor="accent6" w:themeShade="95"/>
        <w:sz w:val="22"/>
      </w:rPr>
      <w:pPr>
        <w:pBdr/>
        <w:spacing/>
        <w:ind/>
      </w:pPr>
      <w:tblPr>
        <w:tblBorders/>
      </w:tblPr>
      <w:tcPr>
        <w:shd w:val="clear" w:color="fde9d8" w:themeColor="accent6" w:themeTint="34" w:fill="fde9d8" w:themeFill="accent6" w:themeFillTint="34"/>
        <w:tcBorders/>
      </w:tcPr>
    </w:tblStylePr>
    <w:tblStylePr w:type="band1Vert">
      <w:pPr>
        <w:pBdr/>
        <w:spacing/>
        <w:ind/>
      </w:pPr>
      <w:tblPr>
        <w:tblBorders/>
      </w:tblPr>
      <w:tcPr>
        <w:shd w:val="clear" w:color="fde9d8" w:themeColor="accent6" w:themeTint="34" w:fill="fde9d8" w:themeFill="accent6" w:themeFillTint="34"/>
        <w:tcBorders/>
      </w:tcPr>
    </w:tblStylePr>
    <w:tblStylePr w:type="band2Horz">
      <w:rPr>
        <w:rFonts w:ascii="Arial" w:hAnsi="Arial"/>
        <w:color w:val="b15407"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15407" w:themeColor="accent6"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fac396" w:themeColor="accent6" w:themeTint="90" w:sz="4" w:space="0"/>
        </w:tcBorders>
      </w:tcPr>
    </w:tblStylePr>
    <w:tblStylePr w:type="firstRow">
      <w:rPr>
        <w:rFonts w:ascii="Arial" w:hAnsi="Arial"/>
        <w:b/>
        <w:color w:val="b15407"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fac396" w:themeColor="accent6" w:themeTint="90" w:sz="4" w:space="0"/>
          <w:right w:val="none" w:color="000000" w:sz="4" w:space="0"/>
        </w:tcBorders>
      </w:tcPr>
    </w:tblStylePr>
    <w:tblStylePr w:type="lastCol">
      <w:rPr>
        <w:rFonts w:ascii="Arial" w:hAnsi="Arial"/>
        <w:i/>
        <w:color w:val="b15407" w:themeColor="accent6" w:themeShade="95"/>
        <w:sz w:val="22"/>
      </w:rPr>
      <w:pPr>
        <w:pBdr/>
        <w:spacing/>
        <w:ind/>
      </w:pPr>
      <w:tblPr>
        <w:tblBorders/>
      </w:tblPr>
      <w:tcPr>
        <w:shd w:val="clear" w:color="ffffff" w:fill="auto"/>
        <w:tcBorders>
          <w:top w:val="none" w:color="000000" w:sz="4" w:space="0"/>
          <w:left w:val="single" w:color="fac396" w:themeColor="accent6" w:themeTint="90" w:sz="4" w:space="0"/>
          <w:bottom w:val="none" w:color="000000" w:sz="4" w:space="0"/>
          <w:right w:val="none" w:color="000000" w:sz="4" w:space="0"/>
        </w:tcBorders>
      </w:tcPr>
    </w:tblStylePr>
    <w:tblStylePr w:type="lastRow">
      <w:rPr>
        <w:rFonts w:ascii="Arial" w:hAnsi="Arial"/>
        <w:b/>
        <w:color w:val="b15407" w:themeColor="accent6" w:themeShade="95"/>
        <w:sz w:val="22"/>
      </w:rPr>
      <w:pPr>
        <w:pBdr/>
        <w:spacing/>
        <w:ind/>
      </w:pPr>
      <w:tblPr>
        <w:tblBorders/>
      </w:tblPr>
      <w:tcPr>
        <w:shd w:val="clear" w:color="ffffff" w:themeColor="light1" w:fill="ffffff" w:themeFill="light1"/>
        <w:tcBorders>
          <w:top w:val="single" w:color="fac396"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0">
    <w:name w:val="List Table 1 Light"/>
    <w:basedOn w:val="1072"/>
    <w:uiPriority w:val="99"/>
    <w:pPr>
      <w:pBdr/>
      <w:spacing/>
      <w:ind/>
    </w:pPr>
    <w:tblPr>
      <w:tblStyleRowBandSize w:val="1"/>
      <w:tblStyleColBandSize w:val="1"/>
      <w:tblBorders/>
    </w:tblPr>
    <w:tcPr>
      <w:tcBorders/>
    </w:tcPr>
    <w:tblStylePr w:type="band1Horz">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1" w:customStyle="1">
    <w:name w:val="List Table 1 Light - Accent 11"/>
    <w:basedOn w:val="1072"/>
    <w:uiPriority w:val="99"/>
    <w:pPr>
      <w:pBdr/>
      <w:spacing/>
      <w:ind/>
    </w:pPr>
    <w:tblPr>
      <w:tblStyleRowBandSize w:val="1"/>
      <w:tblStyleColBandSize w:val="1"/>
      <w:tblBorders/>
    </w:tblPr>
    <w:tcPr>
      <w:tcBorders/>
    </w:tcPr>
    <w:tblStylePr w:type="band1Horz">
      <w:pPr>
        <w:pBdr/>
        <w:spacing/>
        <w:ind/>
      </w:pPr>
      <w:tblPr>
        <w:tblBorders/>
      </w:tblPr>
      <w:tcPr>
        <w:shd w:val="clear" w:color="d2dfee" w:themeColor="accent1" w:themeTint="40" w:fill="d2dfee" w:themeFill="accent1" w:themeFillTint="40"/>
        <w:tcBorders/>
      </w:tcPr>
    </w:tblStylePr>
    <w:tblStylePr w:type="band1Vert">
      <w:pPr>
        <w:pBdr/>
        <w:spacing/>
        <w:ind/>
      </w:pPr>
      <w:tblPr>
        <w:tblBorders/>
      </w:tblPr>
      <w:tcPr>
        <w:shd w:val="clear" w:color="d2dfee" w:themeColor="accent1" w:themeTint="40" w:fill="d2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4f81bd"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4f81bd"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2" w:customStyle="1">
    <w:name w:val="List Table 1 Light - Accent 21"/>
    <w:basedOn w:val="1072"/>
    <w:uiPriority w:val="99"/>
    <w:pPr>
      <w:pBdr/>
      <w:spacing/>
      <w:ind/>
    </w:pPr>
    <w:tblPr>
      <w:tblStyleRowBandSize w:val="1"/>
      <w:tblStyleColBandSize w:val="1"/>
      <w:tblBorders/>
    </w:tblPr>
    <w:tcPr>
      <w:tcBorders/>
    </w:tcPr>
    <w:tblStylePr w:type="band1Horz">
      <w:pPr>
        <w:pBdr/>
        <w:spacing/>
        <w:ind/>
      </w:pPr>
      <w:tblPr>
        <w:tblBorders/>
      </w:tblPr>
      <w:tcPr>
        <w:shd w:val="clear" w:color="efd2d2" w:themeColor="accent2" w:themeTint="40" w:fill="efd2d2" w:themeFill="accent2" w:themeFillTint="40"/>
        <w:tcBorders/>
      </w:tcPr>
    </w:tblStylePr>
    <w:tblStylePr w:type="band1Vert">
      <w:pPr>
        <w:pBdr/>
        <w:spacing/>
        <w:ind/>
      </w:pPr>
      <w:tblPr>
        <w:tblBorders/>
      </w:tblPr>
      <w:tcPr>
        <w:shd w:val="clear" w:color="efd2d2" w:themeColor="accent2" w:themeTint="40" w:fill="efd2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c0504d"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c0504d"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3" w:customStyle="1">
    <w:name w:val="List Table 1 Light - Accent 31"/>
    <w:basedOn w:val="1072"/>
    <w:uiPriority w:val="99"/>
    <w:pPr>
      <w:pBdr/>
      <w:spacing/>
      <w:ind/>
    </w:pPr>
    <w:tblPr>
      <w:tblStyleRowBandSize w:val="1"/>
      <w:tblStyleColBandSize w:val="1"/>
      <w:tblBorders/>
    </w:tblPr>
    <w:tcPr>
      <w:tcBorders/>
    </w:tcPr>
    <w:tblStylePr w:type="band1Horz">
      <w:pPr>
        <w:pBdr/>
        <w:spacing/>
        <w:ind/>
      </w:pPr>
      <w:tblPr>
        <w:tblBorders/>
      </w:tblPr>
      <w:tcPr>
        <w:shd w:val="clear" w:color="e5eed5" w:themeColor="accent3" w:themeTint="40" w:fill="e5eed5" w:themeFill="accent3" w:themeFillTint="40"/>
        <w:tcBorders/>
      </w:tcPr>
    </w:tblStylePr>
    <w:tblStylePr w:type="band1Vert">
      <w:pPr>
        <w:pBdr/>
        <w:spacing/>
        <w:ind/>
      </w:pPr>
      <w:tblPr>
        <w:tblBorders/>
      </w:tblPr>
      <w:tcPr>
        <w:shd w:val="clear" w:color="e5eed5" w:themeColor="accent3" w:themeTint="40" w:fill="e5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9bbb59"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9bbb59"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4" w:customStyle="1">
    <w:name w:val="List Table 1 Light - Accent 41"/>
    <w:basedOn w:val="1072"/>
    <w:uiPriority w:val="99"/>
    <w:pPr>
      <w:pBdr/>
      <w:spacing/>
      <w:ind/>
    </w:pPr>
    <w:tblPr>
      <w:tblStyleRowBandSize w:val="1"/>
      <w:tblStyleColBandSize w:val="1"/>
      <w:tblBorders/>
    </w:tblPr>
    <w:tcPr>
      <w:tcBorders/>
    </w:tcPr>
    <w:tblStylePr w:type="band1Horz">
      <w:pPr>
        <w:pBdr/>
        <w:spacing/>
        <w:ind/>
      </w:pPr>
      <w:tblPr>
        <w:tblBorders/>
      </w:tblPr>
      <w:tcPr>
        <w:shd w:val="clear" w:color="dfd8e7" w:themeColor="accent4" w:themeTint="40" w:fill="dfd8e7" w:themeFill="accent4" w:themeFillTint="40"/>
        <w:tcBorders/>
      </w:tcPr>
    </w:tblStylePr>
    <w:tblStylePr w:type="band1Vert">
      <w:pPr>
        <w:pBdr/>
        <w:spacing/>
        <w:ind/>
      </w:pPr>
      <w:tblPr>
        <w:tblBorders/>
      </w:tblPr>
      <w:tcPr>
        <w:shd w:val="clear" w:color="dfd8e7" w:themeColor="accent4" w:themeTint="40" w:fill="dfd8e7"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8064a2"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8064a2"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5" w:customStyle="1">
    <w:name w:val="List Table 1 Light - Accent 51"/>
    <w:basedOn w:val="1072"/>
    <w:uiPriority w:val="99"/>
    <w:pPr>
      <w:pBdr/>
      <w:spacing/>
      <w:ind/>
    </w:pPr>
    <w:tblPr>
      <w:tblStyleRowBandSize w:val="1"/>
      <w:tblStyleColBandSize w:val="1"/>
      <w:tblBorders/>
    </w:tblPr>
    <w:tcPr>
      <w:tcBorders/>
    </w:tcPr>
    <w:tblStylePr w:type="band1Horz">
      <w:pPr>
        <w:pBdr/>
        <w:spacing/>
        <w:ind/>
      </w:pPr>
      <w:tblPr>
        <w:tblBorders/>
      </w:tblPr>
      <w:tcPr>
        <w:shd w:val="clear" w:color="d1eaf0" w:themeColor="accent5" w:themeTint="40" w:fill="d1eaf0" w:themeFill="accent5" w:themeFillTint="40"/>
        <w:tcBorders/>
      </w:tcPr>
    </w:tblStylePr>
    <w:tblStylePr w:type="band1Vert">
      <w:pPr>
        <w:pBdr/>
        <w:spacing/>
        <w:ind/>
      </w:pPr>
      <w:tblPr>
        <w:tblBorders/>
      </w:tblPr>
      <w:tcPr>
        <w:shd w:val="clear" w:color="d1eaf0" w:themeColor="accent5" w:themeTint="40" w:fill="d1ea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4bacc6"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4bacc6"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6" w:customStyle="1">
    <w:name w:val="List Table 1 Light - Accent 61"/>
    <w:basedOn w:val="1072"/>
    <w:uiPriority w:val="99"/>
    <w:pPr>
      <w:pBdr/>
      <w:spacing/>
      <w:ind/>
    </w:pPr>
    <w:tblPr>
      <w:tblStyleRowBandSize w:val="1"/>
      <w:tblStyleColBandSize w:val="1"/>
      <w:tblBorders/>
    </w:tblPr>
    <w:tcPr>
      <w:tcBorders/>
    </w:tcPr>
    <w:tblStylePr w:type="band1Horz">
      <w:pPr>
        <w:pBdr/>
        <w:spacing/>
        <w:ind/>
      </w:pPr>
      <w:tblPr>
        <w:tblBorders/>
      </w:tblPr>
      <w:tcPr>
        <w:shd w:val="clear" w:color="fde4d0" w:themeColor="accent6" w:themeTint="40" w:fill="fde4d0" w:themeFill="accent6" w:themeFillTint="40"/>
        <w:tcBorders/>
      </w:tcPr>
    </w:tblStylePr>
    <w:tblStylePr w:type="band1Vert">
      <w:pPr>
        <w:pBdr/>
        <w:spacing/>
        <w:ind/>
      </w:pPr>
      <w:tblPr>
        <w:tblBorders/>
      </w:tblPr>
      <w:tcPr>
        <w:shd w:val="clear" w:color="fde4d0" w:themeColor="accent6" w:themeTint="40" w:fill="fde4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f79646"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79646"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7">
    <w:name w:val="List Table 2"/>
    <w:basedOn w:val="1072"/>
    <w:uiPriority w:val="99"/>
    <w:pPr>
      <w:pBdr/>
      <w:spacing/>
      <w:ind/>
    </w:pPr>
    <w:tblPr>
      <w:tblStyleRowBandSize w:val="1"/>
      <w:tblStyleColBandSize w:val="1"/>
      <w:tblBorders>
        <w:top w:val="single" w:color="6f6f6f" w:themeColor="text1" w:themeTint="90" w:sz="4" w:space="0"/>
        <w:bottom w:val="single" w:color="6f6f6f" w:themeColor="text1" w:themeTint="90" w:sz="4" w:space="0"/>
        <w:insideH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8" w:customStyle="1">
    <w:name w:val="List Table 2 - Accent 11"/>
    <w:basedOn w:val="1072"/>
    <w:uiPriority w:val="99"/>
    <w:pPr>
      <w:pBdr/>
      <w:spacing/>
      <w:ind/>
    </w:pPr>
    <w:tblPr>
      <w:tblStyleRowBandSize w:val="1"/>
      <w:tblStyleColBandSize w:val="1"/>
      <w:tblBorders>
        <w:top w:val="single" w:color="9bb7d9" w:themeColor="accent1" w:themeTint="90" w:sz="4" w:space="0"/>
        <w:bottom w:val="single" w:color="9bb7d9" w:themeColor="accent1" w:themeTint="90" w:sz="4" w:space="0"/>
        <w:insideH w:val="single" w:color="9bb7d9" w:themeColor="accent1" w:themeTint="90" w:sz="4" w:space="0"/>
      </w:tblBorders>
    </w:tblPr>
    <w:tcPr>
      <w:tcBorders/>
    </w:tcPr>
    <w:tblStylePr w:type="band1Horz">
      <w:rPr>
        <w:rFonts w:ascii="Arial" w:hAnsi="Arial"/>
        <w:color w:val="404040"/>
        <w:sz w:val="22"/>
      </w:rPr>
      <w:pPr>
        <w:pBdr/>
        <w:spacing/>
        <w:ind/>
      </w:pPr>
      <w:tblPr>
        <w:tblBorders/>
      </w:tblPr>
      <w:tcPr>
        <w:shd w:val="clear" w:color="d2dfee" w:themeColor="accent1" w:themeTint="40" w:fill="d2dfee" w:themeFill="accent1" w:themeFillTint="40"/>
        <w:tcBorders/>
      </w:tcPr>
    </w:tblStylePr>
    <w:tblStylePr w:type="band1Vert">
      <w:rPr>
        <w:rFonts w:ascii="Arial" w:hAnsi="Arial"/>
        <w:color w:val="404040"/>
        <w:sz w:val="22"/>
      </w:rPr>
      <w:pPr>
        <w:pBdr/>
        <w:spacing/>
        <w:ind/>
      </w:pPr>
      <w:tblPr>
        <w:tblBorders/>
      </w:tblPr>
      <w:tcPr>
        <w:shd w:val="clear" w:color="d2dfee" w:themeColor="accent1" w:themeTint="40" w:fill="d2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9bb7d9" w:themeColor="accent1" w:themeTint="90" w:sz="4" w:space="0"/>
          <w:left w:val="none" w:color="000000" w:sz="4" w:space="0"/>
          <w:bottom w:val="single" w:color="9bb7d9"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9bb7d9" w:themeColor="accent1" w:themeTint="90" w:sz="4" w:space="0"/>
          <w:left w:val="none" w:color="000000" w:sz="4" w:space="0"/>
          <w:bottom w:val="single" w:color="9bb7d9"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9" w:customStyle="1">
    <w:name w:val="List Table 2 - Accent 21"/>
    <w:basedOn w:val="1072"/>
    <w:uiPriority w:val="99"/>
    <w:pPr>
      <w:pBdr/>
      <w:spacing/>
      <w:ind/>
    </w:pPr>
    <w:tblPr>
      <w:tblStyleRowBandSize w:val="1"/>
      <w:tblStyleColBandSize w:val="1"/>
      <w:tblBorders>
        <w:top w:val="single" w:color="db9b9a" w:themeColor="accent2" w:themeTint="90" w:sz="4" w:space="0"/>
        <w:bottom w:val="single" w:color="db9b9a" w:themeColor="accent2" w:themeTint="90" w:sz="4" w:space="0"/>
        <w:insideH w:val="single" w:color="db9b9a" w:themeColor="accent2" w:themeTint="90" w:sz="4" w:space="0"/>
      </w:tblBorders>
    </w:tblPr>
    <w:tcPr>
      <w:tcBorders/>
    </w:tcPr>
    <w:tblStylePr w:type="band1Horz">
      <w:rPr>
        <w:rFonts w:ascii="Arial" w:hAnsi="Arial"/>
        <w:color w:val="404040"/>
        <w:sz w:val="22"/>
      </w:rPr>
      <w:pPr>
        <w:pBdr/>
        <w:spacing/>
        <w:ind/>
      </w:pPr>
      <w:tblPr>
        <w:tblBorders/>
      </w:tblPr>
      <w:tcPr>
        <w:shd w:val="clear" w:color="efd2d2" w:themeColor="accent2" w:themeTint="40" w:fill="efd2d2" w:themeFill="accent2" w:themeFillTint="40"/>
        <w:tcBorders/>
      </w:tcPr>
    </w:tblStylePr>
    <w:tblStylePr w:type="band1Vert">
      <w:rPr>
        <w:rFonts w:ascii="Arial" w:hAnsi="Arial"/>
        <w:color w:val="404040"/>
        <w:sz w:val="22"/>
      </w:rPr>
      <w:pPr>
        <w:pBdr/>
        <w:spacing/>
        <w:ind/>
      </w:pPr>
      <w:tblPr>
        <w:tblBorders/>
      </w:tblPr>
      <w:tcPr>
        <w:shd w:val="clear" w:color="efd2d2" w:themeColor="accent2" w:themeTint="40" w:fill="efd2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db9b9a" w:themeColor="accent2" w:themeTint="90" w:sz="4" w:space="0"/>
          <w:left w:val="none" w:color="000000" w:sz="4" w:space="0"/>
          <w:bottom w:val="single" w:color="db9b9a"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db9b9a" w:themeColor="accent2" w:themeTint="90" w:sz="4" w:space="0"/>
          <w:left w:val="none" w:color="000000" w:sz="4" w:space="0"/>
          <w:bottom w:val="single" w:color="db9b9a"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0" w:customStyle="1">
    <w:name w:val="List Table 2 - Accent 31"/>
    <w:basedOn w:val="1072"/>
    <w:uiPriority w:val="99"/>
    <w:pPr>
      <w:pBdr/>
      <w:spacing/>
      <w:ind/>
    </w:pPr>
    <w:tblPr>
      <w:tblStyleRowBandSize w:val="1"/>
      <w:tblStyleColBandSize w:val="1"/>
      <w:tblBorders>
        <w:top w:val="single" w:color="c6d8a1" w:themeColor="accent3" w:themeTint="90" w:sz="4" w:space="0"/>
        <w:bottom w:val="single" w:color="c6d8a1" w:themeColor="accent3" w:themeTint="90" w:sz="4" w:space="0"/>
        <w:insideH w:val="single" w:color="c6d8a1" w:themeColor="accent3" w:themeTint="90" w:sz="4" w:space="0"/>
      </w:tblBorders>
    </w:tblPr>
    <w:tcPr>
      <w:tcBorders/>
    </w:tcPr>
    <w:tblStylePr w:type="band1Horz">
      <w:rPr>
        <w:rFonts w:ascii="Arial" w:hAnsi="Arial"/>
        <w:color w:val="404040"/>
        <w:sz w:val="22"/>
      </w:rPr>
      <w:pPr>
        <w:pBdr/>
        <w:spacing/>
        <w:ind/>
      </w:pPr>
      <w:tblPr>
        <w:tblBorders/>
      </w:tblPr>
      <w:tcPr>
        <w:shd w:val="clear" w:color="e5eed5" w:themeColor="accent3" w:themeTint="40" w:fill="e5eed5" w:themeFill="accent3" w:themeFillTint="40"/>
        <w:tcBorders/>
      </w:tcPr>
    </w:tblStylePr>
    <w:tblStylePr w:type="band1Vert">
      <w:rPr>
        <w:rFonts w:ascii="Arial" w:hAnsi="Arial"/>
        <w:color w:val="404040"/>
        <w:sz w:val="22"/>
      </w:rPr>
      <w:pPr>
        <w:pBdr/>
        <w:spacing/>
        <w:ind/>
      </w:pPr>
      <w:tblPr>
        <w:tblBorders/>
      </w:tblPr>
      <w:tcPr>
        <w:shd w:val="clear" w:color="e5eed5" w:themeColor="accent3" w:themeTint="40" w:fill="e5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c6d8a1" w:themeColor="accent3" w:themeTint="90" w:sz="4" w:space="0"/>
          <w:left w:val="none" w:color="000000" w:sz="4" w:space="0"/>
          <w:bottom w:val="single" w:color="c6d8a1"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c6d8a1" w:themeColor="accent3" w:themeTint="90" w:sz="4" w:space="0"/>
          <w:left w:val="none" w:color="000000" w:sz="4" w:space="0"/>
          <w:bottom w:val="single" w:color="c6d8a1"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1" w:customStyle="1">
    <w:name w:val="List Table 2 - Accent 41"/>
    <w:basedOn w:val="1072"/>
    <w:uiPriority w:val="99"/>
    <w:pPr>
      <w:pBdr/>
      <w:spacing/>
      <w:ind/>
    </w:pPr>
    <w:tblPr>
      <w:tblStyleRowBandSize w:val="1"/>
      <w:tblStyleColBandSize w:val="1"/>
      <w:tblBorders>
        <w:top w:val="single" w:color="b7a7ca" w:themeColor="accent4" w:themeTint="90" w:sz="4" w:space="0"/>
        <w:bottom w:val="single" w:color="b7a7ca" w:themeColor="accent4" w:themeTint="90" w:sz="4" w:space="0"/>
        <w:insideH w:val="single" w:color="b7a7ca" w:themeColor="accent4" w:themeTint="90" w:sz="4" w:space="0"/>
      </w:tblBorders>
    </w:tblPr>
    <w:tcPr>
      <w:tcBorders/>
    </w:tcPr>
    <w:tblStylePr w:type="band1Horz">
      <w:rPr>
        <w:rFonts w:ascii="Arial" w:hAnsi="Arial"/>
        <w:color w:val="404040"/>
        <w:sz w:val="22"/>
      </w:rPr>
      <w:pPr>
        <w:pBdr/>
        <w:spacing/>
        <w:ind/>
      </w:pPr>
      <w:tblPr>
        <w:tblBorders/>
      </w:tblPr>
      <w:tcPr>
        <w:shd w:val="clear" w:color="dfd8e7" w:themeColor="accent4" w:themeTint="40" w:fill="dfd8e7" w:themeFill="accent4" w:themeFillTint="40"/>
        <w:tcBorders/>
      </w:tcPr>
    </w:tblStylePr>
    <w:tblStylePr w:type="band1Vert">
      <w:rPr>
        <w:rFonts w:ascii="Arial" w:hAnsi="Arial"/>
        <w:color w:val="404040"/>
        <w:sz w:val="22"/>
      </w:rPr>
      <w:pPr>
        <w:pBdr/>
        <w:spacing/>
        <w:ind/>
      </w:pPr>
      <w:tblPr>
        <w:tblBorders/>
      </w:tblPr>
      <w:tcPr>
        <w:shd w:val="clear" w:color="dfd8e7" w:themeColor="accent4" w:themeTint="40" w:fill="dfd8e7"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b7a7ca" w:themeColor="accent4" w:themeTint="90" w:sz="4" w:space="0"/>
          <w:left w:val="none" w:color="000000" w:sz="4" w:space="0"/>
          <w:bottom w:val="single" w:color="b7a7ca"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b7a7ca" w:themeColor="accent4" w:themeTint="90" w:sz="4" w:space="0"/>
          <w:left w:val="none" w:color="000000" w:sz="4" w:space="0"/>
          <w:bottom w:val="single" w:color="b7a7ca"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2" w:customStyle="1">
    <w:name w:val="List Table 2 - Accent 51"/>
    <w:basedOn w:val="1072"/>
    <w:uiPriority w:val="99"/>
    <w:pPr>
      <w:pBdr/>
      <w:spacing/>
      <w:ind/>
    </w:pPr>
    <w:tblPr>
      <w:tblStyleRowBandSize w:val="1"/>
      <w:tblStyleColBandSize w:val="1"/>
      <w:tblBorders>
        <w:top w:val="single" w:color="99d0de" w:themeColor="accent5" w:themeTint="90" w:sz="4" w:space="0"/>
        <w:bottom w:val="single" w:color="99d0de" w:themeColor="accent5" w:themeTint="90" w:sz="4" w:space="0"/>
        <w:insideH w:val="single" w:color="99d0de" w:themeColor="accent5" w:themeTint="90" w:sz="4" w:space="0"/>
      </w:tblBorders>
    </w:tblPr>
    <w:tcPr>
      <w:tcBorders/>
    </w:tcPr>
    <w:tblStylePr w:type="band1Horz">
      <w:rPr>
        <w:rFonts w:ascii="Arial" w:hAnsi="Arial"/>
        <w:color w:val="404040"/>
        <w:sz w:val="22"/>
      </w:rPr>
      <w:pPr>
        <w:pBdr/>
        <w:spacing/>
        <w:ind/>
      </w:pPr>
      <w:tblPr>
        <w:tblBorders/>
      </w:tblPr>
      <w:tcPr>
        <w:shd w:val="clear" w:color="d1eaf0" w:themeColor="accent5" w:themeTint="40" w:fill="d1eaf0" w:themeFill="accent5" w:themeFillTint="40"/>
        <w:tcBorders/>
      </w:tcPr>
    </w:tblStylePr>
    <w:tblStylePr w:type="band1Vert">
      <w:rPr>
        <w:rFonts w:ascii="Arial" w:hAnsi="Arial"/>
        <w:color w:val="404040"/>
        <w:sz w:val="22"/>
      </w:rPr>
      <w:pPr>
        <w:pBdr/>
        <w:spacing/>
        <w:ind/>
      </w:pPr>
      <w:tblPr>
        <w:tblBorders/>
      </w:tblPr>
      <w:tcPr>
        <w:shd w:val="clear" w:color="d1eaf0" w:themeColor="accent5" w:themeTint="40" w:fill="d1ea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99d0de" w:themeColor="accent5" w:themeTint="90" w:sz="4" w:space="0"/>
          <w:left w:val="none" w:color="000000" w:sz="4" w:space="0"/>
          <w:bottom w:val="single" w:color="99d0de"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99d0de" w:themeColor="accent5" w:themeTint="90" w:sz="4" w:space="0"/>
          <w:left w:val="none" w:color="000000" w:sz="4" w:space="0"/>
          <w:bottom w:val="single" w:color="99d0de"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3" w:customStyle="1">
    <w:name w:val="List Table 2 - Accent 61"/>
    <w:basedOn w:val="1072"/>
    <w:uiPriority w:val="99"/>
    <w:pPr>
      <w:pBdr/>
      <w:spacing/>
      <w:ind/>
    </w:pPr>
    <w:tblPr>
      <w:tblStyleRowBandSize w:val="1"/>
      <w:tblStyleColBandSize w:val="1"/>
      <w:tblBorders>
        <w:top w:val="single" w:color="fac396" w:themeColor="accent6" w:themeTint="90" w:sz="4" w:space="0"/>
        <w:bottom w:val="single" w:color="fac396" w:themeColor="accent6" w:themeTint="90" w:sz="4" w:space="0"/>
        <w:insideH w:val="single" w:color="fac396" w:themeColor="accent6" w:themeTint="90" w:sz="4" w:space="0"/>
      </w:tblBorders>
    </w:tblPr>
    <w:tcPr>
      <w:tcBorders/>
    </w:tcPr>
    <w:tblStylePr w:type="band1Horz">
      <w:rPr>
        <w:rFonts w:ascii="Arial" w:hAnsi="Arial"/>
        <w:color w:val="404040"/>
        <w:sz w:val="22"/>
      </w:rPr>
      <w:pPr>
        <w:pBdr/>
        <w:spacing/>
        <w:ind/>
      </w:pPr>
      <w:tblPr>
        <w:tblBorders/>
      </w:tblPr>
      <w:tcPr>
        <w:shd w:val="clear" w:color="fde4d0" w:themeColor="accent6" w:themeTint="40" w:fill="fde4d0" w:themeFill="accent6" w:themeFillTint="40"/>
        <w:tcBorders/>
      </w:tcPr>
    </w:tblStylePr>
    <w:tblStylePr w:type="band1Vert">
      <w:rPr>
        <w:rFonts w:ascii="Arial" w:hAnsi="Arial"/>
        <w:color w:val="404040"/>
        <w:sz w:val="22"/>
      </w:rPr>
      <w:pPr>
        <w:pBdr/>
        <w:spacing/>
        <w:ind/>
      </w:pPr>
      <w:tblPr>
        <w:tblBorders/>
      </w:tblPr>
      <w:tcPr>
        <w:shd w:val="clear" w:color="fde4d0" w:themeColor="accent6" w:themeTint="40" w:fill="fde4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ac396" w:themeColor="accent6" w:themeTint="90" w:sz="4" w:space="0"/>
          <w:left w:val="none" w:color="000000" w:sz="4" w:space="0"/>
          <w:bottom w:val="single" w:color="fac396"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ac396" w:themeColor="accent6" w:themeTint="90" w:sz="4" w:space="0"/>
          <w:left w:val="none" w:color="000000" w:sz="4" w:space="0"/>
          <w:bottom w:val="single" w:color="fac396"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4">
    <w:name w:val="List Table 3"/>
    <w:basedOn w:val="1072"/>
    <w:uiPriority w:val="99"/>
    <w:pPr>
      <w:pBdr/>
      <w:spacing/>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5" w:customStyle="1">
    <w:name w:val="List Table 3 - Accent 11"/>
    <w:basedOn w:val="1072"/>
    <w:uiPriority w:val="99"/>
    <w:pPr>
      <w:pBdr/>
      <w:spacing/>
      <w:ind/>
    </w:pPr>
    <w:tblPr>
      <w:tblStyleRowBandSize w:val="1"/>
      <w:tblStyleColBandSize w:val="1"/>
      <w:tblBorders>
        <w:top w:val="single" w:color="4f81bd" w:themeColor="accent1" w:sz="4" w:space="0"/>
        <w:left w:val="single" w:color="4f81bd" w:themeColor="accent1" w:sz="4" w:space="0"/>
        <w:bottom w:val="single" w:color="4f81bd" w:themeColor="accent1" w:sz="4" w:space="0"/>
        <w:right w:val="single" w:color="4f81bd" w:themeColor="accent1" w:sz="4" w:space="0"/>
      </w:tblBorders>
    </w:tblPr>
    <w:tcPr>
      <w:tcBorders/>
    </w:tcPr>
    <w:tblStylePr w:type="band1Horz">
      <w:rPr>
        <w:rFonts w:ascii="Arial" w:hAnsi="Arial"/>
        <w:color w:val="404040"/>
        <w:sz w:val="22"/>
      </w:rPr>
      <w:pPr>
        <w:pBdr/>
        <w:spacing/>
        <w:ind/>
      </w:pPr>
      <w:tblPr>
        <w:tblBorders/>
      </w:tblPr>
      <w:tcPr>
        <w:tcBorders>
          <w:top w:val="single" w:color="4f81bd" w:themeColor="accent1" w:sz="4" w:space="0"/>
          <w:bottom w:val="single" w:color="4f81bd" w:themeColor="accent1" w:sz="4" w:space="0"/>
        </w:tcBorders>
      </w:tcPr>
    </w:tblStylePr>
    <w:tblStylePr w:type="band1Vert">
      <w:rPr>
        <w:rFonts w:ascii="Arial" w:hAnsi="Arial"/>
        <w:color w:val="404040"/>
        <w:sz w:val="22"/>
      </w:rPr>
      <w:pPr>
        <w:pBdr/>
        <w:spacing/>
        <w:ind/>
      </w:pPr>
      <w:tblPr>
        <w:tblBorders/>
      </w:tblPr>
      <w:tcPr>
        <w:tcBorders>
          <w:left w:val="single" w:color="4f81bd" w:themeColor="accent1" w:sz="4" w:space="0"/>
          <w:right w:val="single" w:color="4f81bd"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f81bd"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6" w:customStyle="1">
    <w:name w:val="List Table 3 - Accent 21"/>
    <w:basedOn w:val="1072"/>
    <w:uiPriority w:val="99"/>
    <w:pPr>
      <w:pBdr/>
      <w:spacing/>
      <w:ind/>
    </w:pPr>
    <w:tblPr>
      <w:tblStyleRowBandSize w:val="1"/>
      <w:tblStyleColBandSize w:val="1"/>
      <w:tblBorders>
        <w:top w:val="single" w:color="d99695" w:themeColor="accent2" w:themeTint="97" w:sz="4" w:space="0"/>
        <w:left w:val="single" w:color="d99695" w:themeColor="accent2" w:themeTint="97" w:sz="4" w:space="0"/>
        <w:bottom w:val="single" w:color="d99695" w:themeColor="accent2" w:themeTint="97" w:sz="4" w:space="0"/>
        <w:right w:val="single" w:color="d99695"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d99695" w:themeColor="accent2" w:themeTint="97" w:sz="4" w:space="0"/>
          <w:bottom w:val="single" w:color="d99695" w:themeColor="accent2" w:themeTint="97" w:sz="4" w:space="0"/>
        </w:tcBorders>
      </w:tcPr>
    </w:tblStylePr>
    <w:tblStylePr w:type="band1Vert">
      <w:rPr>
        <w:rFonts w:ascii="Arial" w:hAnsi="Arial"/>
        <w:color w:val="404040"/>
        <w:sz w:val="22"/>
      </w:rPr>
      <w:pPr>
        <w:pBdr/>
        <w:spacing/>
        <w:ind/>
      </w:pPr>
      <w:tblPr>
        <w:tblBorders/>
      </w:tblPr>
      <w:tcPr>
        <w:tcBorders>
          <w:left w:val="single" w:color="d99695" w:themeColor="accent2" w:themeTint="97" w:sz="4" w:space="0"/>
          <w:right w:val="single" w:color="d99695"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d99695" w:themeColor="accent2" w:themeTint="97" w:fill="d9969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7" w:customStyle="1">
    <w:name w:val="List Table 3 - Accent 31"/>
    <w:basedOn w:val="1072"/>
    <w:uiPriority w:val="99"/>
    <w:pPr>
      <w:pBdr/>
      <w:spacing/>
      <w:ind/>
    </w:pPr>
    <w:tblPr>
      <w:tblStyleRowBandSize w:val="1"/>
      <w:tblStyleColBandSize w:val="1"/>
      <w:tblBorders>
        <w:top w:val="single" w:color="c3d69b" w:themeColor="accent3" w:themeTint="98" w:sz="4" w:space="0"/>
        <w:left w:val="single" w:color="c3d69b" w:themeColor="accent3" w:themeTint="98" w:sz="4" w:space="0"/>
        <w:bottom w:val="single" w:color="c3d69b" w:themeColor="accent3" w:themeTint="98" w:sz="4" w:space="0"/>
        <w:right w:val="single" w:color="c3d69b"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c3d69b" w:themeColor="accent3" w:themeTint="98" w:sz="4" w:space="0"/>
          <w:bottom w:val="single" w:color="c3d69b" w:themeColor="accent3" w:themeTint="98" w:sz="4" w:space="0"/>
        </w:tcBorders>
      </w:tcPr>
    </w:tblStylePr>
    <w:tblStylePr w:type="band1Vert">
      <w:rPr>
        <w:rFonts w:ascii="Arial" w:hAnsi="Arial"/>
        <w:color w:val="404040"/>
        <w:sz w:val="22"/>
      </w:rPr>
      <w:pPr>
        <w:pBdr/>
        <w:spacing/>
        <w:ind/>
      </w:pPr>
      <w:tblPr>
        <w:tblBorders/>
      </w:tblPr>
      <w:tcPr>
        <w:tcBorders>
          <w:left w:val="single" w:color="c3d69b" w:themeColor="accent3" w:themeTint="98" w:sz="4" w:space="0"/>
          <w:right w:val="single" w:color="c3d69b"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c3d69b" w:themeColor="accent3" w:themeTint="98" w:fill="c3d69b"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8" w:customStyle="1">
    <w:name w:val="List Table 3 - Accent 41"/>
    <w:basedOn w:val="1072"/>
    <w:uiPriority w:val="99"/>
    <w:pPr>
      <w:pBdr/>
      <w:spacing/>
      <w:ind/>
    </w:pPr>
    <w:tblPr>
      <w:tblStyleRowBandSize w:val="1"/>
      <w:tblStyleColBandSize w:val="1"/>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b2a1c6" w:themeColor="accent4" w:themeTint="9A" w:sz="4" w:space="0"/>
          <w:bottom w:val="single" w:color="b2a1c6" w:themeColor="accent4" w:themeTint="9A" w:sz="4" w:space="0"/>
        </w:tcBorders>
      </w:tcPr>
    </w:tblStylePr>
    <w:tblStylePr w:type="band1Vert">
      <w:rPr>
        <w:rFonts w:ascii="Arial" w:hAnsi="Arial"/>
        <w:color w:val="404040"/>
        <w:sz w:val="22"/>
      </w:rPr>
      <w:pPr>
        <w:pBdr/>
        <w:spacing/>
        <w:ind/>
      </w:pPr>
      <w:tblPr>
        <w:tblBorders/>
      </w:tblPr>
      <w:tcPr>
        <w:tcBorders>
          <w:left w:val="single" w:color="b2a1c6" w:themeColor="accent4" w:themeTint="9A" w:sz="4" w:space="0"/>
          <w:right w:val="single" w:color="b2a1c6"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b2a1c6" w:themeColor="accent4" w:themeTint="9A" w:fill="b2a1c6"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9" w:customStyle="1">
    <w:name w:val="List Table 3 - Accent 51"/>
    <w:basedOn w:val="1072"/>
    <w:uiPriority w:val="99"/>
    <w:pPr>
      <w:pBdr/>
      <w:spacing/>
      <w:ind/>
    </w:pPr>
    <w:tblPr>
      <w:tblStyleRowBandSize w:val="1"/>
      <w:tblStyleColBandSize w:val="1"/>
      <w:tblBorders>
        <w:top w:val="single" w:color="92ccdc" w:themeColor="accent5" w:themeTint="9A" w:sz="4" w:space="0"/>
        <w:left w:val="single" w:color="92ccdc" w:themeColor="accent5" w:themeTint="9A" w:sz="4" w:space="0"/>
        <w:bottom w:val="single" w:color="92ccdc" w:themeColor="accent5" w:themeTint="9A" w:sz="4" w:space="0"/>
        <w:right w:val="single" w:color="92ccdc"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92ccdc" w:themeColor="accent5" w:themeTint="9A" w:sz="4" w:space="0"/>
          <w:bottom w:val="single" w:color="92ccdc" w:themeColor="accent5" w:themeTint="9A" w:sz="4" w:space="0"/>
        </w:tcBorders>
      </w:tcPr>
    </w:tblStylePr>
    <w:tblStylePr w:type="band1Vert">
      <w:rPr>
        <w:rFonts w:ascii="Arial" w:hAnsi="Arial"/>
        <w:color w:val="404040"/>
        <w:sz w:val="22"/>
      </w:rPr>
      <w:pPr>
        <w:pBdr/>
        <w:spacing/>
        <w:ind/>
      </w:pPr>
      <w:tblPr>
        <w:tblBorders/>
      </w:tblPr>
      <w:tcPr>
        <w:tcBorders>
          <w:left w:val="single" w:color="92ccdc" w:themeColor="accent5" w:themeTint="9A" w:sz="4" w:space="0"/>
          <w:right w:val="single" w:color="92ccdc"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92ccdc" w:themeColor="accent5" w:themeTint="9A" w:fill="92ccdc"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0" w:customStyle="1">
    <w:name w:val="List Table 3 - Accent 61"/>
    <w:basedOn w:val="1072"/>
    <w:uiPriority w:val="99"/>
    <w:pPr>
      <w:pBdr/>
      <w:spacing/>
      <w:ind/>
    </w:pPr>
    <w:tblPr>
      <w:tblStyleRowBandSize w:val="1"/>
      <w:tblStyleColBandSize w:val="1"/>
      <w:tblBorders>
        <w:top w:val="single" w:color="fac090" w:themeColor="accent6" w:themeTint="98" w:sz="4" w:space="0"/>
        <w:left w:val="single" w:color="fac090" w:themeColor="accent6" w:themeTint="98" w:sz="4" w:space="0"/>
        <w:bottom w:val="single" w:color="fac090" w:themeColor="accent6" w:themeTint="98" w:sz="4" w:space="0"/>
        <w:right w:val="single" w:color="fac09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fac090" w:themeColor="accent6" w:themeTint="98" w:sz="4" w:space="0"/>
          <w:bottom w:val="single" w:color="fac090" w:themeColor="accent6" w:themeTint="98" w:sz="4" w:space="0"/>
        </w:tcBorders>
      </w:tcPr>
    </w:tblStylePr>
    <w:tblStylePr w:type="band1Vert">
      <w:rPr>
        <w:rFonts w:ascii="Arial" w:hAnsi="Arial"/>
        <w:color w:val="404040"/>
        <w:sz w:val="22"/>
      </w:rPr>
      <w:pPr>
        <w:pBdr/>
        <w:spacing/>
        <w:ind/>
      </w:pPr>
      <w:tblPr>
        <w:tblBorders/>
      </w:tblPr>
      <w:tcPr>
        <w:tcBorders>
          <w:left w:val="single" w:color="fac090" w:themeColor="accent6" w:themeTint="98" w:sz="4" w:space="0"/>
          <w:right w:val="single" w:color="fac09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ac090" w:themeColor="accent6" w:themeTint="98" w:fill="fac090"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1">
    <w:name w:val="List Table 4"/>
    <w:basedOn w:val="1072"/>
    <w:uiPriority w:val="99"/>
    <w:pPr>
      <w:pBdr/>
      <w:spacing/>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2" w:customStyle="1">
    <w:name w:val="List Table 4 - Accent 11"/>
    <w:basedOn w:val="1072"/>
    <w:uiPriority w:val="99"/>
    <w:pPr>
      <w:pBdr/>
      <w:spacing/>
      <w:ind/>
    </w:pPr>
    <w:tblPr>
      <w:tblStyleRowBandSize w:val="1"/>
      <w:tblStyleColBandSize w:val="1"/>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tblBorders>
    </w:tblPr>
    <w:tcPr>
      <w:tcBorders/>
    </w:tcPr>
    <w:tblStylePr w:type="band1Horz">
      <w:rPr>
        <w:rFonts w:ascii="Arial" w:hAnsi="Arial"/>
        <w:color w:val="404040"/>
        <w:sz w:val="22"/>
      </w:rPr>
      <w:pPr>
        <w:pBdr/>
        <w:spacing/>
        <w:ind/>
      </w:pPr>
      <w:tblPr>
        <w:tblBorders/>
      </w:tblPr>
      <w:tcPr>
        <w:shd w:val="clear" w:color="d2dfee" w:themeColor="accent1" w:themeTint="40" w:fill="d2dfee" w:themeFill="accent1" w:themeFillTint="40"/>
        <w:tcBorders/>
      </w:tcPr>
    </w:tblStylePr>
    <w:tblStylePr w:type="band1Vert">
      <w:rPr>
        <w:rFonts w:ascii="Arial" w:hAnsi="Arial"/>
        <w:color w:val="404040"/>
        <w:sz w:val="22"/>
      </w:rPr>
      <w:pPr>
        <w:pBdr/>
        <w:spacing/>
        <w:ind/>
      </w:pPr>
      <w:tblPr>
        <w:tblBorders/>
      </w:tblPr>
      <w:tcPr>
        <w:shd w:val="clear" w:color="d2dfee" w:themeColor="accent1" w:themeTint="40" w:fill="d2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f81bd"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3" w:customStyle="1">
    <w:name w:val="List Table 4 - Accent 21"/>
    <w:basedOn w:val="1072"/>
    <w:uiPriority w:val="99"/>
    <w:pPr>
      <w:pBdr/>
      <w:spacing/>
      <w:ind/>
    </w:pPr>
    <w:tblPr>
      <w:tblStyleRowBandSize w:val="1"/>
      <w:tblStyleColBandSize w:val="1"/>
      <w:tblBorders>
        <w:top w:val="single" w:color="db9b9a" w:themeColor="accent2" w:themeTint="90" w:sz="4" w:space="0"/>
        <w:left w:val="single" w:color="db9b9a" w:themeColor="accent2" w:themeTint="90" w:sz="4" w:space="0"/>
        <w:bottom w:val="single" w:color="db9b9a" w:themeColor="accent2" w:themeTint="90" w:sz="4" w:space="0"/>
        <w:right w:val="single" w:color="db9b9a" w:themeColor="accent2" w:themeTint="90" w:sz="4" w:space="0"/>
        <w:insideH w:val="single" w:color="db9b9a" w:themeColor="accent2" w:themeTint="90" w:sz="4" w:space="0"/>
      </w:tblBorders>
    </w:tblPr>
    <w:tcPr>
      <w:tcBorders/>
    </w:tcPr>
    <w:tblStylePr w:type="band1Horz">
      <w:rPr>
        <w:rFonts w:ascii="Arial" w:hAnsi="Arial"/>
        <w:color w:val="404040"/>
        <w:sz w:val="22"/>
      </w:rPr>
      <w:pPr>
        <w:pBdr/>
        <w:spacing/>
        <w:ind/>
      </w:pPr>
      <w:tblPr>
        <w:tblBorders/>
      </w:tblPr>
      <w:tcPr>
        <w:shd w:val="clear" w:color="efd2d2" w:themeColor="accent2" w:themeTint="40" w:fill="efd2d2" w:themeFill="accent2" w:themeFillTint="40"/>
        <w:tcBorders/>
      </w:tcPr>
    </w:tblStylePr>
    <w:tblStylePr w:type="band1Vert">
      <w:rPr>
        <w:rFonts w:ascii="Arial" w:hAnsi="Arial"/>
        <w:color w:val="404040"/>
        <w:sz w:val="22"/>
      </w:rPr>
      <w:pPr>
        <w:pBdr/>
        <w:spacing/>
        <w:ind/>
      </w:pPr>
      <w:tblPr>
        <w:tblBorders/>
      </w:tblPr>
      <w:tcPr>
        <w:shd w:val="clear" w:color="efd2d2" w:themeColor="accent2" w:themeTint="40" w:fill="efd2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c0504d" w:themeColor="accent2" w:fill="c0504d"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4" w:customStyle="1">
    <w:name w:val="List Table 4 - Accent 31"/>
    <w:basedOn w:val="1072"/>
    <w:uiPriority w:val="99"/>
    <w:pPr>
      <w:pBdr/>
      <w:spacing/>
      <w:ind/>
    </w:pPr>
    <w:tblPr>
      <w:tblStyleRowBandSize w:val="1"/>
      <w:tblStyleColBandSize w:val="1"/>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tblBorders>
    </w:tblPr>
    <w:tcPr>
      <w:tcBorders/>
    </w:tcPr>
    <w:tblStylePr w:type="band1Horz">
      <w:rPr>
        <w:rFonts w:ascii="Arial" w:hAnsi="Arial"/>
        <w:color w:val="404040"/>
        <w:sz w:val="22"/>
      </w:rPr>
      <w:pPr>
        <w:pBdr/>
        <w:spacing/>
        <w:ind/>
      </w:pPr>
      <w:tblPr>
        <w:tblBorders/>
      </w:tblPr>
      <w:tcPr>
        <w:shd w:val="clear" w:color="e5eed5" w:themeColor="accent3" w:themeTint="40" w:fill="e5eed5" w:themeFill="accent3" w:themeFillTint="40"/>
        <w:tcBorders/>
      </w:tcPr>
    </w:tblStylePr>
    <w:tblStylePr w:type="band1Vert">
      <w:rPr>
        <w:rFonts w:ascii="Arial" w:hAnsi="Arial"/>
        <w:color w:val="404040"/>
        <w:sz w:val="22"/>
      </w:rPr>
      <w:pPr>
        <w:pBdr/>
        <w:spacing/>
        <w:ind/>
      </w:pPr>
      <w:tblPr>
        <w:tblBorders/>
      </w:tblPr>
      <w:tcPr>
        <w:shd w:val="clear" w:color="e5eed5" w:themeColor="accent3" w:themeTint="40" w:fill="e5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9bbb59" w:themeColor="accent3" w:fill="9bbb59"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5" w:customStyle="1">
    <w:name w:val="List Table 4 - Accent 41"/>
    <w:basedOn w:val="1072"/>
    <w:uiPriority w:val="99"/>
    <w:pPr>
      <w:pBdr/>
      <w:spacing/>
      <w:ind/>
    </w:pPr>
    <w:tblPr>
      <w:tblStyleRowBandSize w:val="1"/>
      <w:tblStyleColBandSize w:val="1"/>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tblBorders>
    </w:tblPr>
    <w:tcPr>
      <w:tcBorders/>
    </w:tcPr>
    <w:tblStylePr w:type="band1Horz">
      <w:rPr>
        <w:rFonts w:ascii="Arial" w:hAnsi="Arial"/>
        <w:color w:val="404040"/>
        <w:sz w:val="22"/>
      </w:rPr>
      <w:pPr>
        <w:pBdr/>
        <w:spacing/>
        <w:ind/>
      </w:pPr>
      <w:tblPr>
        <w:tblBorders/>
      </w:tblPr>
      <w:tcPr>
        <w:shd w:val="clear" w:color="dfd8e7" w:themeColor="accent4" w:themeTint="40" w:fill="dfd8e7" w:themeFill="accent4" w:themeFillTint="40"/>
        <w:tcBorders/>
      </w:tcPr>
    </w:tblStylePr>
    <w:tblStylePr w:type="band1Vert">
      <w:rPr>
        <w:rFonts w:ascii="Arial" w:hAnsi="Arial"/>
        <w:color w:val="404040"/>
        <w:sz w:val="22"/>
      </w:rPr>
      <w:pPr>
        <w:pBdr/>
        <w:spacing/>
        <w:ind/>
      </w:pPr>
      <w:tblPr>
        <w:tblBorders/>
      </w:tblPr>
      <w:tcPr>
        <w:shd w:val="clear" w:color="dfd8e7" w:themeColor="accent4" w:themeTint="40" w:fill="dfd8e7"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8064a2" w:themeColor="accent4" w:fill="8064a2"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6" w:customStyle="1">
    <w:name w:val="List Table 4 - Accent 51"/>
    <w:basedOn w:val="1072"/>
    <w:uiPriority w:val="99"/>
    <w:pPr>
      <w:pBdr/>
      <w:spacing/>
      <w:ind/>
    </w:pPr>
    <w:tblPr>
      <w:tblStyleRowBandSize w:val="1"/>
      <w:tblStyleColBandSize w:val="1"/>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tblBorders>
    </w:tblPr>
    <w:tcPr>
      <w:tcBorders/>
    </w:tcPr>
    <w:tblStylePr w:type="band1Horz">
      <w:rPr>
        <w:rFonts w:ascii="Arial" w:hAnsi="Arial"/>
        <w:color w:val="404040"/>
        <w:sz w:val="22"/>
      </w:rPr>
      <w:pPr>
        <w:pBdr/>
        <w:spacing/>
        <w:ind/>
      </w:pPr>
      <w:tblPr>
        <w:tblBorders/>
      </w:tblPr>
      <w:tcPr>
        <w:shd w:val="clear" w:color="d1eaf0" w:themeColor="accent5" w:themeTint="40" w:fill="d1eaf0" w:themeFill="accent5" w:themeFillTint="40"/>
        <w:tcBorders/>
      </w:tcPr>
    </w:tblStylePr>
    <w:tblStylePr w:type="band1Vert">
      <w:rPr>
        <w:rFonts w:ascii="Arial" w:hAnsi="Arial"/>
        <w:color w:val="404040"/>
        <w:sz w:val="22"/>
      </w:rPr>
      <w:pPr>
        <w:pBdr/>
        <w:spacing/>
        <w:ind/>
      </w:pPr>
      <w:tblPr>
        <w:tblBorders/>
      </w:tblPr>
      <w:tcPr>
        <w:shd w:val="clear" w:color="d1eaf0" w:themeColor="accent5" w:themeTint="40" w:fill="d1ea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bacc6" w:themeColor="accent5" w:fill="4bacc6"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7" w:customStyle="1">
    <w:name w:val="List Table 4 - Accent 61"/>
    <w:basedOn w:val="1072"/>
    <w:uiPriority w:val="99"/>
    <w:pPr>
      <w:pBdr/>
      <w:spacing/>
      <w:ind/>
    </w:pPr>
    <w:tblPr>
      <w:tblStyleRowBandSize w:val="1"/>
      <w:tblStyleColBandSize w:val="1"/>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tblBorders>
    </w:tblPr>
    <w:tcPr>
      <w:tcBorders/>
    </w:tcPr>
    <w:tblStylePr w:type="band1Horz">
      <w:rPr>
        <w:rFonts w:ascii="Arial" w:hAnsi="Arial"/>
        <w:color w:val="404040"/>
        <w:sz w:val="22"/>
      </w:rPr>
      <w:pPr>
        <w:pBdr/>
        <w:spacing/>
        <w:ind/>
      </w:pPr>
      <w:tblPr>
        <w:tblBorders/>
      </w:tblPr>
      <w:tcPr>
        <w:shd w:val="clear" w:color="fde4d0" w:themeColor="accent6" w:themeTint="40" w:fill="fde4d0" w:themeFill="accent6" w:themeFillTint="40"/>
        <w:tcBorders/>
      </w:tcPr>
    </w:tblStylePr>
    <w:tblStylePr w:type="band1Vert">
      <w:rPr>
        <w:rFonts w:ascii="Arial" w:hAnsi="Arial"/>
        <w:color w:val="404040"/>
        <w:sz w:val="22"/>
      </w:rPr>
      <w:pPr>
        <w:pBdr/>
        <w:spacing/>
        <w:ind/>
      </w:pPr>
      <w:tblPr>
        <w:tblBorders/>
      </w:tblPr>
      <w:tcPr>
        <w:shd w:val="clear" w:color="fde4d0" w:themeColor="accent6" w:themeTint="40" w:fill="fde4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79646" w:themeColor="accent6" w:fill="f79646"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8">
    <w:name w:val="List Table 5 Dark"/>
    <w:basedOn w:val="1072"/>
    <w:uiPriority w:val="99"/>
    <w:pPr>
      <w:pBdr/>
      <w:spacing/>
      <w:ind/>
    </w:pPr>
    <w:tblPr>
      <w:tblStyleRowBandSize w:val="1"/>
      <w:tblStyleColBandSize w:val="1"/>
      <w:tblBorders>
        <w:top w:val="single" w:color="7f7f7f" w:themeColor="text1" w:themeTint="80" w:sz="32" w:space="0"/>
        <w:left w:val="single" w:color="7f7f7f" w:themeColor="text1" w:themeTint="80" w:sz="32" w:space="0"/>
        <w:bottom w:val="single" w:color="7f7f7f" w:themeColor="text1" w:themeTint="80" w:sz="32" w:space="0"/>
        <w:right w:val="single" w:color="7f7f7f" w:themeColor="text1" w:themeTint="80" w:sz="32" w:space="0"/>
      </w:tblBorders>
      <w:shd w:val="clear" w:color="7f7f7f" w:themeColor="text1" w:themeTint="80" w:fill="7f7f7f" w:themeFill="text1" w:themeFillTint="80"/>
    </w:tblPr>
    <w:tcPr>
      <w:tcBorders/>
    </w:tcPr>
    <w:tblStylePr w:type="band1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1Vert">
      <w:pPr>
        <w:pBdr/>
        <w:spacing/>
        <w:ind/>
      </w:pPr>
      <w:tblPr>
        <w:tblBorders/>
      </w:tblPr>
      <w:tcPr>
        <w:shd w:val="clear" w:color="7f7f7f" w:themeColor="text1" w:themeTint="80" w:fill="7f7f7f" w:themeFill="text1" w:themeFillTint="80"/>
        <w:tcBorders>
          <w:left w:val="single" w:color="ffffff" w:themeColor="light1" w:sz="4" w:space="0"/>
          <w:right w:val="single" w:color="ffffff" w:themeColor="light1" w:sz="4" w:space="0"/>
        </w:tcBorders>
      </w:tcPr>
    </w:tblStylePr>
    <w:tblStylePr w:type="band2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7f7f7f" w:themeColor="text1" w:themeTint="80"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7f7f7f" w:themeColor="text1" w:themeTint="80" w:fill="7f7f7f" w:themeFill="text1" w:themeFillTint="80"/>
        <w:tcBorders>
          <w:top w:val="single" w:color="7f7f7f" w:themeColor="text1" w:themeTint="80"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7f7f7f"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9" w:customStyle="1">
    <w:name w:val="List Table 5 Dark - Accent 11"/>
    <w:basedOn w:val="1072"/>
    <w:uiPriority w:val="99"/>
    <w:pPr>
      <w:pBdr/>
      <w:spacing/>
      <w:ind/>
    </w:pPr>
    <w:tblPr>
      <w:tblStyleRowBandSize w:val="1"/>
      <w:tblStyleColBandSize w:val="1"/>
      <w:tblBorders>
        <w:top w:val="single" w:color="4f81bd" w:themeColor="accent1" w:sz="32" w:space="0"/>
        <w:left w:val="single" w:color="4f81bd" w:themeColor="accent1" w:sz="32" w:space="0"/>
        <w:bottom w:val="single" w:color="4f81bd" w:themeColor="accent1" w:sz="32" w:space="0"/>
        <w:right w:val="single" w:color="4f81bd" w:themeColor="accent1" w:sz="32" w:space="0"/>
      </w:tblBorders>
      <w:shd w:val="clear" w:color="4f81bd" w:themeColor="accent1" w:fill="4f81bd" w:themeFill="accent1"/>
    </w:tblPr>
    <w:tcPr>
      <w:tcBorders/>
    </w:tcPr>
    <w:tblStylePr w:type="band1Horz">
      <w:pPr>
        <w:pBdr/>
        <w:spacing/>
        <w:ind/>
      </w:pPr>
      <w:tblPr>
        <w:tblBorders/>
      </w:tblPr>
      <w:tcPr>
        <w:shd w:val="clear" w:color="4f81bd" w:themeColor="accent1" w:fill="4f81bd" w:themeFill="accent1"/>
        <w:tcBorders>
          <w:top w:val="single" w:color="ffffff" w:themeColor="light1" w:sz="4" w:space="0"/>
          <w:bottom w:val="single" w:color="ffffff" w:themeColor="light1" w:sz="4" w:space="0"/>
        </w:tcBorders>
      </w:tcPr>
    </w:tblStylePr>
    <w:tblStylePr w:type="band1Vert">
      <w:pPr>
        <w:pBdr/>
        <w:spacing/>
        <w:ind/>
      </w:pPr>
      <w:tblPr>
        <w:tblBorders/>
      </w:tblPr>
      <w:tcPr>
        <w:shd w:val="clear" w:color="4f81bd" w:themeColor="accent1" w:fill="4f81bd" w:themeFill="accent1"/>
        <w:tcBorders>
          <w:left w:val="single" w:color="ffffff" w:themeColor="light1" w:sz="4" w:space="0"/>
          <w:right w:val="single" w:color="ffffff" w:themeColor="light1" w:sz="4" w:space="0"/>
        </w:tcBorders>
      </w:tcPr>
    </w:tblStylePr>
    <w:tblStylePr w:type="band2Horz">
      <w:pPr>
        <w:pBdr/>
        <w:spacing/>
        <w:ind/>
      </w:pPr>
      <w:tblPr>
        <w:tblBorders/>
      </w:tblPr>
      <w:tcPr>
        <w:shd w:val="clear" w:color="4f81bd" w:themeColor="accent1" w:fill="4f81bd" w:themeFill="accent1"/>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4f81bd" w:themeColor="accent1"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4f81bd" w:themeColor="accent1" w:fill="4f81bd" w:themeFill="accent1"/>
        <w:tcBorders>
          <w:top w:val="single" w:color="4f81bd" w:themeColor="accent1"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4f81bd"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0" w:customStyle="1">
    <w:name w:val="List Table 5 Dark - Accent 21"/>
    <w:basedOn w:val="1072"/>
    <w:uiPriority w:val="99"/>
    <w:pPr>
      <w:pBdr/>
      <w:spacing/>
      <w:ind/>
    </w:pPr>
    <w:tblPr>
      <w:tblStyleRowBandSize w:val="1"/>
      <w:tblStyleColBandSize w:val="1"/>
      <w:tblBorders>
        <w:top w:val="single" w:color="d99695" w:themeColor="accent2" w:themeTint="97" w:sz="32" w:space="0"/>
        <w:left w:val="single" w:color="d99695" w:themeColor="accent2" w:themeTint="97" w:sz="32" w:space="0"/>
        <w:bottom w:val="single" w:color="d99695" w:themeColor="accent2" w:themeTint="97" w:sz="32" w:space="0"/>
        <w:right w:val="single" w:color="d99695" w:themeColor="accent2" w:themeTint="97" w:sz="32" w:space="0"/>
      </w:tblBorders>
      <w:shd w:val="clear" w:color="d99695" w:themeColor="accent2" w:themeTint="97" w:fill="d99695" w:themeFill="accent2" w:themeFillTint="97"/>
    </w:tblPr>
    <w:tcPr>
      <w:tcBorders/>
    </w:tcPr>
    <w:tblStylePr w:type="band1Horz">
      <w:pPr>
        <w:pBdr/>
        <w:spacing/>
        <w:ind/>
      </w:pPr>
      <w:tblPr>
        <w:tblBorders/>
      </w:tblPr>
      <w:tcPr>
        <w:shd w:val="clear" w:color="d99695" w:themeColor="accent2" w:themeTint="97" w:fill="d99695" w:themeFill="accent2" w:themeFillTint="97"/>
        <w:tcBorders>
          <w:top w:val="single" w:color="ffffff" w:themeColor="light1" w:sz="4" w:space="0"/>
          <w:bottom w:val="single" w:color="ffffff" w:themeColor="light1" w:sz="4" w:space="0"/>
        </w:tcBorders>
      </w:tcPr>
    </w:tblStylePr>
    <w:tblStylePr w:type="band1Vert">
      <w:pPr>
        <w:pBdr/>
        <w:spacing/>
        <w:ind/>
      </w:pPr>
      <w:tblPr>
        <w:tblBorders/>
      </w:tblPr>
      <w:tcPr>
        <w:shd w:val="clear" w:color="d99695" w:themeColor="accent2" w:themeTint="97" w:fill="d99695" w:themeFill="accent2" w:themeFillTint="97"/>
        <w:tcBorders>
          <w:left w:val="single" w:color="ffffff" w:themeColor="light1" w:sz="4" w:space="0"/>
          <w:right w:val="single" w:color="ffffff" w:themeColor="light1" w:sz="4" w:space="0"/>
        </w:tcBorders>
      </w:tcPr>
    </w:tblStylePr>
    <w:tblStylePr w:type="band2Horz">
      <w:pPr>
        <w:pBdr/>
        <w:spacing/>
        <w:ind/>
      </w:pPr>
      <w:tblPr>
        <w:tblBorders/>
      </w:tblPr>
      <w:tcPr>
        <w:shd w:val="clear" w:color="d99695" w:themeColor="accent2" w:themeTint="97" w:fill="d99695" w:themeFill="accent2" w:themeFillTint="97"/>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d99695" w:themeColor="accent2" w:themeTint="97"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d99695" w:themeColor="accent2" w:themeTint="97" w:fill="d99695" w:themeFill="accent2" w:themeFillTint="97"/>
        <w:tcBorders>
          <w:top w:val="single" w:color="d99695" w:themeColor="accent2" w:themeTint="97"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d99695"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1" w:customStyle="1">
    <w:name w:val="List Table 5 Dark - Accent 31"/>
    <w:basedOn w:val="1072"/>
    <w:uiPriority w:val="99"/>
    <w:pPr>
      <w:pBdr/>
      <w:spacing/>
      <w:ind/>
    </w:pPr>
    <w:tblPr>
      <w:tblStyleRowBandSize w:val="1"/>
      <w:tblStyleColBandSize w:val="1"/>
      <w:tblBorders>
        <w:top w:val="single" w:color="c3d69b" w:themeColor="accent3" w:themeTint="98" w:sz="32" w:space="0"/>
        <w:left w:val="single" w:color="c3d69b" w:themeColor="accent3" w:themeTint="98" w:sz="32" w:space="0"/>
        <w:bottom w:val="single" w:color="c3d69b" w:themeColor="accent3" w:themeTint="98" w:sz="32" w:space="0"/>
        <w:right w:val="single" w:color="c3d69b" w:themeColor="accent3" w:themeTint="98" w:sz="32" w:space="0"/>
      </w:tblBorders>
      <w:shd w:val="clear" w:color="c3d69b" w:themeColor="accent3" w:themeTint="98" w:fill="c3d69b" w:themeFill="accent3" w:themeFillTint="98"/>
    </w:tblPr>
    <w:tcPr>
      <w:tcBorders/>
    </w:tcPr>
    <w:tblStylePr w:type="band1Horz">
      <w:pPr>
        <w:pBdr/>
        <w:spacing/>
        <w:ind/>
      </w:pPr>
      <w:tblPr>
        <w:tblBorders/>
      </w:tblPr>
      <w:tcPr>
        <w:shd w:val="clear" w:color="c3d69b" w:themeColor="accent3" w:themeTint="98" w:fill="c3d69b" w:themeFill="accent3"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c3d69b" w:themeColor="accent3" w:themeTint="98" w:fill="c3d69b" w:themeFill="accent3"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c3d69b" w:themeColor="accent3" w:themeTint="98" w:fill="c3d69b" w:themeFill="accent3"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c3d69b" w:themeColor="accent3"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c3d69b" w:themeColor="accent3" w:themeTint="98" w:fill="c3d69b" w:themeFill="accent3" w:themeFillTint="98"/>
        <w:tcBorders>
          <w:top w:val="single" w:color="c3d69b" w:themeColor="accent3"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c3d69b"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2" w:customStyle="1">
    <w:name w:val="List Table 5 Dark - Accent 41"/>
    <w:basedOn w:val="1072"/>
    <w:uiPriority w:val="99"/>
    <w:pPr>
      <w:pBdr/>
      <w:spacing/>
      <w:ind/>
    </w:pPr>
    <w:tblPr>
      <w:tblStyleRowBandSize w:val="1"/>
      <w:tblStyleColBandSize w:val="1"/>
      <w:tblBorders>
        <w:top w:val="single" w:color="b2a1c6" w:themeColor="accent4" w:themeTint="9A" w:sz="32" w:space="0"/>
        <w:left w:val="single" w:color="b2a1c6" w:themeColor="accent4" w:themeTint="9A" w:sz="32" w:space="0"/>
        <w:bottom w:val="single" w:color="b2a1c6" w:themeColor="accent4" w:themeTint="9A" w:sz="32" w:space="0"/>
        <w:right w:val="single" w:color="b2a1c6" w:themeColor="accent4" w:themeTint="9A" w:sz="32" w:space="0"/>
      </w:tblBorders>
      <w:shd w:val="clear" w:color="b2a1c6" w:themeColor="accent4" w:themeTint="9A" w:fill="b2a1c6" w:themeFill="accent4" w:themeFillTint="9A"/>
    </w:tblPr>
    <w:tcPr>
      <w:tcBorders/>
    </w:tcPr>
    <w:tblStylePr w:type="band1Horz">
      <w:pPr>
        <w:pBdr/>
        <w:spacing/>
        <w:ind/>
      </w:pPr>
      <w:tblPr>
        <w:tblBorders/>
      </w:tblPr>
      <w:tcPr>
        <w:shd w:val="clear" w:color="b2a1c6" w:themeColor="accent4" w:themeTint="9A" w:fill="b2a1c6" w:themeFill="accent4"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b2a1c6" w:themeColor="accent4" w:themeTint="9A" w:fill="b2a1c6" w:themeFill="accent4"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b2a1c6" w:themeColor="accent4" w:themeTint="9A" w:fill="b2a1c6" w:themeFill="accent4"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b2a1c6" w:themeColor="accent4"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b2a1c6" w:themeColor="accent4" w:themeTint="9A" w:fill="b2a1c6" w:themeFill="accent4" w:themeFillTint="9A"/>
        <w:tcBorders>
          <w:top w:val="single" w:color="b2a1c6" w:themeColor="accent4"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b2a1c6"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3" w:customStyle="1">
    <w:name w:val="List Table 5 Dark - Accent 51"/>
    <w:basedOn w:val="1072"/>
    <w:uiPriority w:val="99"/>
    <w:pPr>
      <w:pBdr/>
      <w:spacing/>
      <w:ind/>
    </w:pPr>
    <w:tblPr>
      <w:tblStyleRowBandSize w:val="1"/>
      <w:tblStyleColBandSize w:val="1"/>
      <w:tblBorders>
        <w:top w:val="single" w:color="92ccdc" w:themeColor="accent5" w:themeTint="9A" w:sz="32" w:space="0"/>
        <w:left w:val="single" w:color="92ccdc" w:themeColor="accent5" w:themeTint="9A" w:sz="32" w:space="0"/>
        <w:bottom w:val="single" w:color="92ccdc" w:themeColor="accent5" w:themeTint="9A" w:sz="32" w:space="0"/>
        <w:right w:val="single" w:color="92ccdc" w:themeColor="accent5" w:themeTint="9A" w:sz="32" w:space="0"/>
      </w:tblBorders>
      <w:shd w:val="clear" w:color="92ccdc" w:themeColor="accent5" w:themeTint="9A" w:fill="92ccdc" w:themeFill="accent5" w:themeFillTint="9A"/>
    </w:tblPr>
    <w:tcPr>
      <w:tcBorders/>
    </w:tcPr>
    <w:tblStylePr w:type="band1Horz">
      <w:pPr>
        <w:pBdr/>
        <w:spacing/>
        <w:ind/>
      </w:pPr>
      <w:tblPr>
        <w:tblBorders/>
      </w:tblPr>
      <w:tcPr>
        <w:shd w:val="clear" w:color="92ccdc" w:themeColor="accent5" w:themeTint="9A" w:fill="92ccdc" w:themeFill="accent5"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92ccdc" w:themeColor="accent5" w:themeTint="9A" w:fill="92ccdc" w:themeFill="accent5"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92ccdc" w:themeColor="accent5" w:themeTint="9A" w:fill="92ccdc" w:themeFill="accent5"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92ccdc" w:themeColor="accent5"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92ccdc" w:themeColor="accent5" w:themeTint="9A" w:fill="92ccdc" w:themeFill="accent5" w:themeFillTint="9A"/>
        <w:tcBorders>
          <w:top w:val="single" w:color="92ccdc" w:themeColor="accent5"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92ccdc"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4" w:customStyle="1">
    <w:name w:val="List Table 5 Dark - Accent 61"/>
    <w:basedOn w:val="1072"/>
    <w:uiPriority w:val="99"/>
    <w:pPr>
      <w:pBdr/>
      <w:spacing/>
      <w:ind/>
    </w:pPr>
    <w:tblPr>
      <w:tblStyleRowBandSize w:val="1"/>
      <w:tblStyleColBandSize w:val="1"/>
      <w:tblBorders>
        <w:top w:val="single" w:color="fac090" w:themeColor="accent6" w:themeTint="98" w:sz="32" w:space="0"/>
        <w:left w:val="single" w:color="fac090" w:themeColor="accent6" w:themeTint="98" w:sz="32" w:space="0"/>
        <w:bottom w:val="single" w:color="fac090" w:themeColor="accent6" w:themeTint="98" w:sz="32" w:space="0"/>
        <w:right w:val="single" w:color="fac090" w:themeColor="accent6" w:themeTint="98" w:sz="32" w:space="0"/>
      </w:tblBorders>
      <w:shd w:val="clear" w:color="fac090" w:themeColor="accent6" w:themeTint="98" w:fill="fac090" w:themeFill="accent6" w:themeFillTint="98"/>
    </w:tblPr>
    <w:tcPr>
      <w:tcBorders/>
    </w:tcPr>
    <w:tblStylePr w:type="band1Horz">
      <w:pPr>
        <w:pBdr/>
        <w:spacing/>
        <w:ind/>
      </w:pPr>
      <w:tblPr>
        <w:tblBorders/>
      </w:tblPr>
      <w:tcPr>
        <w:shd w:val="clear" w:color="fac090" w:themeColor="accent6" w:themeTint="98" w:fill="fac090" w:themeFill="accent6"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fac090" w:themeColor="accent6" w:themeTint="98" w:fill="fac090" w:themeFill="accent6"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fac090" w:themeColor="accent6" w:themeTint="98" w:fill="fac090" w:themeFill="accent6"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ac090" w:themeColor="accent6"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ac090" w:themeColor="accent6" w:themeTint="98" w:fill="fac090" w:themeFill="accent6" w:themeFillTint="98"/>
        <w:tcBorders>
          <w:top w:val="single" w:color="fac090" w:themeColor="accent6"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ac09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5">
    <w:name w:val="List Table 6 Colorful"/>
    <w:basedOn w:val="1072"/>
    <w:uiPriority w:val="99"/>
    <w:pPr>
      <w:pBdr/>
      <w:spacing/>
      <w:ind/>
    </w:pPr>
    <w:tblPr>
      <w:tblStyleRowBandSize w:val="1"/>
      <w:tblStyleColBandSize w:val="1"/>
      <w:tblBorders>
        <w:top w:val="single" w:color="7f7f7f" w:themeColor="text1" w:themeTint="80" w:sz="4" w:space="0"/>
        <w:bottom w:val="single" w:color="7f7f7f" w:themeColor="text1" w:themeTint="80" w:sz="4" w:space="0"/>
      </w:tblBorders>
    </w:tblPr>
    <w:tcPr>
      <w:tcBorders/>
    </w:tcPr>
    <w:tblStylePr w:type="band1Horz">
      <w:rPr>
        <w:rFonts w:ascii="Arial" w:hAnsi="Arial"/>
        <w:color w:val="000000" w:themeColor="text1"/>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00000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7f7f7f"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7f7f7f"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6" w:customStyle="1">
    <w:name w:val="List Table 6 Colorful - Accent 11"/>
    <w:basedOn w:val="1072"/>
    <w:uiPriority w:val="99"/>
    <w:pPr>
      <w:pBdr/>
      <w:spacing/>
      <w:ind/>
    </w:pPr>
    <w:tblPr>
      <w:tblStyleRowBandSize w:val="1"/>
      <w:tblStyleColBandSize w:val="1"/>
      <w:tblBorders>
        <w:top w:val="single" w:color="4f81bd" w:themeColor="accent1" w:sz="4" w:space="0"/>
        <w:bottom w:val="single" w:color="4f81bd" w:themeColor="accent1" w:sz="4" w:space="0"/>
      </w:tblBorders>
    </w:tblPr>
    <w:tcPr>
      <w:tcBorders/>
    </w:tcPr>
    <w:tblStylePr w:type="band1Horz">
      <w:rPr>
        <w:rFonts w:ascii="Arial" w:hAnsi="Arial"/>
        <w:color w:val="2a4a71" w:themeColor="accent1" w:themeShade="95"/>
        <w:sz w:val="22"/>
      </w:rPr>
      <w:pPr>
        <w:pBdr/>
        <w:spacing/>
        <w:ind/>
      </w:pPr>
      <w:tblPr>
        <w:tblBorders/>
      </w:tblPr>
      <w:tcPr>
        <w:shd w:val="clear" w:color="d2dfee" w:themeColor="accent1" w:themeTint="40" w:fill="d2dfee" w:themeFill="accent1" w:themeFillTint="40"/>
        <w:tcBorders/>
      </w:tcPr>
    </w:tblStylePr>
    <w:tblStylePr w:type="band1Vert">
      <w:pPr>
        <w:pBdr/>
        <w:spacing/>
        <w:ind/>
      </w:pPr>
      <w:tblPr>
        <w:tblBorders/>
      </w:tblPr>
      <w:tcPr>
        <w:shd w:val="clear" w:color="d2dfee" w:themeColor="accent1" w:themeTint="40" w:fill="d2dfee" w:themeFill="accent1" w:themeFillTint="40"/>
        <w:tcBorders/>
      </w:tcPr>
    </w:tblStylePr>
    <w:tblStylePr w:type="band2Horz">
      <w:rPr>
        <w:rFonts w:ascii="Arial" w:hAnsi="Arial"/>
        <w:color w:val="2a4a71"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a4a71" w:themeColor="accent1" w:themeShade="95"/>
      </w:rPr>
      <w:pPr>
        <w:pBdr/>
        <w:spacing/>
        <w:ind/>
      </w:pPr>
      <w:tblPr>
        <w:tblBorders/>
      </w:tblPr>
      <w:tcPr>
        <w:tcBorders/>
      </w:tcPr>
    </w:tblStylePr>
    <w:tblStylePr w:type="firstRow">
      <w:rPr>
        <w:b/>
        <w:color w:val="2a4a71" w:themeColor="accent1" w:themeShade="95"/>
      </w:rPr>
      <w:pPr>
        <w:pBdr/>
        <w:spacing/>
        <w:ind/>
      </w:pPr>
      <w:tblPr>
        <w:tblBorders/>
      </w:tblPr>
      <w:tcPr>
        <w:tcBorders>
          <w:bottom w:val="single" w:color="4f81bd" w:themeColor="accent1" w:sz="4" w:space="0"/>
        </w:tcBorders>
      </w:tcPr>
    </w:tblStylePr>
    <w:tblStylePr w:type="lastCol">
      <w:rPr>
        <w:b/>
        <w:color w:val="2a4a71" w:themeColor="accent1" w:themeShade="95"/>
      </w:rPr>
      <w:pPr>
        <w:pBdr/>
        <w:spacing/>
        <w:ind/>
      </w:pPr>
      <w:tblPr>
        <w:tblBorders/>
      </w:tblPr>
      <w:tcPr>
        <w:tcBorders/>
      </w:tcPr>
    </w:tblStylePr>
    <w:tblStylePr w:type="lastRow">
      <w:rPr>
        <w:b/>
        <w:color w:val="2a4a71" w:themeColor="accent1" w:themeShade="95"/>
      </w:rPr>
      <w:pPr>
        <w:pBdr/>
        <w:spacing/>
        <w:ind/>
      </w:pPr>
      <w:tblPr>
        <w:tblBorders/>
      </w:tblPr>
      <w:tcPr>
        <w:tcBorders>
          <w:top w:val="single" w:color="4f81bd"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7" w:customStyle="1">
    <w:name w:val="List Table 6 Colorful - Accent 21"/>
    <w:basedOn w:val="1072"/>
    <w:uiPriority w:val="99"/>
    <w:pPr>
      <w:pBdr/>
      <w:spacing/>
      <w:ind/>
    </w:pPr>
    <w:tblPr>
      <w:tblStyleRowBandSize w:val="1"/>
      <w:tblStyleColBandSize w:val="1"/>
      <w:tblBorders>
        <w:top w:val="single" w:color="d99695" w:themeColor="accent2" w:themeTint="97" w:sz="4" w:space="0"/>
        <w:bottom w:val="single" w:color="d99695" w:themeColor="accent2" w:themeTint="97" w:sz="4" w:space="0"/>
      </w:tblBorders>
    </w:tblPr>
    <w:tcPr>
      <w:tcBorders/>
    </w:tcPr>
    <w:tblStylePr w:type="band1Horz">
      <w:rPr>
        <w:rFonts w:ascii="Arial" w:hAnsi="Arial"/>
        <w:color w:val="d99695" w:themeColor="accent2" w:themeTint="97" w:themeShade="95"/>
        <w:sz w:val="22"/>
      </w:rPr>
      <w:pPr>
        <w:pBdr/>
        <w:spacing/>
        <w:ind/>
      </w:pPr>
      <w:tblPr>
        <w:tblBorders/>
      </w:tblPr>
      <w:tcPr>
        <w:shd w:val="clear" w:color="efd2d2" w:themeColor="accent2" w:themeTint="40" w:fill="efd2d2" w:themeFill="accent2" w:themeFillTint="40"/>
        <w:tcBorders/>
      </w:tcPr>
    </w:tblStylePr>
    <w:tblStylePr w:type="band1Vert">
      <w:pPr>
        <w:pBdr/>
        <w:spacing/>
        <w:ind/>
      </w:pPr>
      <w:tblPr>
        <w:tblBorders/>
      </w:tblPr>
      <w:tcPr>
        <w:shd w:val="clear" w:color="efd2d2" w:themeColor="accent2" w:themeTint="40" w:fill="efd2d2" w:themeFill="accent2" w:themeFillTint="40"/>
        <w:tcBorders/>
      </w:tcPr>
    </w:tblStylePr>
    <w:tblStylePr w:type="band2Horz">
      <w:rPr>
        <w:rFonts w:ascii="Arial" w:hAnsi="Arial"/>
        <w:color w:val="d99695"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99695" w:themeColor="accent2" w:themeTint="97" w:themeShade="95"/>
      </w:rPr>
      <w:pPr>
        <w:pBdr/>
        <w:spacing/>
        <w:ind/>
      </w:pPr>
      <w:tblPr>
        <w:tblBorders/>
      </w:tblPr>
      <w:tcPr>
        <w:tcBorders/>
      </w:tcPr>
    </w:tblStylePr>
    <w:tblStylePr w:type="firstRow">
      <w:rPr>
        <w:b/>
        <w:color w:val="d99695" w:themeColor="accent2" w:themeTint="97" w:themeShade="95"/>
      </w:rPr>
      <w:pPr>
        <w:pBdr/>
        <w:spacing/>
        <w:ind/>
      </w:pPr>
      <w:tblPr>
        <w:tblBorders/>
      </w:tblPr>
      <w:tcPr>
        <w:tcBorders>
          <w:bottom w:val="single" w:color="d99695" w:themeColor="accent2" w:themeTint="97" w:sz="4" w:space="0"/>
        </w:tcBorders>
      </w:tcPr>
    </w:tblStylePr>
    <w:tblStylePr w:type="lastCol">
      <w:rPr>
        <w:b/>
        <w:color w:val="d99695" w:themeColor="accent2" w:themeTint="97" w:themeShade="95"/>
      </w:rPr>
      <w:pPr>
        <w:pBdr/>
        <w:spacing/>
        <w:ind/>
      </w:pPr>
      <w:tblPr>
        <w:tblBorders/>
      </w:tblPr>
      <w:tcPr>
        <w:tcBorders/>
      </w:tcPr>
    </w:tblStylePr>
    <w:tblStylePr w:type="lastRow">
      <w:rPr>
        <w:b/>
        <w:color w:val="d99695" w:themeColor="accent2" w:themeTint="97" w:themeShade="95"/>
      </w:rPr>
      <w:pPr>
        <w:pBdr/>
        <w:spacing/>
        <w:ind/>
      </w:pPr>
      <w:tblPr>
        <w:tblBorders/>
      </w:tblPr>
      <w:tcPr>
        <w:tcBorders>
          <w:top w:val="single" w:color="d99695"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8" w:customStyle="1">
    <w:name w:val="List Table 6 Colorful - Accent 31"/>
    <w:basedOn w:val="1072"/>
    <w:uiPriority w:val="99"/>
    <w:pPr>
      <w:pBdr/>
      <w:spacing/>
      <w:ind/>
    </w:pPr>
    <w:tblPr>
      <w:tblStyleRowBandSize w:val="1"/>
      <w:tblStyleColBandSize w:val="1"/>
      <w:tblBorders>
        <w:top w:val="single" w:color="c3d69b" w:themeColor="accent3" w:themeTint="98" w:sz="4" w:space="0"/>
        <w:bottom w:val="single" w:color="c3d69b" w:themeColor="accent3" w:themeTint="98" w:sz="4" w:space="0"/>
      </w:tblBorders>
    </w:tblPr>
    <w:tcPr>
      <w:tcBorders/>
    </w:tcPr>
    <w:tblStylePr w:type="band1Horz">
      <w:rPr>
        <w:rFonts w:ascii="Arial" w:hAnsi="Arial"/>
        <w:color w:val="c3d69b" w:themeColor="accent3" w:themeTint="98" w:themeShade="95"/>
        <w:sz w:val="22"/>
      </w:rPr>
      <w:pPr>
        <w:pBdr/>
        <w:spacing/>
        <w:ind/>
      </w:pPr>
      <w:tblPr>
        <w:tblBorders/>
      </w:tblPr>
      <w:tcPr>
        <w:shd w:val="clear" w:color="e5eed5" w:themeColor="accent3" w:themeTint="40" w:fill="e5eed5" w:themeFill="accent3" w:themeFillTint="40"/>
        <w:tcBorders/>
      </w:tcPr>
    </w:tblStylePr>
    <w:tblStylePr w:type="band1Vert">
      <w:pPr>
        <w:pBdr/>
        <w:spacing/>
        <w:ind/>
      </w:pPr>
      <w:tblPr>
        <w:tblBorders/>
      </w:tblPr>
      <w:tcPr>
        <w:shd w:val="clear" w:color="e5eed5" w:themeColor="accent3" w:themeTint="40" w:fill="e5eed5" w:themeFill="accent3" w:themeFillTint="40"/>
        <w:tcBorders/>
      </w:tcPr>
    </w:tblStylePr>
    <w:tblStylePr w:type="band2Horz">
      <w:rPr>
        <w:rFonts w:ascii="Arial" w:hAnsi="Arial"/>
        <w:color w:val="c3d69b"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3d69b" w:themeColor="accent3" w:themeTint="98" w:themeShade="95"/>
      </w:rPr>
      <w:pPr>
        <w:pBdr/>
        <w:spacing/>
        <w:ind/>
      </w:pPr>
      <w:tblPr>
        <w:tblBorders/>
      </w:tblPr>
      <w:tcPr>
        <w:tcBorders/>
      </w:tcPr>
    </w:tblStylePr>
    <w:tblStylePr w:type="firstRow">
      <w:rPr>
        <w:b/>
        <w:color w:val="c3d69b" w:themeColor="accent3" w:themeTint="98" w:themeShade="95"/>
      </w:rPr>
      <w:pPr>
        <w:pBdr/>
        <w:spacing/>
        <w:ind/>
      </w:pPr>
      <w:tblPr>
        <w:tblBorders/>
      </w:tblPr>
      <w:tcPr>
        <w:tcBorders>
          <w:bottom w:val="single" w:color="c3d69b" w:themeColor="accent3" w:themeTint="98" w:sz="4" w:space="0"/>
        </w:tcBorders>
      </w:tcPr>
    </w:tblStylePr>
    <w:tblStylePr w:type="lastCol">
      <w:rPr>
        <w:b/>
        <w:color w:val="c3d69b" w:themeColor="accent3" w:themeTint="98" w:themeShade="95"/>
      </w:rPr>
      <w:pPr>
        <w:pBdr/>
        <w:spacing/>
        <w:ind/>
      </w:pPr>
      <w:tblPr>
        <w:tblBorders/>
      </w:tblPr>
      <w:tcPr>
        <w:tcBorders/>
      </w:tcPr>
    </w:tblStylePr>
    <w:tblStylePr w:type="lastRow">
      <w:rPr>
        <w:b/>
        <w:color w:val="c3d69b" w:themeColor="accent3" w:themeTint="98" w:themeShade="95"/>
      </w:rPr>
      <w:pPr>
        <w:pBdr/>
        <w:spacing/>
        <w:ind/>
      </w:pPr>
      <w:tblPr>
        <w:tblBorders/>
      </w:tblPr>
      <w:tcPr>
        <w:tcBorders>
          <w:top w:val="single" w:color="c3d69b"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9" w:customStyle="1">
    <w:name w:val="List Table 6 Colorful - Accent 41"/>
    <w:basedOn w:val="1072"/>
    <w:uiPriority w:val="99"/>
    <w:pPr>
      <w:pBdr/>
      <w:spacing/>
      <w:ind/>
    </w:pPr>
    <w:tblPr>
      <w:tblStyleRowBandSize w:val="1"/>
      <w:tblStyleColBandSize w:val="1"/>
      <w:tblBorders>
        <w:top w:val="single" w:color="b2a1c6" w:themeColor="accent4" w:themeTint="9A" w:sz="4" w:space="0"/>
        <w:bottom w:val="single" w:color="b2a1c6" w:themeColor="accent4" w:themeTint="9A" w:sz="4" w:space="0"/>
      </w:tblBorders>
    </w:tblPr>
    <w:tcPr>
      <w:tcBorders/>
    </w:tcPr>
    <w:tblStylePr w:type="band1Horz">
      <w:rPr>
        <w:rFonts w:ascii="Arial" w:hAnsi="Arial"/>
        <w:color w:val="b2a1c6" w:themeColor="accent4" w:themeTint="9A" w:themeShade="95"/>
        <w:sz w:val="22"/>
      </w:rPr>
      <w:pPr>
        <w:pBdr/>
        <w:spacing/>
        <w:ind/>
      </w:pPr>
      <w:tblPr>
        <w:tblBorders/>
      </w:tblPr>
      <w:tcPr>
        <w:shd w:val="clear" w:color="dfd8e7" w:themeColor="accent4" w:themeTint="40" w:fill="dfd8e7" w:themeFill="accent4" w:themeFillTint="40"/>
        <w:tcBorders/>
      </w:tcPr>
    </w:tblStylePr>
    <w:tblStylePr w:type="band1Vert">
      <w:pPr>
        <w:pBdr/>
        <w:spacing/>
        <w:ind/>
      </w:pPr>
      <w:tblPr>
        <w:tblBorders/>
      </w:tblPr>
      <w:tcPr>
        <w:shd w:val="clear" w:color="dfd8e7" w:themeColor="accent4" w:themeTint="40" w:fill="dfd8e7" w:themeFill="accent4" w:themeFillTint="40"/>
        <w:tcBorders/>
      </w:tcPr>
    </w:tblStylePr>
    <w:tblStylePr w:type="band2Horz">
      <w:rPr>
        <w:rFonts w:ascii="Arial" w:hAnsi="Arial"/>
        <w:color w:val="b2a1c6"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b2a1c6" w:themeColor="accent4" w:themeTint="9A" w:themeShade="95"/>
      </w:rPr>
      <w:pPr>
        <w:pBdr/>
        <w:spacing/>
        <w:ind/>
      </w:pPr>
      <w:tblPr>
        <w:tblBorders/>
      </w:tblPr>
      <w:tcPr>
        <w:tcBorders/>
      </w:tcPr>
    </w:tblStylePr>
    <w:tblStylePr w:type="firstRow">
      <w:rPr>
        <w:b/>
        <w:color w:val="b2a1c6" w:themeColor="accent4" w:themeTint="9A" w:themeShade="95"/>
      </w:rPr>
      <w:pPr>
        <w:pBdr/>
        <w:spacing/>
        <w:ind/>
      </w:pPr>
      <w:tblPr>
        <w:tblBorders/>
      </w:tblPr>
      <w:tcPr>
        <w:tcBorders>
          <w:bottom w:val="single" w:color="b2a1c6" w:themeColor="accent4" w:themeTint="9A" w:sz="4" w:space="0"/>
        </w:tcBorders>
      </w:tcPr>
    </w:tblStylePr>
    <w:tblStylePr w:type="lastCol">
      <w:rPr>
        <w:b/>
        <w:color w:val="b2a1c6" w:themeColor="accent4" w:themeTint="9A" w:themeShade="95"/>
      </w:rPr>
      <w:pPr>
        <w:pBdr/>
        <w:spacing/>
        <w:ind/>
      </w:pPr>
      <w:tblPr>
        <w:tblBorders/>
      </w:tblPr>
      <w:tcPr>
        <w:tcBorders/>
      </w:tcPr>
    </w:tblStylePr>
    <w:tblStylePr w:type="lastRow">
      <w:rPr>
        <w:b/>
        <w:color w:val="b2a1c6" w:themeColor="accent4" w:themeTint="9A" w:themeShade="95"/>
      </w:rPr>
      <w:pPr>
        <w:pBdr/>
        <w:spacing/>
        <w:ind/>
      </w:pPr>
      <w:tblPr>
        <w:tblBorders/>
      </w:tblPr>
      <w:tcPr>
        <w:tcBorders>
          <w:top w:val="single" w:color="b2a1c6"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0" w:customStyle="1">
    <w:name w:val="List Table 6 Colorful - Accent 51"/>
    <w:basedOn w:val="1072"/>
    <w:uiPriority w:val="99"/>
    <w:pPr>
      <w:pBdr/>
      <w:spacing/>
      <w:ind/>
    </w:pPr>
    <w:tblPr>
      <w:tblStyleRowBandSize w:val="1"/>
      <w:tblStyleColBandSize w:val="1"/>
      <w:tblBorders>
        <w:top w:val="single" w:color="92ccdc" w:themeColor="accent5" w:themeTint="9A" w:sz="4" w:space="0"/>
        <w:bottom w:val="single" w:color="92ccdc" w:themeColor="accent5" w:themeTint="9A" w:sz="4" w:space="0"/>
      </w:tblBorders>
    </w:tblPr>
    <w:tcPr>
      <w:tcBorders/>
    </w:tcPr>
    <w:tblStylePr w:type="band1Horz">
      <w:rPr>
        <w:rFonts w:ascii="Arial" w:hAnsi="Arial"/>
        <w:color w:val="92ccdc" w:themeColor="accent5" w:themeTint="9A" w:themeShade="95"/>
        <w:sz w:val="22"/>
      </w:rPr>
      <w:pPr>
        <w:pBdr/>
        <w:spacing/>
        <w:ind/>
      </w:pPr>
      <w:tblPr>
        <w:tblBorders/>
      </w:tblPr>
      <w:tcPr>
        <w:shd w:val="clear" w:color="d1eaf0" w:themeColor="accent5" w:themeTint="40" w:fill="d1eaf0" w:themeFill="accent5" w:themeFillTint="40"/>
        <w:tcBorders/>
      </w:tcPr>
    </w:tblStylePr>
    <w:tblStylePr w:type="band1Vert">
      <w:pPr>
        <w:pBdr/>
        <w:spacing/>
        <w:ind/>
      </w:pPr>
      <w:tblPr>
        <w:tblBorders/>
      </w:tblPr>
      <w:tcPr>
        <w:shd w:val="clear" w:color="d1eaf0" w:themeColor="accent5" w:themeTint="40" w:fill="d1eaf0" w:themeFill="accent5" w:themeFillTint="40"/>
        <w:tcBorders/>
      </w:tcPr>
    </w:tblStylePr>
    <w:tblStylePr w:type="band2Horz">
      <w:rPr>
        <w:rFonts w:ascii="Arial" w:hAnsi="Arial"/>
        <w:color w:val="92ccdc"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2ccdc" w:themeColor="accent5" w:themeTint="9A" w:themeShade="95"/>
      </w:rPr>
      <w:pPr>
        <w:pBdr/>
        <w:spacing/>
        <w:ind/>
      </w:pPr>
      <w:tblPr>
        <w:tblBorders/>
      </w:tblPr>
      <w:tcPr>
        <w:tcBorders/>
      </w:tcPr>
    </w:tblStylePr>
    <w:tblStylePr w:type="firstRow">
      <w:rPr>
        <w:b/>
        <w:color w:val="92ccdc" w:themeColor="accent5" w:themeTint="9A" w:themeShade="95"/>
      </w:rPr>
      <w:pPr>
        <w:pBdr/>
        <w:spacing/>
        <w:ind/>
      </w:pPr>
      <w:tblPr>
        <w:tblBorders/>
      </w:tblPr>
      <w:tcPr>
        <w:tcBorders>
          <w:bottom w:val="single" w:color="92ccdc" w:themeColor="accent5" w:themeTint="9A" w:sz="4" w:space="0"/>
        </w:tcBorders>
      </w:tcPr>
    </w:tblStylePr>
    <w:tblStylePr w:type="lastCol">
      <w:rPr>
        <w:b/>
        <w:color w:val="92ccdc" w:themeColor="accent5" w:themeTint="9A" w:themeShade="95"/>
      </w:rPr>
      <w:pPr>
        <w:pBdr/>
        <w:spacing/>
        <w:ind/>
      </w:pPr>
      <w:tblPr>
        <w:tblBorders/>
      </w:tblPr>
      <w:tcPr>
        <w:tcBorders/>
      </w:tcPr>
    </w:tblStylePr>
    <w:tblStylePr w:type="lastRow">
      <w:rPr>
        <w:b/>
        <w:color w:val="92ccdc" w:themeColor="accent5" w:themeTint="9A" w:themeShade="95"/>
      </w:rPr>
      <w:pPr>
        <w:pBdr/>
        <w:spacing/>
        <w:ind/>
      </w:pPr>
      <w:tblPr>
        <w:tblBorders/>
      </w:tblPr>
      <w:tcPr>
        <w:tcBorders>
          <w:top w:val="single" w:color="92ccdc"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1" w:customStyle="1">
    <w:name w:val="List Table 6 Colorful - Accent 61"/>
    <w:basedOn w:val="1072"/>
    <w:uiPriority w:val="99"/>
    <w:pPr>
      <w:pBdr/>
      <w:spacing/>
      <w:ind/>
    </w:pPr>
    <w:tblPr>
      <w:tblStyleRowBandSize w:val="1"/>
      <w:tblStyleColBandSize w:val="1"/>
      <w:tblBorders>
        <w:top w:val="single" w:color="fac090" w:themeColor="accent6" w:themeTint="98" w:sz="4" w:space="0"/>
        <w:bottom w:val="single" w:color="fac090" w:themeColor="accent6" w:themeTint="98" w:sz="4" w:space="0"/>
      </w:tblBorders>
    </w:tblPr>
    <w:tcPr>
      <w:tcBorders/>
    </w:tcPr>
    <w:tblStylePr w:type="band1Horz">
      <w:rPr>
        <w:rFonts w:ascii="Arial" w:hAnsi="Arial"/>
        <w:color w:val="fac090" w:themeColor="accent6" w:themeTint="98" w:themeShade="95"/>
        <w:sz w:val="22"/>
      </w:rPr>
      <w:pPr>
        <w:pBdr/>
        <w:spacing/>
        <w:ind/>
      </w:pPr>
      <w:tblPr>
        <w:tblBorders/>
      </w:tblPr>
      <w:tcPr>
        <w:shd w:val="clear" w:color="fde4d0" w:themeColor="accent6" w:themeTint="40" w:fill="fde4d0" w:themeFill="accent6" w:themeFillTint="40"/>
        <w:tcBorders/>
      </w:tcPr>
    </w:tblStylePr>
    <w:tblStylePr w:type="band1Vert">
      <w:pPr>
        <w:pBdr/>
        <w:spacing/>
        <w:ind/>
      </w:pPr>
      <w:tblPr>
        <w:tblBorders/>
      </w:tblPr>
      <w:tcPr>
        <w:shd w:val="clear" w:color="fde4d0" w:themeColor="accent6" w:themeTint="40" w:fill="fde4d0" w:themeFill="accent6" w:themeFillTint="40"/>
        <w:tcBorders/>
      </w:tcPr>
    </w:tblStylePr>
    <w:tblStylePr w:type="band2Horz">
      <w:rPr>
        <w:rFonts w:ascii="Arial" w:hAnsi="Arial"/>
        <w:color w:val="fac09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ac090" w:themeColor="accent6" w:themeTint="98" w:themeShade="95"/>
      </w:rPr>
      <w:pPr>
        <w:pBdr/>
        <w:spacing/>
        <w:ind/>
      </w:pPr>
      <w:tblPr>
        <w:tblBorders/>
      </w:tblPr>
      <w:tcPr>
        <w:tcBorders/>
      </w:tcPr>
    </w:tblStylePr>
    <w:tblStylePr w:type="firstRow">
      <w:rPr>
        <w:b/>
        <w:color w:val="fac090" w:themeColor="accent6" w:themeTint="98" w:themeShade="95"/>
      </w:rPr>
      <w:pPr>
        <w:pBdr/>
        <w:spacing/>
        <w:ind/>
      </w:pPr>
      <w:tblPr>
        <w:tblBorders/>
      </w:tblPr>
      <w:tcPr>
        <w:tcBorders>
          <w:bottom w:val="single" w:color="fac090" w:themeColor="accent6" w:themeTint="98" w:sz="4" w:space="0"/>
        </w:tcBorders>
      </w:tcPr>
    </w:tblStylePr>
    <w:tblStylePr w:type="lastCol">
      <w:rPr>
        <w:b/>
        <w:color w:val="fac090" w:themeColor="accent6" w:themeTint="98" w:themeShade="95"/>
      </w:rPr>
      <w:pPr>
        <w:pBdr/>
        <w:spacing/>
        <w:ind/>
      </w:pPr>
      <w:tblPr>
        <w:tblBorders/>
      </w:tblPr>
      <w:tcPr>
        <w:tcBorders/>
      </w:tcPr>
    </w:tblStylePr>
    <w:tblStylePr w:type="lastRow">
      <w:rPr>
        <w:b/>
        <w:color w:val="fac090" w:themeColor="accent6" w:themeTint="98" w:themeShade="95"/>
      </w:rPr>
      <w:pPr>
        <w:pBdr/>
        <w:spacing/>
        <w:ind/>
      </w:pPr>
      <w:tblPr>
        <w:tblBorders/>
      </w:tblPr>
      <w:tcPr>
        <w:tcBorders>
          <w:top w:val="single" w:color="fac09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2">
    <w:name w:val="List Table 7 Colorful"/>
    <w:basedOn w:val="1072"/>
    <w:uiPriority w:val="99"/>
    <w:pPr>
      <w:pBdr/>
      <w:spacing/>
      <w:ind/>
    </w:pPr>
    <w:tblPr>
      <w:tblStyleRowBandSize w:val="1"/>
      <w:tblStyleColBandSize w:val="1"/>
      <w:tblBorders>
        <w:right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7f7f7f" w:themeColor="text1" w:themeTint="80" w:sz="4" w:space="0"/>
        </w:tcBorders>
      </w:tcPr>
    </w:tblStylePr>
    <w:tblStylePr w:type="fir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7f7f7f" w:themeColor="text1" w:themeTint="80" w:sz="4" w:space="0"/>
          <w:right w:val="none" w:color="000000" w:sz="4"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4" w:space="0"/>
          <w:left w:val="single" w:color="7f7f7f" w:themeColor="text1" w:themeTint="80" w:sz="4" w:space="0"/>
          <w:bottom w:val="none" w:color="000000" w:sz="4" w:space="0"/>
          <w:right w:val="none" w:color="000000" w:sz="4" w:space="0"/>
        </w:tcBorders>
      </w:tcPr>
    </w:tblStylePr>
    <w:tblStylePr w:type="la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3" w:customStyle="1">
    <w:name w:val="List Table 7 Colorful - Accent 11"/>
    <w:basedOn w:val="1072"/>
    <w:uiPriority w:val="99"/>
    <w:pPr>
      <w:pBdr/>
      <w:spacing/>
      <w:ind/>
    </w:pPr>
    <w:tblPr>
      <w:tblStyleRowBandSize w:val="1"/>
      <w:tblStyleColBandSize w:val="1"/>
      <w:tblBorders>
        <w:right w:val="single" w:color="4f81bd" w:themeColor="accent1" w:sz="4" w:space="0"/>
      </w:tblBorders>
    </w:tblPr>
    <w:tcPr>
      <w:tcBorders/>
    </w:tcPr>
    <w:tblStylePr w:type="band1Horz">
      <w:rPr>
        <w:rFonts w:ascii="Arial" w:hAnsi="Arial"/>
        <w:color w:val="2a4a71" w:themeColor="accent1" w:themeShade="95"/>
        <w:sz w:val="22"/>
      </w:rPr>
      <w:pPr>
        <w:pBdr/>
        <w:spacing/>
        <w:ind/>
      </w:pPr>
      <w:tblPr>
        <w:tblBorders/>
      </w:tblPr>
      <w:tcPr>
        <w:shd w:val="clear" w:color="d2dfee" w:themeColor="accent1" w:themeTint="40" w:fill="d2dfee" w:themeFill="accent1" w:themeFillTint="40"/>
        <w:tcBorders/>
      </w:tcPr>
    </w:tblStylePr>
    <w:tblStylePr w:type="band1Vert">
      <w:pPr>
        <w:pBdr/>
        <w:spacing/>
        <w:ind/>
      </w:pPr>
      <w:tblPr>
        <w:tblBorders/>
      </w:tblPr>
      <w:tcPr>
        <w:shd w:val="clear" w:color="d2dfee" w:themeColor="accent1" w:themeTint="40" w:fill="d2dfee" w:themeFill="accent1" w:themeFillTint="40"/>
        <w:tcBorders/>
      </w:tcPr>
    </w:tblStylePr>
    <w:tblStylePr w:type="band2Horz">
      <w:rPr>
        <w:rFonts w:ascii="Arial" w:hAnsi="Arial"/>
        <w:color w:val="2a4a71"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a4a71" w:themeColor="accent1"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4f81bd" w:themeColor="accent1" w:sz="4" w:space="0"/>
        </w:tcBorders>
      </w:tcPr>
    </w:tblStylePr>
    <w:tblStylePr w:type="firstRow">
      <w:rPr>
        <w:rFonts w:ascii="Arial" w:hAnsi="Arial"/>
        <w:i/>
        <w:color w:val="2a4a71"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4f81bd" w:themeColor="accent1" w:sz="4" w:space="0"/>
          <w:right w:val="none" w:color="000000" w:sz="4" w:space="0"/>
        </w:tcBorders>
      </w:tcPr>
    </w:tblStylePr>
    <w:tblStylePr w:type="lastCol">
      <w:rPr>
        <w:rFonts w:ascii="Arial" w:hAnsi="Arial"/>
        <w:i/>
        <w:color w:val="2a4a71" w:themeColor="accent1" w:themeShade="95"/>
        <w:sz w:val="22"/>
      </w:rPr>
      <w:pPr>
        <w:pBdr/>
        <w:spacing/>
        <w:ind/>
      </w:pPr>
      <w:tblPr>
        <w:tblBorders/>
      </w:tblPr>
      <w:tcPr>
        <w:shd w:val="clear" w:color="ffffff" w:fill="auto"/>
        <w:tcBorders>
          <w:top w:val="none" w:color="000000" w:sz="4" w:space="0"/>
          <w:left w:val="single" w:color="4f81bd" w:themeColor="accent1" w:sz="4" w:space="0"/>
          <w:bottom w:val="none" w:color="000000" w:sz="4" w:space="0"/>
          <w:right w:val="none" w:color="000000" w:sz="4" w:space="0"/>
        </w:tcBorders>
      </w:tcPr>
    </w:tblStylePr>
    <w:tblStylePr w:type="lastRow">
      <w:rPr>
        <w:rFonts w:ascii="Arial" w:hAnsi="Arial"/>
        <w:i/>
        <w:color w:val="2a4a71" w:themeColor="accent1" w:themeShade="95"/>
        <w:sz w:val="22"/>
      </w:rPr>
      <w:pPr>
        <w:pBdr/>
        <w:spacing/>
        <w:ind/>
      </w:pPr>
      <w:tblPr>
        <w:tblBorders/>
      </w:tblPr>
      <w:tcPr>
        <w:shd w:val="clear" w:color="ffffff" w:themeColor="light1" w:fill="ffffff" w:themeFill="light1"/>
        <w:tcBorders>
          <w:top w:val="single" w:color="4f81bd"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4" w:customStyle="1">
    <w:name w:val="List Table 7 Colorful - Accent 21"/>
    <w:basedOn w:val="1072"/>
    <w:uiPriority w:val="99"/>
    <w:pPr>
      <w:pBdr/>
      <w:spacing/>
      <w:ind/>
    </w:pPr>
    <w:tblPr>
      <w:tblStyleRowBandSize w:val="1"/>
      <w:tblStyleColBandSize w:val="1"/>
      <w:tblBorders>
        <w:right w:val="single" w:color="d99695" w:themeColor="accent2" w:themeTint="97" w:sz="4" w:space="0"/>
      </w:tblBorders>
    </w:tblPr>
    <w:tcPr>
      <w:tcBorders/>
    </w:tcPr>
    <w:tblStylePr w:type="band1Horz">
      <w:rPr>
        <w:rFonts w:ascii="Arial" w:hAnsi="Arial"/>
        <w:color w:val="d99695" w:themeColor="accent2" w:themeTint="97" w:themeShade="95"/>
        <w:sz w:val="22"/>
      </w:rPr>
      <w:pPr>
        <w:pBdr/>
        <w:spacing/>
        <w:ind/>
      </w:pPr>
      <w:tblPr>
        <w:tblBorders/>
      </w:tblPr>
      <w:tcPr>
        <w:shd w:val="clear" w:color="efd2d2" w:themeColor="accent2" w:themeTint="40" w:fill="efd2d2" w:themeFill="accent2" w:themeFillTint="40"/>
        <w:tcBorders/>
      </w:tcPr>
    </w:tblStylePr>
    <w:tblStylePr w:type="band1Vert">
      <w:pPr>
        <w:pBdr/>
        <w:spacing/>
        <w:ind/>
      </w:pPr>
      <w:tblPr>
        <w:tblBorders/>
      </w:tblPr>
      <w:tcPr>
        <w:shd w:val="clear" w:color="efd2d2" w:themeColor="accent2" w:themeTint="40" w:fill="efd2d2" w:themeFill="accent2" w:themeFillTint="40"/>
        <w:tcBorders/>
      </w:tcPr>
    </w:tblStylePr>
    <w:tblStylePr w:type="band2Horz">
      <w:rPr>
        <w:rFonts w:ascii="Arial" w:hAnsi="Arial"/>
        <w:color w:val="d99695"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99695" w:themeColor="accent2" w:themeTint="97"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d99695" w:themeColor="accent2" w:themeTint="97" w:sz="4" w:space="0"/>
        </w:tcBorders>
      </w:tcPr>
    </w:tblStylePr>
    <w:tblStylePr w:type="firstRow">
      <w:rPr>
        <w:rFonts w:ascii="Arial" w:hAnsi="Arial"/>
        <w:i/>
        <w:color w:val="d99695"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d99695" w:themeColor="accent2" w:themeTint="97" w:sz="4" w:space="0"/>
          <w:right w:val="none" w:color="000000" w:sz="4" w:space="0"/>
        </w:tcBorders>
      </w:tcPr>
    </w:tblStylePr>
    <w:tblStylePr w:type="lastCol">
      <w:rPr>
        <w:rFonts w:ascii="Arial" w:hAnsi="Arial"/>
        <w:i/>
        <w:color w:val="d99695" w:themeColor="accent2" w:themeTint="97" w:themeShade="95"/>
        <w:sz w:val="22"/>
      </w:rPr>
      <w:pPr>
        <w:pBdr/>
        <w:spacing/>
        <w:ind/>
      </w:pPr>
      <w:tblPr>
        <w:tblBorders/>
      </w:tblPr>
      <w:tcPr>
        <w:shd w:val="clear" w:color="ffffff" w:fill="auto"/>
        <w:tcBorders>
          <w:top w:val="none" w:color="000000" w:sz="4" w:space="0"/>
          <w:left w:val="single" w:color="d99695" w:themeColor="accent2" w:themeTint="97" w:sz="4" w:space="0"/>
          <w:bottom w:val="none" w:color="000000" w:sz="4" w:space="0"/>
          <w:right w:val="none" w:color="000000" w:sz="4" w:space="0"/>
        </w:tcBorders>
      </w:tcPr>
    </w:tblStylePr>
    <w:tblStylePr w:type="lastRow">
      <w:rPr>
        <w:rFonts w:ascii="Arial" w:hAnsi="Arial"/>
        <w:i/>
        <w:color w:val="d99695" w:themeColor="accent2" w:themeTint="97" w:themeShade="95"/>
        <w:sz w:val="22"/>
      </w:rPr>
      <w:pPr>
        <w:pBdr/>
        <w:spacing/>
        <w:ind/>
      </w:pPr>
      <w:tblPr>
        <w:tblBorders/>
      </w:tblPr>
      <w:tcPr>
        <w:shd w:val="clear" w:color="ffffff" w:themeColor="light1" w:fill="ffffff" w:themeFill="light1"/>
        <w:tcBorders>
          <w:top w:val="single" w:color="d99695"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5" w:customStyle="1">
    <w:name w:val="List Table 7 Colorful - Accent 31"/>
    <w:basedOn w:val="1072"/>
    <w:uiPriority w:val="99"/>
    <w:pPr>
      <w:pBdr/>
      <w:spacing/>
      <w:ind/>
    </w:pPr>
    <w:tblPr>
      <w:tblStyleRowBandSize w:val="1"/>
      <w:tblStyleColBandSize w:val="1"/>
      <w:tblBorders>
        <w:right w:val="single" w:color="c3d69b" w:themeColor="accent3" w:themeTint="98" w:sz="4" w:space="0"/>
      </w:tblBorders>
    </w:tblPr>
    <w:tcPr>
      <w:tcBorders/>
    </w:tcPr>
    <w:tblStylePr w:type="band1Horz">
      <w:rPr>
        <w:rFonts w:ascii="Arial" w:hAnsi="Arial"/>
        <w:color w:val="c3d69b" w:themeColor="accent3" w:themeTint="98" w:themeShade="95"/>
        <w:sz w:val="22"/>
      </w:rPr>
      <w:pPr>
        <w:pBdr/>
        <w:spacing/>
        <w:ind/>
      </w:pPr>
      <w:tblPr>
        <w:tblBorders/>
      </w:tblPr>
      <w:tcPr>
        <w:shd w:val="clear" w:color="e5eed5" w:themeColor="accent3" w:themeTint="40" w:fill="e5eed5" w:themeFill="accent3" w:themeFillTint="40"/>
        <w:tcBorders/>
      </w:tcPr>
    </w:tblStylePr>
    <w:tblStylePr w:type="band1Vert">
      <w:pPr>
        <w:pBdr/>
        <w:spacing/>
        <w:ind/>
      </w:pPr>
      <w:tblPr>
        <w:tblBorders/>
      </w:tblPr>
      <w:tcPr>
        <w:shd w:val="clear" w:color="e5eed5" w:themeColor="accent3" w:themeTint="40" w:fill="e5eed5" w:themeFill="accent3" w:themeFillTint="40"/>
        <w:tcBorders/>
      </w:tcPr>
    </w:tblStylePr>
    <w:tblStylePr w:type="band2Horz">
      <w:rPr>
        <w:rFonts w:ascii="Arial" w:hAnsi="Arial"/>
        <w:color w:val="c3d69b"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3d69b" w:themeColor="accent3" w:themeTint="98"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c3d69b" w:themeColor="accent3" w:themeTint="98" w:sz="4" w:space="0"/>
        </w:tcBorders>
      </w:tcPr>
    </w:tblStylePr>
    <w:tblStylePr w:type="firstRow">
      <w:rPr>
        <w:rFonts w:ascii="Arial" w:hAnsi="Arial"/>
        <w:i/>
        <w:color w:val="c3d69b"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c3d69b" w:themeColor="accent3" w:themeTint="98" w:sz="4" w:space="0"/>
          <w:right w:val="none" w:color="000000" w:sz="4" w:space="0"/>
        </w:tcBorders>
      </w:tcPr>
    </w:tblStylePr>
    <w:tblStylePr w:type="lastCol">
      <w:rPr>
        <w:rFonts w:ascii="Arial" w:hAnsi="Arial"/>
        <w:i/>
        <w:color w:val="c3d69b" w:themeColor="accent3" w:themeTint="98" w:themeShade="95"/>
        <w:sz w:val="22"/>
      </w:rPr>
      <w:pPr>
        <w:pBdr/>
        <w:spacing/>
        <w:ind/>
      </w:pPr>
      <w:tblPr>
        <w:tblBorders/>
      </w:tblPr>
      <w:tcPr>
        <w:shd w:val="clear" w:color="ffffff" w:fill="auto"/>
        <w:tcBorders>
          <w:top w:val="none" w:color="000000" w:sz="4" w:space="0"/>
          <w:left w:val="single" w:color="c3d69b" w:themeColor="accent3" w:themeTint="98" w:sz="4" w:space="0"/>
          <w:bottom w:val="none" w:color="000000" w:sz="4" w:space="0"/>
          <w:right w:val="none" w:color="000000" w:sz="4" w:space="0"/>
        </w:tcBorders>
      </w:tcPr>
    </w:tblStylePr>
    <w:tblStylePr w:type="lastRow">
      <w:rPr>
        <w:rFonts w:ascii="Arial" w:hAnsi="Arial"/>
        <w:i/>
        <w:color w:val="c3d69b" w:themeColor="accent3" w:themeTint="98" w:themeShade="95"/>
        <w:sz w:val="22"/>
      </w:rPr>
      <w:pPr>
        <w:pBdr/>
        <w:spacing/>
        <w:ind/>
      </w:pPr>
      <w:tblPr>
        <w:tblBorders/>
      </w:tblPr>
      <w:tcPr>
        <w:shd w:val="clear" w:color="ffffff" w:themeColor="light1" w:fill="ffffff" w:themeFill="light1"/>
        <w:tcBorders>
          <w:top w:val="single" w:color="c3d69b"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6" w:customStyle="1">
    <w:name w:val="List Table 7 Colorful - Accent 41"/>
    <w:basedOn w:val="1072"/>
    <w:uiPriority w:val="99"/>
    <w:pPr>
      <w:pBdr/>
      <w:spacing/>
      <w:ind/>
    </w:pPr>
    <w:tblPr>
      <w:tblStyleRowBandSize w:val="1"/>
      <w:tblStyleColBandSize w:val="1"/>
      <w:tblBorders>
        <w:right w:val="single" w:color="b2a1c6" w:themeColor="accent4" w:themeTint="9A" w:sz="4" w:space="0"/>
      </w:tblBorders>
    </w:tblPr>
    <w:tcPr>
      <w:tcBorders/>
    </w:tcPr>
    <w:tblStylePr w:type="band1Horz">
      <w:rPr>
        <w:rFonts w:ascii="Arial" w:hAnsi="Arial"/>
        <w:color w:val="b2a1c6" w:themeColor="accent4" w:themeTint="9A" w:themeShade="95"/>
        <w:sz w:val="22"/>
      </w:rPr>
      <w:pPr>
        <w:pBdr/>
        <w:spacing/>
        <w:ind/>
      </w:pPr>
      <w:tblPr>
        <w:tblBorders/>
      </w:tblPr>
      <w:tcPr>
        <w:shd w:val="clear" w:color="dfd8e7" w:themeColor="accent4" w:themeTint="40" w:fill="dfd8e7" w:themeFill="accent4" w:themeFillTint="40"/>
        <w:tcBorders/>
      </w:tcPr>
    </w:tblStylePr>
    <w:tblStylePr w:type="band1Vert">
      <w:pPr>
        <w:pBdr/>
        <w:spacing/>
        <w:ind/>
      </w:pPr>
      <w:tblPr>
        <w:tblBorders/>
      </w:tblPr>
      <w:tcPr>
        <w:shd w:val="clear" w:color="dfd8e7" w:themeColor="accent4" w:themeTint="40" w:fill="dfd8e7" w:themeFill="accent4" w:themeFillTint="40"/>
        <w:tcBorders/>
      </w:tcPr>
    </w:tblStylePr>
    <w:tblStylePr w:type="band2Horz">
      <w:rPr>
        <w:rFonts w:ascii="Arial" w:hAnsi="Arial"/>
        <w:color w:val="b2a1c6"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2a1c6" w:themeColor="accent4" w:themeTint="9A"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b2a1c6" w:themeColor="accent4" w:themeTint="9A" w:sz="4" w:space="0"/>
        </w:tcBorders>
      </w:tcPr>
    </w:tblStylePr>
    <w:tblStylePr w:type="firstRow">
      <w:rPr>
        <w:rFonts w:ascii="Arial" w:hAnsi="Arial"/>
        <w:i/>
        <w:color w:val="b2a1c6"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b2a1c6" w:themeColor="accent4" w:themeTint="9A" w:sz="4" w:space="0"/>
          <w:right w:val="none" w:color="000000" w:sz="4" w:space="0"/>
        </w:tcBorders>
      </w:tcPr>
    </w:tblStylePr>
    <w:tblStylePr w:type="lastCol">
      <w:rPr>
        <w:rFonts w:ascii="Arial" w:hAnsi="Arial"/>
        <w:i/>
        <w:color w:val="b2a1c6" w:themeColor="accent4" w:themeTint="9A" w:themeShade="95"/>
        <w:sz w:val="22"/>
      </w:rPr>
      <w:pPr>
        <w:pBdr/>
        <w:spacing/>
        <w:ind/>
      </w:pPr>
      <w:tblPr>
        <w:tblBorders/>
      </w:tblPr>
      <w:tcPr>
        <w:shd w:val="clear" w:color="ffffff" w:fill="auto"/>
        <w:tcBorders>
          <w:top w:val="none" w:color="000000" w:sz="4" w:space="0"/>
          <w:left w:val="single" w:color="b2a1c6" w:themeColor="accent4" w:themeTint="9A" w:sz="4" w:space="0"/>
          <w:bottom w:val="none" w:color="000000" w:sz="4" w:space="0"/>
          <w:right w:val="none" w:color="000000" w:sz="4" w:space="0"/>
        </w:tcBorders>
      </w:tcPr>
    </w:tblStylePr>
    <w:tblStylePr w:type="lastRow">
      <w:rPr>
        <w:rFonts w:ascii="Arial" w:hAnsi="Arial"/>
        <w:i/>
        <w:color w:val="b2a1c6" w:themeColor="accent4" w:themeTint="9A" w:themeShade="95"/>
        <w:sz w:val="22"/>
      </w:rPr>
      <w:pPr>
        <w:pBdr/>
        <w:spacing/>
        <w:ind/>
      </w:pPr>
      <w:tblPr>
        <w:tblBorders/>
      </w:tblPr>
      <w:tcPr>
        <w:shd w:val="clear" w:color="ffffff" w:themeColor="light1" w:fill="ffffff" w:themeFill="light1"/>
        <w:tcBorders>
          <w:top w:val="single" w:color="b2a1c6"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7" w:customStyle="1">
    <w:name w:val="List Table 7 Colorful - Accent 51"/>
    <w:basedOn w:val="1072"/>
    <w:uiPriority w:val="99"/>
    <w:pPr>
      <w:pBdr/>
      <w:spacing/>
      <w:ind/>
    </w:pPr>
    <w:tblPr>
      <w:tblStyleRowBandSize w:val="1"/>
      <w:tblStyleColBandSize w:val="1"/>
      <w:tblBorders>
        <w:right w:val="single" w:color="92ccdc" w:themeColor="accent5" w:themeTint="9A" w:sz="4" w:space="0"/>
      </w:tblBorders>
    </w:tblPr>
    <w:tcPr>
      <w:tcBorders/>
    </w:tcPr>
    <w:tblStylePr w:type="band1Horz">
      <w:rPr>
        <w:rFonts w:ascii="Arial" w:hAnsi="Arial"/>
        <w:color w:val="92ccdc" w:themeColor="accent5" w:themeTint="9A" w:themeShade="95"/>
        <w:sz w:val="22"/>
      </w:rPr>
      <w:pPr>
        <w:pBdr/>
        <w:spacing/>
        <w:ind/>
      </w:pPr>
      <w:tblPr>
        <w:tblBorders/>
      </w:tblPr>
      <w:tcPr>
        <w:shd w:val="clear" w:color="d1eaf0" w:themeColor="accent5" w:themeTint="40" w:fill="d1eaf0" w:themeFill="accent5" w:themeFillTint="40"/>
        <w:tcBorders/>
      </w:tcPr>
    </w:tblStylePr>
    <w:tblStylePr w:type="band1Vert">
      <w:pPr>
        <w:pBdr/>
        <w:spacing/>
        <w:ind/>
      </w:pPr>
      <w:tblPr>
        <w:tblBorders/>
      </w:tblPr>
      <w:tcPr>
        <w:shd w:val="clear" w:color="d1eaf0" w:themeColor="accent5" w:themeTint="40" w:fill="d1eaf0" w:themeFill="accent5" w:themeFillTint="40"/>
        <w:tcBorders/>
      </w:tcPr>
    </w:tblStylePr>
    <w:tblStylePr w:type="band2Horz">
      <w:rPr>
        <w:rFonts w:ascii="Arial" w:hAnsi="Arial"/>
        <w:color w:val="92ccdc"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2ccdc" w:themeColor="accent5" w:themeTint="9A"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92ccdc" w:themeColor="accent5" w:themeTint="9A" w:sz="4" w:space="0"/>
        </w:tcBorders>
      </w:tcPr>
    </w:tblStylePr>
    <w:tblStylePr w:type="firstRow">
      <w:rPr>
        <w:rFonts w:ascii="Arial" w:hAnsi="Arial"/>
        <w:i/>
        <w:color w:val="92ccdc"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92ccdc" w:themeColor="accent5" w:themeTint="9A" w:sz="4" w:space="0"/>
          <w:right w:val="none" w:color="000000" w:sz="4" w:space="0"/>
        </w:tcBorders>
      </w:tcPr>
    </w:tblStylePr>
    <w:tblStylePr w:type="lastCol">
      <w:rPr>
        <w:rFonts w:ascii="Arial" w:hAnsi="Arial"/>
        <w:i/>
        <w:color w:val="92ccdc" w:themeColor="accent5" w:themeTint="9A" w:themeShade="95"/>
        <w:sz w:val="22"/>
      </w:rPr>
      <w:pPr>
        <w:pBdr/>
        <w:spacing/>
        <w:ind/>
      </w:pPr>
      <w:tblPr>
        <w:tblBorders/>
      </w:tblPr>
      <w:tcPr>
        <w:shd w:val="clear" w:color="ffffff" w:fill="auto"/>
        <w:tcBorders>
          <w:top w:val="none" w:color="000000" w:sz="4" w:space="0"/>
          <w:left w:val="single" w:color="92ccdc" w:themeColor="accent5" w:themeTint="9A" w:sz="4" w:space="0"/>
          <w:bottom w:val="none" w:color="000000" w:sz="4" w:space="0"/>
          <w:right w:val="none" w:color="000000" w:sz="4" w:space="0"/>
        </w:tcBorders>
      </w:tcPr>
    </w:tblStylePr>
    <w:tblStylePr w:type="lastRow">
      <w:rPr>
        <w:rFonts w:ascii="Arial" w:hAnsi="Arial"/>
        <w:i/>
        <w:color w:val="92ccdc" w:themeColor="accent5" w:themeTint="9A" w:themeShade="95"/>
        <w:sz w:val="22"/>
      </w:rPr>
      <w:pPr>
        <w:pBdr/>
        <w:spacing/>
        <w:ind/>
      </w:pPr>
      <w:tblPr>
        <w:tblBorders/>
      </w:tblPr>
      <w:tcPr>
        <w:shd w:val="clear" w:color="ffffff" w:themeColor="light1" w:fill="ffffff" w:themeFill="light1"/>
        <w:tcBorders>
          <w:top w:val="single" w:color="92ccdc"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8" w:customStyle="1">
    <w:name w:val="List Table 7 Colorful - Accent 61"/>
    <w:basedOn w:val="1072"/>
    <w:uiPriority w:val="99"/>
    <w:pPr>
      <w:pBdr/>
      <w:spacing/>
      <w:ind/>
    </w:pPr>
    <w:tblPr>
      <w:tblStyleRowBandSize w:val="1"/>
      <w:tblStyleColBandSize w:val="1"/>
      <w:tblBorders>
        <w:right w:val="single" w:color="fac090" w:themeColor="accent6" w:themeTint="98" w:sz="4" w:space="0"/>
      </w:tblBorders>
    </w:tblPr>
    <w:tcPr>
      <w:tcBorders/>
    </w:tcPr>
    <w:tblStylePr w:type="band1Horz">
      <w:rPr>
        <w:rFonts w:ascii="Arial" w:hAnsi="Arial"/>
        <w:color w:val="fac090" w:themeColor="accent6" w:themeTint="98" w:themeShade="95"/>
        <w:sz w:val="22"/>
      </w:rPr>
      <w:pPr>
        <w:pBdr/>
        <w:spacing/>
        <w:ind/>
      </w:pPr>
      <w:tblPr>
        <w:tblBorders/>
      </w:tblPr>
      <w:tcPr>
        <w:shd w:val="clear" w:color="fde4d0" w:themeColor="accent6" w:themeTint="40" w:fill="fde4d0" w:themeFill="accent6" w:themeFillTint="40"/>
        <w:tcBorders/>
      </w:tcPr>
    </w:tblStylePr>
    <w:tblStylePr w:type="band1Vert">
      <w:pPr>
        <w:pBdr/>
        <w:spacing/>
        <w:ind/>
      </w:pPr>
      <w:tblPr>
        <w:tblBorders/>
      </w:tblPr>
      <w:tcPr>
        <w:shd w:val="clear" w:color="fde4d0" w:themeColor="accent6" w:themeTint="40" w:fill="fde4d0" w:themeFill="accent6" w:themeFillTint="40"/>
        <w:tcBorders/>
      </w:tcPr>
    </w:tblStylePr>
    <w:tblStylePr w:type="band2Horz">
      <w:rPr>
        <w:rFonts w:ascii="Arial" w:hAnsi="Arial"/>
        <w:color w:val="fac09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ac090" w:themeColor="accent6" w:themeTint="98"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fac090" w:themeColor="accent6" w:themeTint="98" w:sz="4" w:space="0"/>
        </w:tcBorders>
      </w:tcPr>
    </w:tblStylePr>
    <w:tblStylePr w:type="firstRow">
      <w:rPr>
        <w:rFonts w:ascii="Arial" w:hAnsi="Arial"/>
        <w:i/>
        <w:color w:val="fac090"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fac090" w:themeColor="accent6" w:themeTint="98" w:sz="4" w:space="0"/>
          <w:right w:val="none" w:color="000000" w:sz="4" w:space="0"/>
        </w:tcBorders>
      </w:tcPr>
    </w:tblStylePr>
    <w:tblStylePr w:type="lastCol">
      <w:rPr>
        <w:rFonts w:ascii="Arial" w:hAnsi="Arial"/>
        <w:i/>
        <w:color w:val="fac090" w:themeColor="accent6" w:themeTint="98" w:themeShade="95"/>
        <w:sz w:val="22"/>
      </w:rPr>
      <w:pPr>
        <w:pBdr/>
        <w:spacing/>
        <w:ind/>
      </w:pPr>
      <w:tblPr>
        <w:tblBorders/>
      </w:tblPr>
      <w:tcPr>
        <w:shd w:val="clear" w:color="ffffff" w:fill="auto"/>
        <w:tcBorders>
          <w:top w:val="none" w:color="000000" w:sz="4" w:space="0"/>
          <w:left w:val="single" w:color="fac090" w:themeColor="accent6" w:themeTint="98" w:sz="4" w:space="0"/>
          <w:bottom w:val="none" w:color="000000" w:sz="4" w:space="0"/>
          <w:right w:val="none" w:color="000000" w:sz="4" w:space="0"/>
        </w:tcBorders>
      </w:tcPr>
    </w:tblStylePr>
    <w:tblStylePr w:type="lastRow">
      <w:rPr>
        <w:rFonts w:ascii="Arial" w:hAnsi="Arial"/>
        <w:i/>
        <w:color w:val="fac090" w:themeColor="accent6" w:themeTint="98" w:themeShade="95"/>
        <w:sz w:val="22"/>
      </w:rPr>
      <w:pPr>
        <w:pBdr/>
        <w:spacing/>
        <w:ind/>
      </w:pPr>
      <w:tblPr>
        <w:tblBorders/>
      </w:tblPr>
      <w:tcPr>
        <w:shd w:val="clear" w:color="ffffff" w:themeColor="light1" w:fill="ffffff" w:themeFill="light1"/>
        <w:tcBorders>
          <w:top w:val="single" w:color="fac09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9" w:customStyle="1">
    <w:name w:val="Lined - Accent"/>
    <w:basedOn w:val="1072"/>
    <w:uiPriority w:val="99"/>
    <w:pPr>
      <w:pBdr/>
      <w:spacing/>
      <w:ind/>
    </w:pPr>
    <w:rPr>
      <w:color w:val="404040"/>
      <w:lang w:val="en-US" w:eastAsia="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0" w:customStyle="1">
    <w:name w:val="Lined - Accent 1"/>
    <w:basedOn w:val="1072"/>
    <w:uiPriority w:val="99"/>
    <w:pPr>
      <w:pBdr/>
      <w:spacing/>
      <w:ind/>
    </w:pPr>
    <w:rPr>
      <w:color w:val="404040"/>
      <w:lang w:val="en-US" w:eastAsia="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7d7ea" w:themeColor="accent1" w:themeTint="50" w:fill="c7d7ea" w:themeFill="accent1" w:themeFillTint="50"/>
        <w:tcBorders/>
      </w:tcPr>
    </w:tblStylePr>
    <w:tblStylePr w:type="band2Vert">
      <w:rPr>
        <w:rFonts w:ascii="Arial" w:hAnsi="Arial"/>
        <w:color w:val="404040"/>
        <w:sz w:val="22"/>
      </w:rPr>
      <w:pPr>
        <w:pBdr/>
        <w:spacing/>
        <w:ind/>
      </w:pPr>
      <w:tblPr>
        <w:tblBorders/>
      </w:tblPr>
      <w:tcPr>
        <w:shd w:val="clear" w:color="c7d7ea" w:themeColor="accent1" w:themeTint="50" w:fill="c7d7ea" w:themeFill="accent1" w:themeFillTint="50"/>
        <w:tcBorders/>
      </w:tcPr>
    </w:tblStylePr>
    <w:tblStylePr w:type="firstCol">
      <w:rPr>
        <w:rFonts w:ascii="Arial" w:hAnsi="Arial"/>
        <w:color w:val="f2f2f2"/>
        <w:sz w:val="22"/>
      </w:rPr>
      <w:pPr>
        <w:pBdr/>
        <w:spacing/>
        <w:ind/>
      </w:pPr>
      <w:tblPr>
        <w:tblBorders/>
      </w:tblPr>
      <w:tcPr>
        <w:shd w:val="clear" w:color="5d8ac2" w:themeColor="accent1" w:themeTint="EA" w:fill="5d8ac2" w:themeFill="accent1" w:themeFillTint="EA"/>
        <w:tcBorders/>
      </w:tcPr>
    </w:tblStylePr>
    <w:tblStylePr w:type="firstRow">
      <w:rPr>
        <w:rFonts w:ascii="Arial" w:hAnsi="Arial"/>
        <w:color w:val="f2f2f2"/>
        <w:sz w:val="22"/>
      </w:rPr>
      <w:pPr>
        <w:pBdr/>
        <w:spacing/>
        <w:ind/>
      </w:pPr>
      <w:tblPr>
        <w:tblBorders/>
      </w:tblPr>
      <w:tcPr>
        <w:shd w:val="clear" w:color="5d8ac2" w:themeColor="accent1" w:themeTint="EA" w:fill="5d8ac2" w:themeFill="accent1" w:themeFillTint="EA"/>
        <w:tcBorders/>
      </w:tcPr>
    </w:tblStylePr>
    <w:tblStylePr w:type="lastCol">
      <w:rPr>
        <w:rFonts w:ascii="Arial" w:hAnsi="Arial"/>
        <w:color w:val="f2f2f2"/>
        <w:sz w:val="22"/>
      </w:rPr>
      <w:pPr>
        <w:pBdr/>
        <w:spacing/>
        <w:ind/>
      </w:pPr>
      <w:tblPr>
        <w:tblBorders/>
      </w:tblPr>
      <w:tcPr>
        <w:shd w:val="clear" w:color="5d8ac2" w:themeColor="accent1" w:themeTint="EA" w:fill="5d8ac2" w:themeFill="accent1" w:themeFillTint="EA"/>
        <w:tcBorders/>
      </w:tcPr>
    </w:tblStylePr>
    <w:tblStylePr w:type="lastRow">
      <w:rPr>
        <w:rFonts w:ascii="Arial" w:hAnsi="Arial"/>
        <w:color w:val="f2f2f2"/>
        <w:sz w:val="22"/>
      </w:rPr>
      <w:pPr>
        <w:pBdr/>
        <w:spacing/>
        <w:ind/>
      </w:pPr>
      <w:tblPr>
        <w:tblBorders/>
      </w:tblPr>
      <w:tcPr>
        <w:shd w:val="clear" w:color="5d8ac2" w:themeColor="accent1" w:themeTint="EA" w:fill="5d8a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1" w:customStyle="1">
    <w:name w:val="Lined - Accent 2"/>
    <w:basedOn w:val="1072"/>
    <w:uiPriority w:val="99"/>
    <w:pPr>
      <w:pBdr/>
      <w:spacing/>
      <w:ind/>
    </w:pPr>
    <w:rPr>
      <w:color w:val="404040"/>
      <w:lang w:val="en-US" w:eastAsia="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dcdc" w:themeColor="accent2" w:themeTint="32" w:fill="f2dcdc" w:themeFill="accent2" w:themeFillTint="32"/>
        <w:tcBorders/>
      </w:tcPr>
    </w:tblStylePr>
    <w:tblStylePr w:type="band2Vert">
      <w:rPr>
        <w:rFonts w:ascii="Arial" w:hAnsi="Arial"/>
        <w:color w:val="404040"/>
        <w:sz w:val="22"/>
      </w:rPr>
      <w:pPr>
        <w:pBdr/>
        <w:spacing/>
        <w:ind/>
      </w:pPr>
      <w:tblPr>
        <w:tblBorders/>
      </w:tblPr>
      <w:tcPr>
        <w:shd w:val="clear" w:color="f2dcdc" w:themeColor="accent2" w:themeTint="32" w:fill="f2dcdc" w:themeFill="accent2" w:themeFillTint="32"/>
        <w:tcBorders/>
      </w:tcPr>
    </w:tblStylePr>
    <w:tblStylePr w:type="firstCol">
      <w:rPr>
        <w:rFonts w:ascii="Arial" w:hAnsi="Arial"/>
        <w:color w:val="f2f2f2"/>
        <w:sz w:val="22"/>
      </w:rPr>
      <w:pPr>
        <w:pBdr/>
        <w:spacing/>
        <w:ind/>
      </w:pPr>
      <w:tblPr>
        <w:tblBorders/>
      </w:tblPr>
      <w:tcPr>
        <w:shd w:val="clear" w:color="d99695" w:themeColor="accent2" w:themeTint="97" w:fill="d99695" w:themeFill="accent2" w:themeFillTint="97"/>
        <w:tcBorders/>
      </w:tcPr>
    </w:tblStylePr>
    <w:tblStylePr w:type="firstRow">
      <w:rPr>
        <w:rFonts w:ascii="Arial" w:hAnsi="Arial"/>
        <w:color w:val="f2f2f2"/>
        <w:sz w:val="22"/>
      </w:rPr>
      <w:pPr>
        <w:pBdr/>
        <w:spacing/>
        <w:ind/>
      </w:pPr>
      <w:tblPr>
        <w:tblBorders/>
      </w:tblPr>
      <w:tcPr>
        <w:shd w:val="clear" w:color="d99695" w:themeColor="accent2" w:themeTint="97" w:fill="d99695" w:themeFill="accent2" w:themeFillTint="97"/>
        <w:tcBorders/>
      </w:tcPr>
    </w:tblStylePr>
    <w:tblStylePr w:type="lastCol">
      <w:rPr>
        <w:rFonts w:ascii="Arial" w:hAnsi="Arial"/>
        <w:color w:val="f2f2f2"/>
        <w:sz w:val="22"/>
      </w:rPr>
      <w:pPr>
        <w:pBdr/>
        <w:spacing/>
        <w:ind/>
      </w:pPr>
      <w:tblPr>
        <w:tblBorders/>
      </w:tblPr>
      <w:tcPr>
        <w:shd w:val="clear" w:color="d99695" w:themeColor="accent2" w:themeTint="97" w:fill="d99695" w:themeFill="accent2" w:themeFillTint="97"/>
        <w:tcBorders/>
      </w:tcPr>
    </w:tblStylePr>
    <w:tblStylePr w:type="lastRow">
      <w:rPr>
        <w:rFonts w:ascii="Arial" w:hAnsi="Arial"/>
        <w:color w:val="f2f2f2"/>
        <w:sz w:val="22"/>
      </w:rPr>
      <w:pPr>
        <w:pBdr/>
        <w:spacing/>
        <w:ind/>
      </w:pPr>
      <w:tblPr>
        <w:tblBorders/>
      </w:tblPr>
      <w:tcPr>
        <w:shd w:val="clear" w:color="d99695" w:themeColor="accent2" w:themeTint="97" w:fill="d9969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2" w:customStyle="1">
    <w:name w:val="Lined - Accent 3"/>
    <w:basedOn w:val="1072"/>
    <w:uiPriority w:val="99"/>
    <w:pPr>
      <w:pBdr/>
      <w:spacing/>
      <w:ind/>
    </w:pPr>
    <w:rPr>
      <w:color w:val="404040"/>
      <w:lang w:val="en-US" w:eastAsia="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af1dc" w:themeColor="accent3" w:themeTint="34" w:fill="eaf1dc" w:themeFill="accent3" w:themeFillTint="34"/>
        <w:tcBorders/>
      </w:tcPr>
    </w:tblStylePr>
    <w:tblStylePr w:type="band2Vert">
      <w:rPr>
        <w:rFonts w:ascii="Arial" w:hAnsi="Arial"/>
        <w:color w:val="404040"/>
        <w:sz w:val="22"/>
      </w:rPr>
      <w:pPr>
        <w:pBdr/>
        <w:spacing/>
        <w:ind/>
      </w:pPr>
      <w:tblPr>
        <w:tblBorders/>
      </w:tblPr>
      <w:tcPr>
        <w:shd w:val="clear" w:color="eaf1dc" w:themeColor="accent3" w:themeTint="34" w:fill="eaf1dc" w:themeFill="accent3" w:themeFillTint="34"/>
        <w:tcBorders/>
      </w:tcPr>
    </w:tblStylePr>
    <w:tblStylePr w:type="firstCol">
      <w:rPr>
        <w:rFonts w:ascii="Arial" w:hAnsi="Arial"/>
        <w:color w:val="f2f2f2"/>
        <w:sz w:val="22"/>
      </w:rPr>
      <w:pPr>
        <w:pBdr/>
        <w:spacing/>
        <w:ind/>
      </w:pPr>
      <w:tblPr>
        <w:tblBorders/>
      </w:tblPr>
      <w:tcPr>
        <w:shd w:val="clear" w:color="9abb59" w:themeColor="accent3" w:themeTint="FE" w:fill="9abb59" w:themeFill="accent3" w:themeFillTint="FE"/>
        <w:tcBorders/>
      </w:tcPr>
    </w:tblStylePr>
    <w:tblStylePr w:type="firstRow">
      <w:rPr>
        <w:rFonts w:ascii="Arial" w:hAnsi="Arial"/>
        <w:color w:val="f2f2f2"/>
        <w:sz w:val="22"/>
      </w:rPr>
      <w:pPr>
        <w:pBdr/>
        <w:spacing/>
        <w:ind/>
      </w:pPr>
      <w:tblPr>
        <w:tblBorders/>
      </w:tblPr>
      <w:tcPr>
        <w:shd w:val="clear" w:color="9abb59" w:themeColor="accent3" w:themeTint="FE" w:fill="9abb59" w:themeFill="accent3" w:themeFillTint="FE"/>
        <w:tcBorders/>
      </w:tcPr>
    </w:tblStylePr>
    <w:tblStylePr w:type="lastCol">
      <w:rPr>
        <w:rFonts w:ascii="Arial" w:hAnsi="Arial"/>
        <w:color w:val="f2f2f2"/>
        <w:sz w:val="22"/>
      </w:rPr>
      <w:pPr>
        <w:pBdr/>
        <w:spacing/>
        <w:ind/>
      </w:pPr>
      <w:tblPr>
        <w:tblBorders/>
      </w:tblPr>
      <w:tcPr>
        <w:shd w:val="clear" w:color="9abb59" w:themeColor="accent3" w:themeTint="FE" w:fill="9abb59" w:themeFill="accent3" w:themeFillTint="FE"/>
        <w:tcBorders/>
      </w:tcPr>
    </w:tblStylePr>
    <w:tblStylePr w:type="lastRow">
      <w:rPr>
        <w:rFonts w:ascii="Arial" w:hAnsi="Arial"/>
        <w:color w:val="f2f2f2"/>
        <w:sz w:val="22"/>
      </w:rPr>
      <w:pPr>
        <w:pBdr/>
        <w:spacing/>
        <w:ind/>
      </w:pPr>
      <w:tblPr>
        <w:tblBorders/>
      </w:tblPr>
      <w:tcPr>
        <w:shd w:val="clear" w:color="9abb59" w:themeColor="accent3" w:themeTint="FE" w:fill="9abb59"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3" w:customStyle="1">
    <w:name w:val="Lined - Accent 4"/>
    <w:basedOn w:val="1072"/>
    <w:uiPriority w:val="99"/>
    <w:pPr>
      <w:pBdr/>
      <w:spacing/>
      <w:ind/>
    </w:pPr>
    <w:rPr>
      <w:color w:val="404040"/>
      <w:lang w:val="en-US" w:eastAsia="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5dfec"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e5dfec"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b2a1c6" w:themeColor="accent4" w:themeTint="9A" w:fill="b2a1c6" w:themeFill="accent4" w:themeFillTint="9A"/>
        <w:tcBorders/>
      </w:tcPr>
    </w:tblStylePr>
    <w:tblStylePr w:type="firstRow">
      <w:rPr>
        <w:rFonts w:ascii="Arial" w:hAnsi="Arial"/>
        <w:color w:val="f2f2f2"/>
        <w:sz w:val="22"/>
      </w:rPr>
      <w:pPr>
        <w:pBdr/>
        <w:spacing/>
        <w:ind/>
      </w:pPr>
      <w:tblPr>
        <w:tblBorders/>
      </w:tblPr>
      <w:tcPr>
        <w:shd w:val="clear" w:color="b2a1c6" w:themeColor="accent4" w:themeTint="9A" w:fill="b2a1c6" w:themeFill="accent4" w:themeFillTint="9A"/>
        <w:tcBorders/>
      </w:tcPr>
    </w:tblStylePr>
    <w:tblStylePr w:type="lastCol">
      <w:rPr>
        <w:rFonts w:ascii="Arial" w:hAnsi="Arial"/>
        <w:color w:val="f2f2f2"/>
        <w:sz w:val="22"/>
      </w:rPr>
      <w:pPr>
        <w:pBdr/>
        <w:spacing/>
        <w:ind/>
      </w:pPr>
      <w:tblPr>
        <w:tblBorders/>
      </w:tblPr>
      <w:tcPr>
        <w:shd w:val="clear" w:color="b2a1c6" w:themeColor="accent4" w:themeTint="9A" w:fill="b2a1c6" w:themeFill="accent4" w:themeFillTint="9A"/>
        <w:tcBorders/>
      </w:tcPr>
    </w:tblStylePr>
    <w:tblStylePr w:type="lastRow">
      <w:rPr>
        <w:rFonts w:ascii="Arial" w:hAnsi="Arial"/>
        <w:color w:val="f2f2f2"/>
        <w:sz w:val="22"/>
      </w:rPr>
      <w:pPr>
        <w:pBdr/>
        <w:spacing/>
        <w:ind/>
      </w:pPr>
      <w:tblPr>
        <w:tblBorders/>
      </w:tblPr>
      <w:tcPr>
        <w:shd w:val="clear" w:color="b2a1c6" w:themeColor="accent4" w:themeTint="9A" w:fill="b2a1c6"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4" w:customStyle="1">
    <w:name w:val="Lined - Accent 5"/>
    <w:basedOn w:val="1072"/>
    <w:uiPriority w:val="99"/>
    <w:pPr>
      <w:pBdr/>
      <w:spacing/>
      <w:ind/>
    </w:pPr>
    <w:rPr>
      <w:color w:val="404040"/>
      <w:lang w:val="en-US" w:eastAsia="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aeef3"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daeef3"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4bacc6" w:themeColor="accent5" w:fill="4bacc6" w:themeFill="accent5"/>
        <w:tcBorders/>
      </w:tcPr>
    </w:tblStylePr>
    <w:tblStylePr w:type="firstRow">
      <w:rPr>
        <w:rFonts w:ascii="Arial" w:hAnsi="Arial"/>
        <w:color w:val="f2f2f2"/>
        <w:sz w:val="22"/>
      </w:rPr>
      <w:pPr>
        <w:pBdr/>
        <w:spacing/>
        <w:ind/>
      </w:pPr>
      <w:tblPr>
        <w:tblBorders/>
      </w:tblPr>
      <w:tcPr>
        <w:shd w:val="clear" w:color="4bacc6" w:themeColor="accent5" w:fill="4bacc6" w:themeFill="accent5"/>
        <w:tcBorders/>
      </w:tcPr>
    </w:tblStylePr>
    <w:tblStylePr w:type="lastCol">
      <w:rPr>
        <w:rFonts w:ascii="Arial" w:hAnsi="Arial"/>
        <w:color w:val="f2f2f2"/>
        <w:sz w:val="22"/>
      </w:rPr>
      <w:pPr>
        <w:pBdr/>
        <w:spacing/>
        <w:ind/>
      </w:pPr>
      <w:tblPr>
        <w:tblBorders/>
      </w:tblPr>
      <w:tcPr>
        <w:shd w:val="clear" w:color="4bacc6" w:themeColor="accent5" w:fill="4bacc6" w:themeFill="accent5"/>
        <w:tcBorders/>
      </w:tcPr>
    </w:tblStylePr>
    <w:tblStylePr w:type="lastRow">
      <w:rPr>
        <w:rFonts w:ascii="Arial" w:hAnsi="Arial"/>
        <w:color w:val="f2f2f2"/>
        <w:sz w:val="22"/>
      </w:rPr>
      <w:pPr>
        <w:pBdr/>
        <w:spacing/>
        <w:ind/>
      </w:pPr>
      <w:tblPr>
        <w:tblBorders/>
      </w:tblPr>
      <w:tcPr>
        <w:shd w:val="clear" w:color="4bacc6"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5" w:customStyle="1">
    <w:name w:val="Lined - Accent 6"/>
    <w:basedOn w:val="1072"/>
    <w:uiPriority w:val="99"/>
    <w:pPr>
      <w:pBdr/>
      <w:spacing/>
      <w:ind/>
    </w:pPr>
    <w:rPr>
      <w:color w:val="404040"/>
      <w:lang w:val="en-US" w:eastAsia="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de9d8" w:themeColor="accent6" w:themeTint="34" w:fill="fde9d8" w:themeFill="accent6" w:themeFillTint="34"/>
        <w:tcBorders/>
      </w:tcPr>
    </w:tblStylePr>
    <w:tblStylePr w:type="band2Vert">
      <w:rPr>
        <w:rFonts w:ascii="Arial" w:hAnsi="Arial"/>
        <w:color w:val="404040"/>
        <w:sz w:val="22"/>
      </w:rPr>
      <w:pPr>
        <w:pBdr/>
        <w:spacing/>
        <w:ind/>
      </w:pPr>
      <w:tblPr>
        <w:tblBorders/>
      </w:tblPr>
      <w:tcPr>
        <w:shd w:val="clear" w:color="fde9d8" w:themeColor="accent6" w:themeTint="34" w:fill="fde9d8" w:themeFill="accent6" w:themeFillTint="34"/>
        <w:tcBorders/>
      </w:tcPr>
    </w:tblStylePr>
    <w:tblStylePr w:type="firstCol">
      <w:rPr>
        <w:rFonts w:ascii="Arial" w:hAnsi="Arial"/>
        <w:color w:val="f2f2f2"/>
        <w:sz w:val="22"/>
      </w:rPr>
      <w:pPr>
        <w:pBdr/>
        <w:spacing/>
        <w:ind/>
      </w:pPr>
      <w:tblPr>
        <w:tblBorders/>
      </w:tblPr>
      <w:tcPr>
        <w:shd w:val="clear" w:color="f79646" w:themeColor="accent6" w:fill="f79646" w:themeFill="accent6"/>
        <w:tcBorders/>
      </w:tcPr>
    </w:tblStylePr>
    <w:tblStylePr w:type="firstRow">
      <w:rPr>
        <w:rFonts w:ascii="Arial" w:hAnsi="Arial"/>
        <w:color w:val="f2f2f2"/>
        <w:sz w:val="22"/>
      </w:rPr>
      <w:pPr>
        <w:pBdr/>
        <w:spacing/>
        <w:ind/>
      </w:pPr>
      <w:tblPr>
        <w:tblBorders/>
      </w:tblPr>
      <w:tcPr>
        <w:shd w:val="clear" w:color="f79646" w:themeColor="accent6" w:fill="f79646" w:themeFill="accent6"/>
        <w:tcBorders/>
      </w:tcPr>
    </w:tblStylePr>
    <w:tblStylePr w:type="lastCol">
      <w:rPr>
        <w:rFonts w:ascii="Arial" w:hAnsi="Arial"/>
        <w:color w:val="f2f2f2"/>
        <w:sz w:val="22"/>
      </w:rPr>
      <w:pPr>
        <w:pBdr/>
        <w:spacing/>
        <w:ind/>
      </w:pPr>
      <w:tblPr>
        <w:tblBorders/>
      </w:tblPr>
      <w:tcPr>
        <w:shd w:val="clear" w:color="f79646" w:themeColor="accent6" w:fill="f79646" w:themeFill="accent6"/>
        <w:tcBorders/>
      </w:tcPr>
    </w:tblStylePr>
    <w:tblStylePr w:type="lastRow">
      <w:rPr>
        <w:rFonts w:ascii="Arial" w:hAnsi="Arial"/>
        <w:color w:val="f2f2f2"/>
        <w:sz w:val="22"/>
      </w:rPr>
      <w:pPr>
        <w:pBdr/>
        <w:spacing/>
        <w:ind/>
      </w:pPr>
      <w:tblPr>
        <w:tblBorders/>
      </w:tblPr>
      <w:tcPr>
        <w:shd w:val="clear" w:color="f79646"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6" w:customStyle="1">
    <w:name w:val="Bordered &amp; Lined - Accent"/>
    <w:basedOn w:val="1072"/>
    <w:uiPriority w:val="99"/>
    <w:pPr>
      <w:pBdr/>
      <w:spacing/>
      <w:ind/>
    </w:pPr>
    <w:rPr>
      <w:color w:val="404040"/>
      <w:lang w:val="en-US" w:eastAsia="en-US"/>
    </w:rPr>
    <w:tblPr>
      <w:tblStyleRowBandSize w:val="1"/>
      <w:tblStyleColBandSize w:val="1"/>
      <w:tblBorders>
        <w:top w:val="single" w:color="595959" w:themeColor="text1" w:themeTint="A6" w:sz="4" w:space="0"/>
        <w:left w:val="single" w:color="595959" w:themeColor="text1" w:themeTint="A6" w:sz="4" w:space="0"/>
        <w:bottom w:val="single" w:color="595959" w:themeColor="text1" w:themeTint="A6" w:sz="4" w:space="0"/>
        <w:right w:val="single" w:color="595959" w:themeColor="text1" w:themeTint="A6" w:sz="4" w:space="0"/>
        <w:insideH w:val="single" w:color="595959" w:themeColor="text1" w:themeTint="A6" w:sz="4" w:space="0"/>
        <w:insideV w:val="single" w:color="595959"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7" w:customStyle="1">
    <w:name w:val="Bordered &amp; Lined - Accent 1"/>
    <w:basedOn w:val="1072"/>
    <w:uiPriority w:val="99"/>
    <w:pPr>
      <w:pBdr/>
      <w:spacing/>
      <w:ind/>
    </w:pPr>
    <w:rPr>
      <w:color w:val="404040"/>
      <w:lang w:val="en-US" w:eastAsia="en-US"/>
    </w:rPr>
    <w:tblPr>
      <w:tblStyleRowBandSize w:val="1"/>
      <w:tblStyleColBandSize w:val="1"/>
      <w:tblBorders>
        <w:top w:val="single" w:color="2a4a71" w:themeColor="accent1" w:themeShade="95" w:sz="4" w:space="0"/>
        <w:left w:val="single" w:color="2a4a71" w:themeColor="accent1" w:themeShade="95" w:sz="4" w:space="0"/>
        <w:bottom w:val="single" w:color="2a4a71" w:themeColor="accent1" w:themeShade="95" w:sz="4" w:space="0"/>
        <w:right w:val="single" w:color="2a4a71" w:themeColor="accent1" w:themeShade="95" w:sz="4" w:space="0"/>
        <w:insideH w:val="single" w:color="2a4a71" w:themeColor="accent1" w:themeShade="95" w:sz="4" w:space="0"/>
        <w:insideV w:val="single" w:color="2a4a71"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7d7ea" w:themeColor="accent1" w:themeTint="50" w:fill="c7d7ea" w:themeFill="accent1" w:themeFillTint="50"/>
        <w:tcBorders/>
      </w:tcPr>
    </w:tblStylePr>
    <w:tblStylePr w:type="band2Vert">
      <w:rPr>
        <w:rFonts w:ascii="Arial" w:hAnsi="Arial"/>
        <w:color w:val="404040"/>
        <w:sz w:val="22"/>
      </w:rPr>
      <w:pPr>
        <w:pBdr/>
        <w:spacing/>
        <w:ind/>
      </w:pPr>
      <w:tblPr>
        <w:tblBorders/>
      </w:tblPr>
      <w:tcPr>
        <w:shd w:val="clear" w:color="c7d7ea" w:themeColor="accent1" w:themeTint="50" w:fill="c7d7ea" w:themeFill="accent1" w:themeFillTint="50"/>
        <w:tcBorders/>
      </w:tcPr>
    </w:tblStylePr>
    <w:tblStylePr w:type="firstCol">
      <w:rPr>
        <w:rFonts w:ascii="Arial" w:hAnsi="Arial"/>
        <w:color w:val="f2f2f2"/>
        <w:sz w:val="22"/>
      </w:rPr>
      <w:pPr>
        <w:pBdr/>
        <w:spacing/>
        <w:ind/>
      </w:pPr>
      <w:tblPr>
        <w:tblBorders/>
      </w:tblPr>
      <w:tcPr>
        <w:shd w:val="clear" w:color="5d8ac2" w:themeColor="accent1" w:themeTint="EA" w:fill="5d8ac2" w:themeFill="accent1" w:themeFillTint="EA"/>
        <w:tcBorders/>
      </w:tcPr>
    </w:tblStylePr>
    <w:tblStylePr w:type="firstRow">
      <w:rPr>
        <w:rFonts w:ascii="Arial" w:hAnsi="Arial"/>
        <w:color w:val="f2f2f2"/>
        <w:sz w:val="22"/>
      </w:rPr>
      <w:pPr>
        <w:pBdr/>
        <w:spacing/>
        <w:ind/>
      </w:pPr>
      <w:tblPr>
        <w:tblBorders/>
      </w:tblPr>
      <w:tcPr>
        <w:shd w:val="clear" w:color="5d8ac2" w:themeColor="accent1" w:themeTint="EA" w:fill="5d8ac2" w:themeFill="accent1" w:themeFillTint="EA"/>
        <w:tcBorders/>
      </w:tcPr>
    </w:tblStylePr>
    <w:tblStylePr w:type="lastCol">
      <w:rPr>
        <w:rFonts w:ascii="Arial" w:hAnsi="Arial"/>
        <w:color w:val="f2f2f2"/>
        <w:sz w:val="22"/>
      </w:rPr>
      <w:pPr>
        <w:pBdr/>
        <w:spacing/>
        <w:ind/>
      </w:pPr>
      <w:tblPr>
        <w:tblBorders/>
      </w:tblPr>
      <w:tcPr>
        <w:shd w:val="clear" w:color="5d8ac2" w:themeColor="accent1" w:themeTint="EA" w:fill="5d8ac2" w:themeFill="accent1" w:themeFillTint="EA"/>
        <w:tcBorders/>
      </w:tcPr>
    </w:tblStylePr>
    <w:tblStylePr w:type="lastRow">
      <w:rPr>
        <w:rFonts w:ascii="Arial" w:hAnsi="Arial"/>
        <w:color w:val="f2f2f2"/>
        <w:sz w:val="22"/>
      </w:rPr>
      <w:pPr>
        <w:pBdr/>
        <w:spacing/>
        <w:ind/>
      </w:pPr>
      <w:tblPr>
        <w:tblBorders/>
      </w:tblPr>
      <w:tcPr>
        <w:shd w:val="clear" w:color="5d8ac2" w:themeColor="accent1" w:themeTint="EA" w:fill="5d8a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8" w:customStyle="1">
    <w:name w:val="Bordered &amp; Lined - Accent 2"/>
    <w:basedOn w:val="1072"/>
    <w:uiPriority w:val="99"/>
    <w:pPr>
      <w:pBdr/>
      <w:spacing/>
      <w:ind/>
    </w:pPr>
    <w:rPr>
      <w:color w:val="404040"/>
      <w:lang w:val="en-US" w:eastAsia="en-US"/>
    </w:rPr>
    <w:tblPr>
      <w:tblStyleRowBandSize w:val="1"/>
      <w:tblStyleColBandSize w:val="1"/>
      <w:tblBorders>
        <w:top w:val="single" w:color="732a29" w:themeColor="accent2" w:themeShade="95" w:sz="4" w:space="0"/>
        <w:left w:val="single" w:color="732a29" w:themeColor="accent2" w:themeShade="95" w:sz="4" w:space="0"/>
        <w:bottom w:val="single" w:color="732a29" w:themeColor="accent2" w:themeShade="95" w:sz="4" w:space="0"/>
        <w:right w:val="single" w:color="732a29" w:themeColor="accent2" w:themeShade="95" w:sz="4" w:space="0"/>
        <w:insideH w:val="single" w:color="732a29" w:themeColor="accent2" w:themeShade="95" w:sz="4" w:space="0"/>
        <w:insideV w:val="single" w:color="732a29"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dcdc" w:themeColor="accent2" w:themeTint="32" w:fill="f2dcdc" w:themeFill="accent2" w:themeFillTint="32"/>
        <w:tcBorders/>
      </w:tcPr>
    </w:tblStylePr>
    <w:tblStylePr w:type="band2Vert">
      <w:rPr>
        <w:rFonts w:ascii="Arial" w:hAnsi="Arial"/>
        <w:color w:val="404040"/>
        <w:sz w:val="22"/>
      </w:rPr>
      <w:pPr>
        <w:pBdr/>
        <w:spacing/>
        <w:ind/>
      </w:pPr>
      <w:tblPr>
        <w:tblBorders/>
      </w:tblPr>
      <w:tcPr>
        <w:shd w:val="clear" w:color="f2dcdc" w:themeColor="accent2" w:themeTint="32" w:fill="f2dcdc" w:themeFill="accent2" w:themeFillTint="32"/>
        <w:tcBorders/>
      </w:tcPr>
    </w:tblStylePr>
    <w:tblStylePr w:type="firstCol">
      <w:rPr>
        <w:rFonts w:ascii="Arial" w:hAnsi="Arial"/>
        <w:color w:val="f2f2f2"/>
        <w:sz w:val="22"/>
      </w:rPr>
      <w:pPr>
        <w:pBdr/>
        <w:spacing/>
        <w:ind/>
      </w:pPr>
      <w:tblPr>
        <w:tblBorders/>
      </w:tblPr>
      <w:tcPr>
        <w:shd w:val="clear" w:color="d99695" w:themeColor="accent2" w:themeTint="97" w:fill="d99695" w:themeFill="accent2" w:themeFillTint="97"/>
        <w:tcBorders/>
      </w:tcPr>
    </w:tblStylePr>
    <w:tblStylePr w:type="firstRow">
      <w:rPr>
        <w:rFonts w:ascii="Arial" w:hAnsi="Arial"/>
        <w:color w:val="f2f2f2"/>
        <w:sz w:val="22"/>
      </w:rPr>
      <w:pPr>
        <w:pBdr/>
        <w:spacing/>
        <w:ind/>
      </w:pPr>
      <w:tblPr>
        <w:tblBorders/>
      </w:tblPr>
      <w:tcPr>
        <w:shd w:val="clear" w:color="d99695" w:themeColor="accent2" w:themeTint="97" w:fill="d99695" w:themeFill="accent2" w:themeFillTint="97"/>
        <w:tcBorders/>
      </w:tcPr>
    </w:tblStylePr>
    <w:tblStylePr w:type="lastCol">
      <w:rPr>
        <w:rFonts w:ascii="Arial" w:hAnsi="Arial"/>
        <w:color w:val="f2f2f2"/>
        <w:sz w:val="22"/>
      </w:rPr>
      <w:pPr>
        <w:pBdr/>
        <w:spacing/>
        <w:ind/>
      </w:pPr>
      <w:tblPr>
        <w:tblBorders/>
      </w:tblPr>
      <w:tcPr>
        <w:shd w:val="clear" w:color="d99695" w:themeColor="accent2" w:themeTint="97" w:fill="d99695" w:themeFill="accent2" w:themeFillTint="97"/>
        <w:tcBorders/>
      </w:tcPr>
    </w:tblStylePr>
    <w:tblStylePr w:type="lastRow">
      <w:rPr>
        <w:rFonts w:ascii="Arial" w:hAnsi="Arial"/>
        <w:color w:val="f2f2f2"/>
        <w:sz w:val="22"/>
      </w:rPr>
      <w:pPr>
        <w:pBdr/>
        <w:spacing/>
        <w:ind/>
      </w:pPr>
      <w:tblPr>
        <w:tblBorders/>
      </w:tblPr>
      <w:tcPr>
        <w:shd w:val="clear" w:color="d99695" w:themeColor="accent2" w:themeTint="97" w:fill="d9969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9" w:customStyle="1">
    <w:name w:val="Bordered &amp; Lined - Accent 3"/>
    <w:basedOn w:val="1072"/>
    <w:uiPriority w:val="99"/>
    <w:pPr>
      <w:pBdr/>
      <w:spacing/>
      <w:ind/>
    </w:pPr>
    <w:rPr>
      <w:color w:val="404040"/>
      <w:lang w:val="en-US" w:eastAsia="en-US"/>
    </w:rPr>
    <w:tblPr>
      <w:tblStyleRowBandSize w:val="1"/>
      <w:tblStyleColBandSize w:val="1"/>
      <w:tblBorders>
        <w:top w:val="single" w:color="5b722e" w:themeColor="accent3" w:themeShade="95" w:sz="4" w:space="0"/>
        <w:left w:val="single" w:color="5b722e" w:themeColor="accent3" w:themeShade="95" w:sz="4" w:space="0"/>
        <w:bottom w:val="single" w:color="5b722e" w:themeColor="accent3" w:themeShade="95" w:sz="4" w:space="0"/>
        <w:right w:val="single" w:color="5b722e" w:themeColor="accent3" w:themeShade="95" w:sz="4" w:space="0"/>
        <w:insideH w:val="single" w:color="5b722e" w:themeColor="accent3" w:themeShade="95" w:sz="4" w:space="0"/>
        <w:insideV w:val="single" w:color="5b722e"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af1dc" w:themeColor="accent3" w:themeTint="34" w:fill="eaf1dc" w:themeFill="accent3" w:themeFillTint="34"/>
        <w:tcBorders/>
      </w:tcPr>
    </w:tblStylePr>
    <w:tblStylePr w:type="band2Vert">
      <w:rPr>
        <w:rFonts w:ascii="Arial" w:hAnsi="Arial"/>
        <w:color w:val="404040"/>
        <w:sz w:val="22"/>
      </w:rPr>
      <w:pPr>
        <w:pBdr/>
        <w:spacing/>
        <w:ind/>
      </w:pPr>
      <w:tblPr>
        <w:tblBorders/>
      </w:tblPr>
      <w:tcPr>
        <w:shd w:val="clear" w:color="eaf1dc" w:themeColor="accent3" w:themeTint="34" w:fill="eaf1dc" w:themeFill="accent3" w:themeFillTint="34"/>
        <w:tcBorders/>
      </w:tcPr>
    </w:tblStylePr>
    <w:tblStylePr w:type="firstCol">
      <w:rPr>
        <w:rFonts w:ascii="Arial" w:hAnsi="Arial"/>
        <w:color w:val="f2f2f2"/>
        <w:sz w:val="22"/>
      </w:rPr>
      <w:pPr>
        <w:pBdr/>
        <w:spacing/>
        <w:ind/>
      </w:pPr>
      <w:tblPr>
        <w:tblBorders/>
      </w:tblPr>
      <w:tcPr>
        <w:shd w:val="clear" w:color="9abb59" w:themeColor="accent3" w:themeTint="FE" w:fill="9abb59" w:themeFill="accent3" w:themeFillTint="FE"/>
        <w:tcBorders/>
      </w:tcPr>
    </w:tblStylePr>
    <w:tblStylePr w:type="firstRow">
      <w:rPr>
        <w:rFonts w:ascii="Arial" w:hAnsi="Arial"/>
        <w:color w:val="f2f2f2"/>
        <w:sz w:val="22"/>
      </w:rPr>
      <w:pPr>
        <w:pBdr/>
        <w:spacing/>
        <w:ind/>
      </w:pPr>
      <w:tblPr>
        <w:tblBorders/>
      </w:tblPr>
      <w:tcPr>
        <w:shd w:val="clear" w:color="9abb59" w:themeColor="accent3" w:themeTint="FE" w:fill="9abb59" w:themeFill="accent3" w:themeFillTint="FE"/>
        <w:tcBorders/>
      </w:tcPr>
    </w:tblStylePr>
    <w:tblStylePr w:type="lastCol">
      <w:rPr>
        <w:rFonts w:ascii="Arial" w:hAnsi="Arial"/>
        <w:color w:val="f2f2f2"/>
        <w:sz w:val="22"/>
      </w:rPr>
      <w:pPr>
        <w:pBdr/>
        <w:spacing/>
        <w:ind/>
      </w:pPr>
      <w:tblPr>
        <w:tblBorders/>
      </w:tblPr>
      <w:tcPr>
        <w:shd w:val="clear" w:color="9abb59" w:themeColor="accent3" w:themeTint="FE" w:fill="9abb59" w:themeFill="accent3" w:themeFillTint="FE"/>
        <w:tcBorders/>
      </w:tcPr>
    </w:tblStylePr>
    <w:tblStylePr w:type="lastRow">
      <w:rPr>
        <w:rFonts w:ascii="Arial" w:hAnsi="Arial"/>
        <w:color w:val="f2f2f2"/>
        <w:sz w:val="22"/>
      </w:rPr>
      <w:pPr>
        <w:pBdr/>
        <w:spacing/>
        <w:ind/>
      </w:pPr>
      <w:tblPr>
        <w:tblBorders/>
      </w:tblPr>
      <w:tcPr>
        <w:shd w:val="clear" w:color="9abb59" w:themeColor="accent3" w:themeTint="FE" w:fill="9abb59"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0" w:customStyle="1">
    <w:name w:val="Bordered &amp; Lined - Accent 4"/>
    <w:basedOn w:val="1072"/>
    <w:uiPriority w:val="99"/>
    <w:pPr>
      <w:pBdr/>
      <w:spacing/>
      <w:ind/>
    </w:pPr>
    <w:rPr>
      <w:color w:val="404040"/>
      <w:lang w:val="en-US" w:eastAsia="en-US"/>
    </w:rPr>
    <w:tblPr>
      <w:tblStyleRowBandSize w:val="1"/>
      <w:tblStyleColBandSize w:val="1"/>
      <w:tblBorders>
        <w:top w:val="single" w:color="4a395f" w:themeColor="accent4" w:themeShade="95" w:sz="4" w:space="0"/>
        <w:left w:val="single" w:color="4a395f" w:themeColor="accent4" w:themeShade="95" w:sz="4" w:space="0"/>
        <w:bottom w:val="single" w:color="4a395f" w:themeColor="accent4" w:themeShade="95" w:sz="4" w:space="0"/>
        <w:right w:val="single" w:color="4a395f" w:themeColor="accent4" w:themeShade="95" w:sz="4" w:space="0"/>
        <w:insideH w:val="single" w:color="4a395f" w:themeColor="accent4" w:themeShade="95" w:sz="4" w:space="0"/>
        <w:insideV w:val="single" w:color="4a395f"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5dfec"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e5dfec"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b2a1c6" w:themeColor="accent4" w:themeTint="9A" w:fill="b2a1c6" w:themeFill="accent4" w:themeFillTint="9A"/>
        <w:tcBorders/>
      </w:tcPr>
    </w:tblStylePr>
    <w:tblStylePr w:type="firstRow">
      <w:rPr>
        <w:rFonts w:ascii="Arial" w:hAnsi="Arial"/>
        <w:color w:val="f2f2f2"/>
        <w:sz w:val="22"/>
      </w:rPr>
      <w:pPr>
        <w:pBdr/>
        <w:spacing/>
        <w:ind/>
      </w:pPr>
      <w:tblPr>
        <w:tblBorders/>
      </w:tblPr>
      <w:tcPr>
        <w:shd w:val="clear" w:color="b2a1c6" w:themeColor="accent4" w:themeTint="9A" w:fill="b2a1c6" w:themeFill="accent4" w:themeFillTint="9A"/>
        <w:tcBorders/>
      </w:tcPr>
    </w:tblStylePr>
    <w:tblStylePr w:type="lastCol">
      <w:rPr>
        <w:rFonts w:ascii="Arial" w:hAnsi="Arial"/>
        <w:color w:val="f2f2f2"/>
        <w:sz w:val="22"/>
      </w:rPr>
      <w:pPr>
        <w:pBdr/>
        <w:spacing/>
        <w:ind/>
      </w:pPr>
      <w:tblPr>
        <w:tblBorders/>
      </w:tblPr>
      <w:tcPr>
        <w:shd w:val="clear" w:color="b2a1c6" w:themeColor="accent4" w:themeTint="9A" w:fill="b2a1c6" w:themeFill="accent4" w:themeFillTint="9A"/>
        <w:tcBorders/>
      </w:tcPr>
    </w:tblStylePr>
    <w:tblStylePr w:type="lastRow">
      <w:rPr>
        <w:rFonts w:ascii="Arial" w:hAnsi="Arial"/>
        <w:color w:val="f2f2f2"/>
        <w:sz w:val="22"/>
      </w:rPr>
      <w:pPr>
        <w:pBdr/>
        <w:spacing/>
        <w:ind/>
      </w:pPr>
      <w:tblPr>
        <w:tblBorders/>
      </w:tblPr>
      <w:tcPr>
        <w:shd w:val="clear" w:color="b2a1c6" w:themeColor="accent4" w:themeTint="9A" w:fill="b2a1c6"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1" w:customStyle="1">
    <w:name w:val="Bordered &amp; Lined - Accent 5"/>
    <w:basedOn w:val="1072"/>
    <w:uiPriority w:val="99"/>
    <w:pPr>
      <w:pBdr/>
      <w:spacing/>
      <w:ind/>
    </w:pPr>
    <w:rPr>
      <w:color w:val="404040"/>
      <w:lang w:val="en-US" w:eastAsia="en-US"/>
    </w:rPr>
    <w:tblPr>
      <w:tblStyleRowBandSize w:val="1"/>
      <w:tblStyleColBandSize w:val="1"/>
      <w:tblBorders>
        <w:top w:val="single" w:color="266779" w:themeColor="accent5" w:themeShade="95" w:sz="4" w:space="0"/>
        <w:left w:val="single" w:color="266779" w:themeColor="accent5" w:themeShade="95" w:sz="4" w:space="0"/>
        <w:bottom w:val="single" w:color="266779" w:themeColor="accent5" w:themeShade="95" w:sz="4" w:space="0"/>
        <w:right w:val="single" w:color="266779" w:themeColor="accent5" w:themeShade="95" w:sz="4" w:space="0"/>
        <w:insideH w:val="single" w:color="266779" w:themeColor="accent5" w:themeShade="95" w:sz="4" w:space="0"/>
        <w:insideV w:val="single" w:color="266779"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aeef3"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daeef3"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4bacc6" w:themeColor="accent5" w:fill="4bacc6" w:themeFill="accent5"/>
        <w:tcBorders/>
      </w:tcPr>
    </w:tblStylePr>
    <w:tblStylePr w:type="firstRow">
      <w:rPr>
        <w:rFonts w:ascii="Arial" w:hAnsi="Arial"/>
        <w:color w:val="f2f2f2"/>
        <w:sz w:val="22"/>
      </w:rPr>
      <w:pPr>
        <w:pBdr/>
        <w:spacing/>
        <w:ind/>
      </w:pPr>
      <w:tblPr>
        <w:tblBorders/>
      </w:tblPr>
      <w:tcPr>
        <w:shd w:val="clear" w:color="4bacc6" w:themeColor="accent5" w:fill="4bacc6" w:themeFill="accent5"/>
        <w:tcBorders/>
      </w:tcPr>
    </w:tblStylePr>
    <w:tblStylePr w:type="lastCol">
      <w:rPr>
        <w:rFonts w:ascii="Arial" w:hAnsi="Arial"/>
        <w:color w:val="f2f2f2"/>
        <w:sz w:val="22"/>
      </w:rPr>
      <w:pPr>
        <w:pBdr/>
        <w:spacing/>
        <w:ind/>
      </w:pPr>
      <w:tblPr>
        <w:tblBorders/>
      </w:tblPr>
      <w:tcPr>
        <w:shd w:val="clear" w:color="4bacc6" w:themeColor="accent5" w:fill="4bacc6" w:themeFill="accent5"/>
        <w:tcBorders/>
      </w:tcPr>
    </w:tblStylePr>
    <w:tblStylePr w:type="lastRow">
      <w:rPr>
        <w:rFonts w:ascii="Arial" w:hAnsi="Arial"/>
        <w:color w:val="f2f2f2"/>
        <w:sz w:val="22"/>
      </w:rPr>
      <w:pPr>
        <w:pBdr/>
        <w:spacing/>
        <w:ind/>
      </w:pPr>
      <w:tblPr>
        <w:tblBorders/>
      </w:tblPr>
      <w:tcPr>
        <w:shd w:val="clear" w:color="4bacc6"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2" w:customStyle="1">
    <w:name w:val="Bordered &amp; Lined - Accent 6"/>
    <w:basedOn w:val="1072"/>
    <w:uiPriority w:val="99"/>
    <w:pPr>
      <w:pBdr/>
      <w:spacing/>
      <w:ind/>
    </w:pPr>
    <w:rPr>
      <w:color w:val="404040"/>
      <w:lang w:val="en-US" w:eastAsia="en-US"/>
    </w:rPr>
    <w:tblPr>
      <w:tblStyleRowBandSize w:val="1"/>
      <w:tblStyleColBandSize w:val="1"/>
      <w:tblBorders>
        <w:top w:val="single" w:color="b15407" w:themeColor="accent6" w:themeShade="95" w:sz="4" w:space="0"/>
        <w:left w:val="single" w:color="b15407" w:themeColor="accent6" w:themeShade="95" w:sz="4" w:space="0"/>
        <w:bottom w:val="single" w:color="b15407" w:themeColor="accent6" w:themeShade="95" w:sz="4" w:space="0"/>
        <w:right w:val="single" w:color="b15407" w:themeColor="accent6" w:themeShade="95" w:sz="4" w:space="0"/>
        <w:insideH w:val="single" w:color="b15407" w:themeColor="accent6" w:themeShade="95" w:sz="4" w:space="0"/>
        <w:insideV w:val="single" w:color="b15407"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de9d8" w:themeColor="accent6" w:themeTint="34" w:fill="fde9d8" w:themeFill="accent6" w:themeFillTint="34"/>
        <w:tcBorders/>
      </w:tcPr>
    </w:tblStylePr>
    <w:tblStylePr w:type="band2Vert">
      <w:rPr>
        <w:rFonts w:ascii="Arial" w:hAnsi="Arial"/>
        <w:color w:val="404040"/>
        <w:sz w:val="22"/>
      </w:rPr>
      <w:pPr>
        <w:pBdr/>
        <w:spacing/>
        <w:ind/>
      </w:pPr>
      <w:tblPr>
        <w:tblBorders/>
      </w:tblPr>
      <w:tcPr>
        <w:shd w:val="clear" w:color="fde9d8" w:themeColor="accent6" w:themeTint="34" w:fill="fde9d8" w:themeFill="accent6" w:themeFillTint="34"/>
        <w:tcBorders/>
      </w:tcPr>
    </w:tblStylePr>
    <w:tblStylePr w:type="firstCol">
      <w:rPr>
        <w:rFonts w:ascii="Arial" w:hAnsi="Arial"/>
        <w:color w:val="f2f2f2"/>
        <w:sz w:val="22"/>
      </w:rPr>
      <w:pPr>
        <w:pBdr/>
        <w:spacing/>
        <w:ind/>
      </w:pPr>
      <w:tblPr>
        <w:tblBorders/>
      </w:tblPr>
      <w:tcPr>
        <w:shd w:val="clear" w:color="f79646" w:themeColor="accent6" w:fill="f79646" w:themeFill="accent6"/>
        <w:tcBorders/>
      </w:tcPr>
    </w:tblStylePr>
    <w:tblStylePr w:type="firstRow">
      <w:rPr>
        <w:rFonts w:ascii="Arial" w:hAnsi="Arial"/>
        <w:color w:val="f2f2f2"/>
        <w:sz w:val="22"/>
      </w:rPr>
      <w:pPr>
        <w:pBdr/>
        <w:spacing/>
        <w:ind/>
      </w:pPr>
      <w:tblPr>
        <w:tblBorders/>
      </w:tblPr>
      <w:tcPr>
        <w:shd w:val="clear" w:color="f79646" w:themeColor="accent6" w:fill="f79646" w:themeFill="accent6"/>
        <w:tcBorders/>
      </w:tcPr>
    </w:tblStylePr>
    <w:tblStylePr w:type="lastCol">
      <w:rPr>
        <w:rFonts w:ascii="Arial" w:hAnsi="Arial"/>
        <w:color w:val="f2f2f2"/>
        <w:sz w:val="22"/>
      </w:rPr>
      <w:pPr>
        <w:pBdr/>
        <w:spacing/>
        <w:ind/>
      </w:pPr>
      <w:tblPr>
        <w:tblBorders/>
      </w:tblPr>
      <w:tcPr>
        <w:shd w:val="clear" w:color="f79646" w:themeColor="accent6" w:fill="f79646" w:themeFill="accent6"/>
        <w:tcBorders/>
      </w:tcPr>
    </w:tblStylePr>
    <w:tblStylePr w:type="lastRow">
      <w:rPr>
        <w:rFonts w:ascii="Arial" w:hAnsi="Arial"/>
        <w:color w:val="f2f2f2"/>
        <w:sz w:val="22"/>
      </w:rPr>
      <w:pPr>
        <w:pBdr/>
        <w:spacing/>
        <w:ind/>
      </w:pPr>
      <w:tblPr>
        <w:tblBorders/>
      </w:tblPr>
      <w:tcPr>
        <w:shd w:val="clear" w:color="f79646"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3" w:customStyle="1">
    <w:name w:val="Bordered"/>
    <w:basedOn w:val="1072"/>
    <w:uiPriority w:val="99"/>
    <w:pPr>
      <w:pBdr/>
      <w:spacing/>
      <w:ind/>
    </w:pPr>
    <w:tblPr>
      <w:tblStyleRowBandSize w:val="1"/>
      <w:tblStyleColBandSize w:val="1"/>
      <w:tbl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insideH w:val="single" w:color="d9d9d9" w:themeColor="text1" w:themeTint="26" w:sz="4" w:space="0"/>
        <w:insideV w:val="single" w:color="d9d9d9" w:themeColor="text1" w:themeTint="26" w:sz="4" w:space="0"/>
      </w:tblBorders>
    </w:tblPr>
    <w:tcPr>
      <w:tcBorders/>
    </w:tcPr>
    <w:tblStylePr w:type="band1Horz">
      <w:rPr>
        <w:rFonts w:ascii="Arial" w:hAnsi="Arial"/>
        <w:color w:val="404040"/>
        <w:sz w:val="22"/>
      </w:rPr>
      <w:pPr>
        <w:pBdr/>
        <w:spacing/>
        <w:ind/>
      </w:pPr>
      <w:tblPr>
        <w:tblBorders/>
      </w:tblPr>
      <w:tcPr>
        <w:tc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7f7f7f" w:themeColor="text1" w:themeTint="80" w:sz="12" w:space="0"/>
        </w:tcBorders>
      </w:tcPr>
    </w:tblStylePr>
    <w:tblStylePr w:type="lastCol">
      <w:rPr>
        <w:rFonts w:ascii="Arial" w:hAnsi="Arial"/>
        <w:color w:val="404040"/>
        <w:sz w:val="22"/>
      </w:rPr>
      <w:pPr>
        <w:pBdr/>
        <w:spacing/>
        <w:ind/>
      </w:pPr>
      <w:tblPr>
        <w:tblBorders/>
      </w:tblPr>
      <w:tcPr>
        <w:tcBorders>
          <w:left w:val="single" w:color="7f7f7f" w:themeColor="text1" w:themeTint="80" w:sz="12" w:space="0"/>
        </w:tcBorders>
      </w:tcPr>
    </w:tblStylePr>
    <w:tblStylePr w:type="lastRow">
      <w:rPr>
        <w:rFonts w:ascii="Arial" w:hAnsi="Arial"/>
        <w:color w:val="404040"/>
        <w:sz w:val="22"/>
      </w:rPr>
      <w:pPr>
        <w:pBdr/>
        <w:spacing/>
        <w:ind/>
      </w:pPr>
      <w:tblPr>
        <w:tblBorders/>
      </w:tblPr>
      <w:tcPr>
        <w:tcBorders>
          <w:top w:val="single" w:color="7f7f7f"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4" w:customStyle="1">
    <w:name w:val="Bordered - Accent 1"/>
    <w:basedOn w:val="1072"/>
    <w:uiPriority w:val="99"/>
    <w:pPr>
      <w:pBdr/>
      <w:spacing/>
      <w:ind/>
    </w:pPr>
    <w:tblPr>
      <w:tblStyleRowBandSize w:val="1"/>
      <w:tblStyleColBandSize w:val="1"/>
      <w:tblBorders>
        <w:top w:val="single" w:color="b7cbe4" w:themeColor="accent1" w:themeTint="67" w:sz="4" w:space="0"/>
        <w:left w:val="single" w:color="b7cbe4" w:themeColor="accent1" w:themeTint="67" w:sz="4" w:space="0"/>
        <w:bottom w:val="single" w:color="b7cbe4" w:themeColor="accent1" w:themeTint="67" w:sz="4" w:space="0"/>
        <w:right w:val="single" w:color="b7cbe4" w:themeColor="accent1" w:themeTint="67" w:sz="4" w:space="0"/>
        <w:insideH w:val="single" w:color="b7cbe4" w:themeColor="accent1" w:themeTint="67" w:sz="4" w:space="0"/>
        <w:insideV w:val="single" w:color="b7cbe4"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7cbe4" w:themeColor="accent1" w:themeTint="67" w:sz="4" w:space="0"/>
          <w:left w:val="single" w:color="b7cbe4" w:themeColor="accent1" w:themeTint="67" w:sz="4" w:space="0"/>
          <w:bottom w:val="single" w:color="b7cbe4" w:themeColor="accent1" w:themeTint="67" w:sz="4" w:space="0"/>
          <w:right w:val="single" w:color="b7cbe4"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4f81bd" w:themeColor="accent1" w:sz="12" w:space="0"/>
        </w:tcBorders>
      </w:tcPr>
    </w:tblStylePr>
    <w:tblStylePr w:type="lastCol">
      <w:rPr>
        <w:rFonts w:ascii="Arial" w:hAnsi="Arial"/>
        <w:color w:val="404040"/>
        <w:sz w:val="22"/>
      </w:rPr>
      <w:pPr>
        <w:pBdr/>
        <w:spacing/>
        <w:ind/>
      </w:pPr>
      <w:tblPr>
        <w:tblBorders/>
      </w:tblPr>
      <w:tcPr>
        <w:tcBorders>
          <w:left w:val="single" w:color="4f81bd" w:themeColor="accent1" w:sz="12" w:space="0"/>
        </w:tcBorders>
      </w:tcPr>
    </w:tblStylePr>
    <w:tblStylePr w:type="lastRow">
      <w:rPr>
        <w:rFonts w:ascii="Arial" w:hAnsi="Arial"/>
        <w:color w:val="404040"/>
        <w:sz w:val="22"/>
      </w:rPr>
      <w:pPr>
        <w:pBdr/>
        <w:spacing/>
        <w:ind/>
      </w:pPr>
      <w:tblPr>
        <w:tblBorders/>
      </w:tblPr>
      <w:tcPr>
        <w:tcBorders>
          <w:top w:val="single" w:color="4f81bd"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5" w:customStyle="1">
    <w:name w:val="Bordered - Accent 2"/>
    <w:basedOn w:val="1072"/>
    <w:uiPriority w:val="99"/>
    <w:pPr>
      <w:pBdr/>
      <w:spacing/>
      <w:ind/>
    </w:pPr>
    <w:tblPr>
      <w:tblStyleRowBandSize w:val="1"/>
      <w:tblStyleColBandSize w:val="1"/>
      <w:tblBorders>
        <w:top w:val="single" w:color="e5b7b6" w:themeColor="accent2" w:themeTint="67" w:sz="4" w:space="0"/>
        <w:left w:val="single" w:color="e5b7b6" w:themeColor="accent2" w:themeTint="67" w:sz="4" w:space="0"/>
        <w:bottom w:val="single" w:color="e5b7b6" w:themeColor="accent2" w:themeTint="67" w:sz="4" w:space="0"/>
        <w:right w:val="single" w:color="e5b7b6" w:themeColor="accent2" w:themeTint="67" w:sz="4" w:space="0"/>
        <w:insideH w:val="single" w:color="e5b7b6" w:themeColor="accent2" w:themeTint="67" w:sz="4" w:space="0"/>
        <w:insideV w:val="single" w:color="e5b7b6"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e5b7b6" w:themeColor="accent2" w:themeTint="67" w:sz="4" w:space="0"/>
          <w:left w:val="single" w:color="e5b7b6" w:themeColor="accent2" w:themeTint="67" w:sz="4" w:space="0"/>
          <w:bottom w:val="single" w:color="e5b7b6" w:themeColor="accent2" w:themeTint="67" w:sz="4" w:space="0"/>
          <w:right w:val="single" w:color="e5b7b6"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d99695" w:themeColor="accent2" w:themeTint="97" w:sz="12" w:space="0"/>
        </w:tcBorders>
      </w:tcPr>
    </w:tblStylePr>
    <w:tblStylePr w:type="lastCol">
      <w:rPr>
        <w:rFonts w:ascii="Arial" w:hAnsi="Arial"/>
        <w:color w:val="404040"/>
        <w:sz w:val="22"/>
      </w:rPr>
      <w:pPr>
        <w:pBdr/>
        <w:spacing/>
        <w:ind/>
      </w:pPr>
      <w:tblPr>
        <w:tblBorders/>
      </w:tblPr>
      <w:tcPr>
        <w:tcBorders>
          <w:left w:val="single" w:color="d99695" w:themeColor="accent2" w:themeTint="97" w:sz="12" w:space="0"/>
        </w:tcBorders>
      </w:tcPr>
    </w:tblStylePr>
    <w:tblStylePr w:type="lastRow">
      <w:rPr>
        <w:rFonts w:ascii="Arial" w:hAnsi="Arial"/>
        <w:color w:val="404040"/>
        <w:sz w:val="22"/>
      </w:rPr>
      <w:pPr>
        <w:pBdr/>
        <w:spacing/>
        <w:ind/>
      </w:pPr>
      <w:tblPr>
        <w:tblBorders/>
      </w:tblPr>
      <w:tcPr>
        <w:tcBorders>
          <w:top w:val="single" w:color="d99695"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6" w:customStyle="1">
    <w:name w:val="Bordered - Accent 3"/>
    <w:basedOn w:val="1072"/>
    <w:uiPriority w:val="99"/>
    <w:pPr>
      <w:pBdr/>
      <w:spacing/>
      <w:ind/>
    </w:pPr>
    <w:tblPr>
      <w:tblStyleRowBandSize w:val="1"/>
      <w:tblStyleColBandSize w:val="1"/>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c3d69b" w:themeColor="accent3" w:themeTint="98" w:sz="12" w:space="0"/>
        </w:tcBorders>
      </w:tcPr>
    </w:tblStylePr>
    <w:tblStylePr w:type="lastCol">
      <w:rPr>
        <w:rFonts w:ascii="Arial" w:hAnsi="Arial"/>
        <w:color w:val="404040"/>
        <w:sz w:val="22"/>
      </w:rPr>
      <w:pPr>
        <w:pBdr/>
        <w:spacing/>
        <w:ind/>
      </w:pPr>
      <w:tblPr>
        <w:tblBorders/>
      </w:tblPr>
      <w:tcPr>
        <w:tcBorders>
          <w:left w:val="single" w:color="c3d69b" w:themeColor="accent3" w:themeTint="98" w:sz="12" w:space="0"/>
        </w:tcBorders>
      </w:tcPr>
    </w:tblStylePr>
    <w:tblStylePr w:type="lastRow">
      <w:rPr>
        <w:rFonts w:ascii="Arial" w:hAnsi="Arial"/>
        <w:color w:val="404040"/>
        <w:sz w:val="22"/>
      </w:rPr>
      <w:pPr>
        <w:pBdr/>
        <w:spacing/>
        <w:ind/>
      </w:pPr>
      <w:tblPr>
        <w:tblBorders/>
      </w:tblPr>
      <w:tcPr>
        <w:tcBorders>
          <w:top w:val="single" w:color="c3d69b"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7" w:customStyle="1">
    <w:name w:val="Bordered - Accent 4"/>
    <w:basedOn w:val="1072"/>
    <w:uiPriority w:val="99"/>
    <w:pPr>
      <w:pBdr/>
      <w:spacing/>
      <w:ind/>
    </w:pPr>
    <w:tblPr>
      <w:tblStyleRowBandSize w:val="1"/>
      <w:tblStyleColBandSize w:val="1"/>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b2a1c6" w:themeColor="accent4" w:themeTint="9A" w:sz="12" w:space="0"/>
        </w:tcBorders>
      </w:tcPr>
    </w:tblStylePr>
    <w:tblStylePr w:type="lastCol">
      <w:rPr>
        <w:rFonts w:ascii="Arial" w:hAnsi="Arial"/>
        <w:color w:val="404040"/>
        <w:sz w:val="22"/>
      </w:rPr>
      <w:pPr>
        <w:pBdr/>
        <w:spacing/>
        <w:ind/>
      </w:pPr>
      <w:tblPr>
        <w:tblBorders/>
      </w:tblPr>
      <w:tcPr>
        <w:tcBorders>
          <w:left w:val="single" w:color="b2a1c6" w:themeColor="accent4" w:themeTint="9A" w:sz="12" w:space="0"/>
        </w:tcBorders>
      </w:tcPr>
    </w:tblStylePr>
    <w:tblStylePr w:type="lastRow">
      <w:rPr>
        <w:rFonts w:ascii="Arial" w:hAnsi="Arial"/>
        <w:color w:val="404040"/>
        <w:sz w:val="22"/>
      </w:rPr>
      <w:pPr>
        <w:pBdr/>
        <w:spacing/>
        <w:ind/>
      </w:pPr>
      <w:tblPr>
        <w:tblBorders/>
      </w:tblPr>
      <w:tcPr>
        <w:tcBorders>
          <w:top w:val="single" w:color="b2a1c6"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8" w:customStyle="1">
    <w:name w:val="Bordered - Accent 5"/>
    <w:basedOn w:val="1072"/>
    <w:uiPriority w:val="99"/>
    <w:pPr>
      <w:pBdr/>
      <w:spacing/>
      <w:ind/>
    </w:pPr>
    <w:tblPr>
      <w:tblStyleRowBandSize w:val="1"/>
      <w:tblStyleColBandSize w:val="1"/>
      <w:tblBorders>
        <w:top w:val="single" w:color="b6dde8" w:themeColor="accent5" w:themeTint="67" w:sz="4" w:space="0"/>
        <w:left w:val="single" w:color="b6dde8" w:themeColor="accent5" w:themeTint="67" w:sz="4" w:space="0"/>
        <w:bottom w:val="single" w:color="b6dde8" w:themeColor="accent5" w:themeTint="67" w:sz="4" w:space="0"/>
        <w:right w:val="single" w:color="b6dde8" w:themeColor="accent5" w:themeTint="67" w:sz="4" w:space="0"/>
        <w:insideH w:val="single" w:color="b6dde8" w:themeColor="accent5" w:themeTint="67" w:sz="4" w:space="0"/>
        <w:insideV w:val="single" w:color="b6dde8"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6dde8" w:themeColor="accent5" w:themeTint="67" w:sz="4" w:space="0"/>
          <w:left w:val="single" w:color="b6dde8" w:themeColor="accent5" w:themeTint="67" w:sz="4" w:space="0"/>
          <w:bottom w:val="single" w:color="b6dde8" w:themeColor="accent5" w:themeTint="67" w:sz="4" w:space="0"/>
          <w:right w:val="single" w:color="b6dde8"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92ccdc" w:themeColor="accent5" w:themeTint="9A" w:sz="12" w:space="0"/>
        </w:tcBorders>
      </w:tcPr>
    </w:tblStylePr>
    <w:tblStylePr w:type="lastCol">
      <w:rPr>
        <w:rFonts w:ascii="Arial" w:hAnsi="Arial"/>
        <w:color w:val="404040"/>
        <w:sz w:val="22"/>
      </w:rPr>
      <w:pPr>
        <w:pBdr/>
        <w:spacing/>
        <w:ind/>
      </w:pPr>
      <w:tblPr>
        <w:tblBorders/>
      </w:tblPr>
      <w:tcPr>
        <w:tcBorders>
          <w:left w:val="single" w:color="92ccdc" w:themeColor="accent5" w:themeTint="9A" w:sz="12" w:space="0"/>
        </w:tcBorders>
      </w:tcPr>
    </w:tblStylePr>
    <w:tblStylePr w:type="lastRow">
      <w:rPr>
        <w:rFonts w:ascii="Arial" w:hAnsi="Arial"/>
        <w:color w:val="404040"/>
        <w:sz w:val="22"/>
      </w:rPr>
      <w:pPr>
        <w:pBdr/>
        <w:spacing/>
        <w:ind/>
      </w:pPr>
      <w:tblPr>
        <w:tblBorders/>
      </w:tblPr>
      <w:tcPr>
        <w:tcBorders>
          <w:top w:val="single" w:color="92ccdc"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9" w:customStyle="1">
    <w:name w:val="Bordered - Accent 6"/>
    <w:basedOn w:val="1072"/>
    <w:uiPriority w:val="99"/>
    <w:pPr>
      <w:pBdr/>
      <w:spacing/>
      <w:ind/>
    </w:pPr>
    <w:tblPr>
      <w:tblStyleRowBandSize w:val="1"/>
      <w:tblStyleColBandSize w:val="1"/>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ac090" w:themeColor="accent6" w:themeTint="98" w:sz="12" w:space="0"/>
        </w:tcBorders>
      </w:tcPr>
    </w:tblStylePr>
    <w:tblStylePr w:type="lastCol">
      <w:rPr>
        <w:rFonts w:ascii="Arial" w:hAnsi="Arial"/>
        <w:color w:val="404040"/>
        <w:sz w:val="22"/>
      </w:rPr>
      <w:pPr>
        <w:pBdr/>
        <w:spacing/>
        <w:ind/>
      </w:pPr>
      <w:tblPr>
        <w:tblBorders/>
      </w:tblPr>
      <w:tcPr>
        <w:tcBorders>
          <w:left w:val="single" w:color="fac090" w:themeColor="accent6" w:themeTint="98" w:sz="12" w:space="0"/>
        </w:tcBorders>
      </w:tcPr>
    </w:tblStylePr>
    <w:tblStylePr w:type="lastRow">
      <w:rPr>
        <w:rFonts w:ascii="Arial" w:hAnsi="Arial"/>
        <w:color w:val="404040"/>
        <w:sz w:val="22"/>
      </w:rPr>
      <w:pPr>
        <w:pBdr/>
        <w:spacing/>
        <w:ind/>
      </w:pPr>
      <w:tblPr>
        <w:tblBorders/>
      </w:tblPr>
      <w:tcPr>
        <w:tcBorders>
          <w:top w:val="single" w:color="fac09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230">
    <w:name w:val="table of figures"/>
    <w:basedOn w:val="1061"/>
    <w:next w:val="1061"/>
    <w:uiPriority w:val="99"/>
    <w:unhideWhenUsed/>
    <w:pPr>
      <w:pBdr/>
      <w:spacing/>
      <w:ind/>
    </w:pPr>
  </w:style>
  <w:style w:type="numbering" w:styleId="1231" w:customStyle="1">
    <w:name w:val="A.EUS.Bullet-list"/>
    <w:uiPriority w:val="99"/>
    <w:pPr>
      <w:numPr>
        <w:ilvl w:val="0"/>
        <w:numId w:val="3"/>
      </w:numPr>
      <w:pBdr/>
      <w:spacing/>
      <w:ind/>
    </w:pPr>
  </w:style>
  <w:style w:type="paragraph" w:styleId="1232" w:customStyle="1">
    <w:name w:val="SFERA.Agenda Head 1"/>
    <w:qFormat/>
    <w:pPr>
      <w:pBdr/>
      <w:spacing w:after="40"/>
      <w:ind/>
      <w:jc w:val="center"/>
    </w:pPr>
    <w:rPr>
      <w:rFonts w:ascii="Bookman Old Style" w:hAnsi="Bookman Old Style"/>
      <w:b/>
      <w:bCs/>
      <w:sz w:val="28"/>
      <w:szCs w:val="28"/>
      <w:lang w:eastAsia="en-US"/>
    </w:rPr>
  </w:style>
  <w:style w:type="paragraph" w:styleId="1233" w:customStyle="1">
    <w:name w:val="SFERA.Head 5"/>
    <w:basedOn w:val="1256"/>
    <w:next w:val="1240"/>
    <w:qFormat/>
    <w:pPr>
      <w:numPr>
        <w:ilvl w:val="4"/>
      </w:numPr>
      <w:pBdr/>
      <w:tabs>
        <w:tab w:val="clear" w:leader="none" w:pos="2520"/>
      </w:tabs>
      <w:spacing/>
      <w:ind w:hanging="1299" w:left="2127"/>
      <w:outlineLvl w:val="4"/>
    </w:pPr>
    <w:rPr>
      <w:sz w:val="22"/>
      <w:szCs w:val="22"/>
    </w:rPr>
  </w:style>
  <w:style w:type="paragraph" w:styleId="1234" w:customStyle="1">
    <w:name w:val="SFERA.Agenda Head 2"/>
    <w:qFormat/>
    <w:pPr>
      <w:pBdr/>
      <w:spacing/>
      <w:ind/>
      <w:jc w:val="center"/>
    </w:pPr>
    <w:rPr>
      <w:rFonts w:ascii="Bookman Old Style" w:hAnsi="Bookman Old Style"/>
      <w:sz w:val="24"/>
      <w:szCs w:val="24"/>
      <w:lang w:eastAsia="en-US"/>
    </w:rPr>
  </w:style>
  <w:style w:type="paragraph" w:styleId="1235" w:customStyle="1">
    <w:name w:val="SFERA.Agenda Head 3"/>
    <w:basedOn w:val="1232"/>
    <w:qFormat/>
    <w:pPr>
      <w:pBdr/>
      <w:spacing/>
      <w:ind/>
    </w:pPr>
  </w:style>
  <w:style w:type="numbering" w:styleId="1236" w:customStyle="1">
    <w:name w:val="A.EUS.Number-list"/>
    <w:uiPriority w:val="99"/>
    <w:pPr>
      <w:numPr>
        <w:ilvl w:val="0"/>
        <w:numId w:val="5"/>
      </w:numPr>
      <w:pBdr/>
      <w:spacing/>
      <w:ind/>
    </w:pPr>
  </w:style>
  <w:style w:type="paragraph" w:styleId="1237" w:customStyle="1">
    <w:name w:val="SFERA.Bullet-list Paragraph"/>
    <w:basedOn w:val="1282"/>
    <w:link w:val="1300"/>
    <w:qFormat/>
    <w:pPr>
      <w:pBdr/>
      <w:spacing/>
      <w:ind/>
    </w:pPr>
  </w:style>
  <w:style w:type="paragraph" w:styleId="1238" w:customStyle="1">
    <w:name w:val="Párrafo básico"/>
    <w:basedOn w:val="1061"/>
    <w:uiPriority w:val="99"/>
    <w:qFormat/>
    <w:pPr>
      <w:widowControl w:val="false"/>
      <w:pBdr/>
      <w:spacing w:line="360" w:lineRule="auto"/>
      <w:ind/>
      <w:jc w:val="both"/>
    </w:pPr>
    <w:rPr>
      <w:rFonts w:cs="MinionPro-Regular"/>
      <w:color w:val="000000"/>
    </w:rPr>
  </w:style>
  <w:style w:type="paragraph" w:styleId="1239" w:customStyle="1">
    <w:name w:val="SFERA.Number-list Paragraph"/>
    <w:basedOn w:val="1240"/>
    <w:qFormat/>
    <w:pPr>
      <w:numPr>
        <w:ilvl w:val="0"/>
        <w:numId w:val="6"/>
      </w:numPr>
      <w:pBdr/>
      <w:spacing/>
      <w:ind w:hanging="284" w:left="568"/>
    </w:pPr>
  </w:style>
  <w:style w:type="paragraph" w:styleId="1240" w:customStyle="1">
    <w:name w:val="SFERA.Basic Text"/>
    <w:link w:val="1299"/>
    <w:qFormat/>
    <w:pPr>
      <w:widowControl w:val="false"/>
      <w:pBdr/>
      <w:spacing w:after="200" w:before="200" w:line="360" w:lineRule="auto"/>
      <w:ind/>
      <w:jc w:val="both"/>
    </w:pPr>
    <w:rPr>
      <w:rFonts w:ascii="Bookman Old Style" w:hAnsi="Bookman Old Style" w:eastAsia="Calibri"/>
      <w:sz w:val="22"/>
      <w:szCs w:val="18"/>
      <w:lang w:eastAsia="en-US"/>
    </w:rPr>
  </w:style>
  <w:style w:type="paragraph" w:styleId="1241" w:customStyle="1">
    <w:name w:val="[Párrafo básico]"/>
    <w:basedOn w:val="1061"/>
    <w:pPr>
      <w:widowControl w:val="false"/>
      <w:pBdr/>
      <w:spacing/>
      <w:ind/>
    </w:pPr>
    <w:rPr>
      <w:rFonts w:ascii="MinionPro-Regular" w:hAnsi="MinionPro-Regular"/>
      <w:color w:val="000000"/>
      <w:sz w:val="24"/>
    </w:rPr>
  </w:style>
  <w:style w:type="character" w:styleId="1242">
    <w:name w:val="endnote reference"/>
    <w:semiHidden/>
    <w:pPr>
      <w:pBdr/>
      <w:spacing/>
      <w:ind/>
    </w:pPr>
    <w:rPr>
      <w:rFonts w:ascii="Arial" w:hAnsi="Arial"/>
      <w:b/>
      <w:sz w:val="16"/>
      <w:vertAlign w:val="superscript"/>
    </w:rPr>
  </w:style>
  <w:style w:type="paragraph" w:styleId="1243">
    <w:name w:val="endnote text"/>
    <w:basedOn w:val="1061"/>
    <w:link w:val="1244"/>
    <w:semiHidden/>
    <w:pPr>
      <w:pBdr/>
      <w:spacing w:after="120"/>
      <w:ind/>
    </w:pPr>
    <w:rPr>
      <w:sz w:val="16"/>
    </w:rPr>
  </w:style>
  <w:style w:type="character" w:styleId="1244" w:customStyle="1">
    <w:name w:val="Endnote Text Char1"/>
    <w:link w:val="1243"/>
    <w:semiHidden/>
    <w:pPr>
      <w:pBdr/>
      <w:spacing/>
      <w:ind/>
    </w:pPr>
    <w:rPr>
      <w:rFonts w:ascii="Arial" w:hAnsi="Arial" w:cs="Times New Roman"/>
      <w:sz w:val="16"/>
      <w:szCs w:val="20"/>
    </w:rPr>
  </w:style>
  <w:style w:type="paragraph" w:styleId="1245">
    <w:name w:val="Footer"/>
    <w:basedOn w:val="1061"/>
    <w:link w:val="1246"/>
    <w:uiPriority w:val="99"/>
    <w:qFormat/>
    <w:pPr>
      <w:pBdr/>
      <w:tabs>
        <w:tab w:val="center" w:leader="none" w:pos="4252"/>
        <w:tab w:val="right" w:leader="none" w:pos="8504"/>
      </w:tabs>
      <w:spacing/>
      <w:ind/>
    </w:pPr>
    <w:rPr>
      <w:lang w:val="en-GB"/>
    </w:rPr>
  </w:style>
  <w:style w:type="character" w:styleId="1246" w:customStyle="1">
    <w:name w:val="Footer Char1"/>
    <w:link w:val="1245"/>
    <w:uiPriority w:val="99"/>
    <w:pPr>
      <w:pBdr/>
      <w:spacing/>
      <w:ind/>
    </w:pPr>
    <w:rPr>
      <w:rFonts w:ascii="Arial" w:hAnsi="Arial"/>
      <w:lang w:eastAsia="en-US"/>
    </w:rPr>
  </w:style>
  <w:style w:type="paragraph" w:styleId="1247" w:customStyle="1">
    <w:name w:val="SFERA.Footnote"/>
    <w:qFormat/>
    <w:pPr>
      <w:pBdr/>
      <w:spacing/>
      <w:ind/>
    </w:pPr>
    <w:rPr>
      <w:rFonts w:ascii="Bookman Old Style" w:hAnsi="Bookman Old Style"/>
      <w:color w:val="808080"/>
      <w:sz w:val="16"/>
      <w:lang w:eastAsia="en-US"/>
    </w:rPr>
  </w:style>
  <w:style w:type="character" w:styleId="1248">
    <w:name w:val="footnote reference"/>
    <w:semiHidden/>
    <w:pPr>
      <w:pBdr/>
      <w:spacing/>
      <w:ind/>
    </w:pPr>
    <w:rPr>
      <w:rFonts w:ascii="Arial" w:hAnsi="Arial"/>
      <w:b/>
      <w:sz w:val="20"/>
      <w:vertAlign w:val="superscript"/>
    </w:rPr>
  </w:style>
  <w:style w:type="paragraph" w:styleId="1249">
    <w:name w:val="footnote text"/>
    <w:basedOn w:val="1061"/>
    <w:link w:val="1250"/>
    <w:uiPriority w:val="99"/>
    <w:semiHidden/>
    <w:pPr>
      <w:pBdr/>
      <w:spacing w:after="40"/>
      <w:ind/>
    </w:pPr>
    <w:rPr>
      <w:color w:val="000000"/>
      <w:sz w:val="16"/>
    </w:rPr>
  </w:style>
  <w:style w:type="character" w:styleId="1250" w:customStyle="1">
    <w:name w:val="Footnote Text Char1"/>
    <w:link w:val="1249"/>
    <w:uiPriority w:val="99"/>
    <w:semiHidden/>
    <w:pPr>
      <w:pBdr/>
      <w:spacing/>
      <w:ind/>
    </w:pPr>
    <w:rPr>
      <w:rFonts w:ascii="Arial" w:hAnsi="Arial" w:cs="Times New Roman"/>
      <w:color w:val="000000"/>
      <w:sz w:val="16"/>
      <w:szCs w:val="20"/>
    </w:rPr>
  </w:style>
  <w:style w:type="paragraph" w:styleId="1251" w:customStyle="1">
    <w:name w:val="SFERA.Front Head"/>
    <w:qFormat/>
    <w:pPr>
      <w:pBdr/>
      <w:spacing w:after="360"/>
      <w:ind/>
      <w:jc w:val="center"/>
      <w:outlineLvl w:val="0"/>
    </w:pPr>
    <w:rPr>
      <w:rFonts w:ascii="Bookman Old Style" w:hAnsi="Bookman Old Style"/>
      <w:b/>
      <w:color w:val="000000"/>
      <w:sz w:val="48"/>
      <w:lang w:eastAsia="en-US"/>
    </w:rPr>
  </w:style>
  <w:style w:type="paragraph" w:styleId="1252" w:customStyle="1">
    <w:name w:val="SFERA.Front Subt"/>
    <w:qFormat/>
    <w:pPr>
      <w:pBdr/>
      <w:spacing/>
      <w:ind/>
      <w:jc w:val="both"/>
      <w:outlineLvl w:val="1"/>
    </w:pPr>
    <w:rPr>
      <w:rFonts w:ascii="Bookman Old Style" w:hAnsi="Bookman Old Style"/>
      <w:sz w:val="48"/>
      <w:lang w:eastAsia="en-US"/>
    </w:rPr>
  </w:style>
  <w:style w:type="paragraph" w:styleId="1253" w:customStyle="1">
    <w:name w:val="SFERA.Head 3"/>
    <w:basedOn w:val="1255"/>
    <w:next w:val="1240"/>
    <w:link w:val="1304"/>
    <w:qFormat/>
    <w:pPr>
      <w:numPr>
        <w:ilvl w:val="2"/>
      </w:numPr>
      <w:pBdr/>
      <w:spacing/>
      <w:ind/>
      <w:outlineLvl w:val="2"/>
    </w:pPr>
    <w:rPr>
      <w:sz w:val="32"/>
    </w:rPr>
  </w:style>
  <w:style w:type="paragraph" w:styleId="1254" w:customStyle="1">
    <w:name w:val="SFERA.Head 1"/>
    <w:basedOn w:val="1240"/>
    <w:next w:val="1240"/>
    <w:link w:val="1305"/>
    <w:qFormat/>
    <w:pPr>
      <w:pageBreakBefore w:val="true"/>
      <w:numPr>
        <w:ilvl w:val="0"/>
        <w:numId w:val="1"/>
      </w:numPr>
      <w:pBdr/>
      <w:spacing w:after="360" w:line="240" w:lineRule="auto"/>
      <w:ind/>
      <w:outlineLvl w:val="0"/>
    </w:pPr>
    <w:rPr>
      <w:b/>
      <w:sz w:val="52"/>
    </w:rPr>
  </w:style>
  <w:style w:type="paragraph" w:styleId="1255" w:customStyle="1">
    <w:name w:val="SFERA.Head 2"/>
    <w:basedOn w:val="1061"/>
    <w:next w:val="1240"/>
    <w:qFormat/>
    <w:pPr>
      <w:numPr>
        <w:ilvl w:val="1"/>
        <w:numId w:val="1"/>
      </w:numPr>
      <w:pBdr/>
      <w:spacing w:after="120" w:before="480"/>
      <w:ind w:left="0"/>
      <w:jc w:val="both"/>
      <w:outlineLvl w:val="1"/>
    </w:pPr>
    <w:rPr>
      <w:rFonts w:ascii="Bookman Old Style" w:hAnsi="Bookman Old Style"/>
      <w:b/>
      <w:sz w:val="40"/>
      <w:lang w:val="en-GB"/>
    </w:rPr>
  </w:style>
  <w:style w:type="paragraph" w:styleId="1256" w:customStyle="1">
    <w:name w:val="SFERA.Head 4"/>
    <w:basedOn w:val="1253"/>
    <w:next w:val="1240"/>
    <w:qFormat/>
    <w:pPr>
      <w:numPr>
        <w:ilvl w:val="3"/>
      </w:numPr>
      <w:pBdr/>
      <w:spacing/>
      <w:ind/>
      <w:outlineLvl w:val="3"/>
    </w:pPr>
    <w:rPr>
      <w:sz w:val="24"/>
      <w:szCs w:val="24"/>
    </w:rPr>
  </w:style>
  <w:style w:type="paragraph" w:styleId="1257">
    <w:name w:val="Header"/>
    <w:basedOn w:val="1061"/>
    <w:link w:val="1258"/>
    <w:uiPriority w:val="99"/>
    <w:qFormat/>
    <w:pPr>
      <w:pBdr/>
      <w:tabs>
        <w:tab w:val="center" w:leader="none" w:pos="4252"/>
        <w:tab w:val="right" w:leader="none" w:pos="8504"/>
      </w:tabs>
      <w:spacing/>
      <w:ind/>
    </w:pPr>
  </w:style>
  <w:style w:type="character" w:styleId="1258" w:customStyle="1">
    <w:name w:val="Header Char1"/>
    <w:link w:val="1257"/>
    <w:uiPriority w:val="99"/>
    <w:pPr>
      <w:pBdr/>
      <w:spacing/>
      <w:ind/>
    </w:pPr>
    <w:rPr>
      <w:rFonts w:ascii="Arial" w:hAnsi="Arial" w:cs="Times New Roman"/>
      <w:sz w:val="20"/>
      <w:szCs w:val="20"/>
    </w:rPr>
  </w:style>
  <w:style w:type="paragraph" w:styleId="1259" w:customStyle="1">
    <w:name w:val="SFERA.Header"/>
    <w:qFormat/>
    <w:pPr>
      <w:pBdr/>
      <w:spacing/>
      <w:ind/>
      <w:jc w:val="right"/>
    </w:pPr>
    <w:rPr>
      <w:rFonts w:ascii="Bookman Old Style" w:hAnsi="Bookman Old Style"/>
      <w:b/>
      <w:color w:val="808080"/>
      <w:spacing w:val="-8"/>
      <w:lang w:eastAsia="en-US"/>
    </w:rPr>
  </w:style>
  <w:style w:type="paragraph" w:styleId="1260" w:customStyle="1">
    <w:name w:val="SFERA.Header Title"/>
    <w:basedOn w:val="1240"/>
    <w:qFormat/>
    <w:pPr>
      <w:pBdr/>
      <w:spacing/>
      <w:ind/>
    </w:pPr>
  </w:style>
  <w:style w:type="character" w:styleId="1261" w:customStyle="1">
    <w:name w:val="Heading 1 Char1"/>
    <w:link w:val="1062"/>
    <w:uiPriority w:val="9"/>
    <w:pPr>
      <w:pBdr/>
      <w:spacing/>
      <w:ind/>
    </w:pPr>
    <w:rPr>
      <w:rFonts w:ascii="Arial" w:hAnsi="Arial"/>
      <w:b/>
      <w:sz w:val="32"/>
      <w:lang w:val="es-ES_tradnl" w:eastAsia="en-US"/>
    </w:rPr>
  </w:style>
  <w:style w:type="character" w:styleId="1262" w:customStyle="1">
    <w:name w:val="Heading 2 Char1"/>
    <w:link w:val="1063"/>
    <w:pPr>
      <w:pBdr/>
      <w:spacing/>
      <w:ind/>
    </w:pPr>
    <w:rPr>
      <w:rFonts w:ascii="Arial" w:hAnsi="Arial" w:cs="Times New Roman"/>
      <w:b/>
      <w:i/>
      <w:szCs w:val="20"/>
    </w:rPr>
  </w:style>
  <w:style w:type="character" w:styleId="1263" w:customStyle="1">
    <w:name w:val="Heading 3 Char1"/>
    <w:link w:val="1064"/>
    <w:pPr>
      <w:pBdr/>
      <w:spacing/>
      <w:ind/>
    </w:pPr>
    <w:rPr>
      <w:rFonts w:ascii="Arial" w:hAnsi="Arial" w:cs="Times New Roman"/>
      <w:szCs w:val="20"/>
    </w:rPr>
  </w:style>
  <w:style w:type="paragraph" w:styleId="1264">
    <w:name w:val="toc 1"/>
    <w:next w:val="1061"/>
    <w:uiPriority w:val="39"/>
    <w:qFormat/>
    <w:pPr>
      <w:pBdr/>
      <w:tabs>
        <w:tab w:val="right" w:leader="dot" w:pos="9072"/>
      </w:tabs>
      <w:spacing w:after="120" w:before="120"/>
      <w:ind/>
    </w:pPr>
    <w:rPr>
      <w:rFonts w:ascii="Bookman Old Style" w:hAnsi="Bookman Old Style"/>
      <w:sz w:val="22"/>
      <w:lang w:eastAsia="en-US"/>
    </w:rPr>
  </w:style>
  <w:style w:type="paragraph" w:styleId="1265">
    <w:name w:val="toc 2"/>
    <w:basedOn w:val="1264"/>
    <w:next w:val="1061"/>
    <w:uiPriority w:val="39"/>
    <w:qFormat/>
    <w:pPr>
      <w:pBdr/>
      <w:spacing/>
      <w:ind/>
    </w:pPr>
  </w:style>
  <w:style w:type="paragraph" w:styleId="1266">
    <w:name w:val="toc 3"/>
    <w:basedOn w:val="1264"/>
    <w:next w:val="1061"/>
    <w:uiPriority w:val="39"/>
    <w:qFormat/>
    <w:pPr>
      <w:pBdr/>
      <w:spacing/>
      <w:ind/>
    </w:pPr>
  </w:style>
  <w:style w:type="paragraph" w:styleId="1267">
    <w:name w:val="toc 4"/>
    <w:basedOn w:val="1264"/>
    <w:next w:val="1061"/>
    <w:uiPriority w:val="1"/>
    <w:qFormat/>
    <w:pPr>
      <w:pBdr/>
      <w:spacing/>
      <w:ind/>
    </w:pPr>
  </w:style>
  <w:style w:type="paragraph" w:styleId="1268">
    <w:name w:val="toc 5"/>
    <w:basedOn w:val="1264"/>
    <w:next w:val="1061"/>
    <w:uiPriority w:val="1"/>
    <w:qFormat/>
    <w:pPr>
      <w:pBdr/>
      <w:spacing/>
      <w:ind/>
    </w:pPr>
  </w:style>
  <w:style w:type="paragraph" w:styleId="1269">
    <w:name w:val="toc 6"/>
    <w:basedOn w:val="1264"/>
    <w:next w:val="1061"/>
    <w:uiPriority w:val="1"/>
    <w:qFormat/>
    <w:pPr>
      <w:pBdr/>
      <w:spacing/>
      <w:ind/>
    </w:pPr>
  </w:style>
  <w:style w:type="paragraph" w:styleId="1270">
    <w:name w:val="toc 7"/>
    <w:basedOn w:val="1061"/>
    <w:next w:val="1061"/>
    <w:pPr>
      <w:pBdr/>
      <w:spacing/>
      <w:ind w:left="1200"/>
    </w:pPr>
  </w:style>
  <w:style w:type="paragraph" w:styleId="1271">
    <w:name w:val="toc 8"/>
    <w:basedOn w:val="1061"/>
    <w:next w:val="1061"/>
    <w:pPr>
      <w:pBdr/>
      <w:spacing/>
      <w:ind w:left="1400"/>
    </w:pPr>
  </w:style>
  <w:style w:type="paragraph" w:styleId="1272">
    <w:name w:val="toc 9"/>
    <w:basedOn w:val="1061"/>
    <w:next w:val="1061"/>
    <w:pPr>
      <w:pBdr/>
      <w:spacing/>
      <w:ind w:left="1600"/>
    </w:pPr>
  </w:style>
  <w:style w:type="character" w:styleId="1273">
    <w:name w:val="Hyperlink"/>
    <w:uiPriority w:val="99"/>
    <w:unhideWhenUsed/>
    <w:qFormat/>
    <w:pPr>
      <w:pBdr/>
      <w:spacing/>
      <w:ind/>
    </w:pPr>
    <w:rPr>
      <w:rFonts w:ascii="Bookman Old Style" w:hAnsi="Bookman Old Style"/>
      <w:color w:val="0066ff"/>
      <w:u w:val="single"/>
      <w:lang w:val="en-GB"/>
    </w:rPr>
  </w:style>
  <w:style w:type="paragraph" w:styleId="1274" w:customStyle="1">
    <w:name w:val="SFERA.Index Head"/>
    <w:next w:val="1240"/>
    <w:qFormat/>
    <w:pPr>
      <w:pageBreakBefore w:val="true"/>
      <w:pBdr>
        <w:bottom w:val="single" w:color="808080" w:sz="4" w:space="1"/>
      </w:pBdr>
      <w:spacing w:after="240" w:before="240" w:line="288" w:lineRule="auto"/>
      <w:ind/>
      <w:outlineLvl w:val="0"/>
    </w:pPr>
    <w:rPr>
      <w:rFonts w:ascii="Bookman Old Style" w:hAnsi="Bookman Old Style"/>
      <w:b/>
      <w:sz w:val="24"/>
      <w:lang w:eastAsia="en-US"/>
    </w:rPr>
  </w:style>
  <w:style w:type="paragraph" w:styleId="1275" w:customStyle="1">
    <w:name w:val="SFERA.Meeting Concept"/>
    <w:qFormat/>
    <w:pPr>
      <w:pBdr/>
      <w:spacing w:after="120" w:before="120"/>
      <w:ind w:right="57" w:left="57"/>
    </w:pPr>
    <w:rPr>
      <w:rFonts w:ascii="Bookman Old Style" w:hAnsi="Bookman Old Style" w:eastAsia="Times New Roman"/>
      <w:caps/>
      <w:sz w:val="14"/>
      <w:lang w:eastAsia="en-US"/>
    </w:rPr>
  </w:style>
  <w:style w:type="paragraph" w:styleId="1276" w:customStyle="1">
    <w:name w:val="SFERA.Meeting Date"/>
    <w:qFormat/>
    <w:pPr>
      <w:pBdr/>
      <w:spacing w:after="120" w:before="120"/>
      <w:ind w:right="57" w:left="57"/>
    </w:pPr>
    <w:rPr>
      <w:rFonts w:ascii="Bookman Old Style" w:hAnsi="Bookman Old Style" w:eastAsia="Times New Roman"/>
      <w:caps/>
      <w:sz w:val="18"/>
      <w:lang w:eastAsia="en-US"/>
    </w:rPr>
  </w:style>
  <w:style w:type="paragraph" w:styleId="1277" w:customStyle="1">
    <w:name w:val="SFERA.Meeting Head 1"/>
    <w:qFormat/>
    <w:pPr>
      <w:pBdr/>
      <w:spacing w:after="60"/>
      <w:ind/>
    </w:pPr>
    <w:rPr>
      <w:rFonts w:ascii="Arial" w:hAnsi="Arial" w:eastAsia="Times New Roman"/>
      <w:b/>
      <w:color w:val="808080"/>
      <w:sz w:val="36"/>
      <w:lang w:eastAsia="en-US"/>
    </w:rPr>
  </w:style>
  <w:style w:type="paragraph" w:styleId="1278" w:customStyle="1">
    <w:name w:val="SFERA.Meeting Head 2"/>
    <w:basedOn w:val="1277"/>
    <w:qFormat/>
    <w:pPr>
      <w:pBdr/>
      <w:spacing/>
      <w:ind/>
    </w:pPr>
    <w:rPr>
      <w:rFonts w:ascii="Bookman Old Style" w:hAnsi="Bookman Old Style"/>
      <w:sz w:val="24"/>
    </w:rPr>
  </w:style>
  <w:style w:type="paragraph" w:styleId="1279" w:customStyle="1">
    <w:name w:val="SFERA.Meeting Minutes"/>
    <w:qFormat/>
    <w:pPr>
      <w:pBdr/>
      <w:spacing w:after="120" w:before="120"/>
      <w:ind w:right="57" w:left="57"/>
    </w:pPr>
    <w:rPr>
      <w:rFonts w:ascii="Bookman Old Style" w:hAnsi="Bookman Old Style" w:eastAsia="Times New Roman"/>
      <w:b/>
      <w:caps/>
      <w:sz w:val="22"/>
      <w:lang w:eastAsia="en-US"/>
    </w:rPr>
  </w:style>
  <w:style w:type="paragraph" w:styleId="1280" w:customStyle="1">
    <w:name w:val="SFERA.Meeting text"/>
    <w:qFormat/>
    <w:pPr>
      <w:pBdr/>
      <w:spacing w:after="120" w:before="120"/>
      <w:ind w:right="57" w:left="57"/>
    </w:pPr>
    <w:rPr>
      <w:rFonts w:ascii="Bookman Old Style" w:hAnsi="Bookman Old Style" w:eastAsia="Times New Roman"/>
      <w:lang w:eastAsia="en-US"/>
    </w:rPr>
  </w:style>
  <w:style w:type="character" w:styleId="1281">
    <w:name w:val="page number"/>
    <w:qFormat/>
    <w:pPr>
      <w:pBdr/>
      <w:spacing/>
      <w:ind/>
    </w:pPr>
    <w:rPr>
      <w:rFonts w:ascii="Bookman Old Style" w:hAnsi="Bookman Old Style"/>
      <w:b/>
      <w:color w:val="808080"/>
      <w:sz w:val="18"/>
      <w:lang w:val="en-GB"/>
    </w:rPr>
  </w:style>
  <w:style w:type="paragraph" w:styleId="1282" w:customStyle="1">
    <w:name w:val="SFERA.Short List"/>
    <w:basedOn w:val="1240"/>
    <w:pPr>
      <w:numPr>
        <w:ilvl w:val="0"/>
        <w:numId w:val="2"/>
      </w:numPr>
      <w:pBdr/>
      <w:spacing/>
      <w:ind w:hanging="284" w:left="568"/>
      <w:contextualSpacing w:val="true"/>
    </w:pPr>
  </w:style>
  <w:style w:type="paragraph" w:styleId="1283" w:customStyle="1">
    <w:name w:val="SFERA.Table Concept 2"/>
    <w:qFormat/>
    <w:pPr>
      <w:pBdr/>
      <w:spacing w:after="60" w:before="60"/>
      <w:ind/>
    </w:pPr>
    <w:rPr>
      <w:rFonts w:ascii="Bookman Old Style" w:hAnsi="Bookman Old Style"/>
      <w:b/>
      <w:sz w:val="14"/>
      <w:lang w:eastAsia="en-US"/>
    </w:rPr>
  </w:style>
  <w:style w:type="paragraph" w:styleId="1284" w:customStyle="1">
    <w:name w:val="SFERA.Table Concept"/>
    <w:qFormat/>
    <w:pPr>
      <w:pBdr/>
      <w:spacing w:after="120" w:before="120"/>
      <w:ind w:right="57" w:left="57"/>
    </w:pPr>
    <w:rPr>
      <w:rFonts w:ascii="Bookman Old Style" w:hAnsi="Bookman Old Style" w:eastAsia="Calibri"/>
      <w:b/>
      <w:sz w:val="22"/>
      <w:szCs w:val="22"/>
      <w:lang w:eastAsia="en-US"/>
    </w:rPr>
  </w:style>
  <w:style w:type="paragraph" w:styleId="1285" w:customStyle="1">
    <w:name w:val="SFERA.Table Head 2"/>
    <w:basedOn w:val="1284"/>
    <w:qFormat/>
    <w:pPr>
      <w:pBdr/>
      <w:spacing/>
      <w:ind/>
    </w:pPr>
  </w:style>
  <w:style w:type="paragraph" w:styleId="1286" w:customStyle="1">
    <w:name w:val="SFERA.Table Head"/>
    <w:basedOn w:val="1284"/>
    <w:qFormat/>
    <w:pPr>
      <w:pBdr/>
      <w:spacing/>
      <w:ind/>
      <w:jc w:val="both"/>
    </w:pPr>
    <w:rPr>
      <w:b w:val="0"/>
    </w:rPr>
  </w:style>
  <w:style w:type="paragraph" w:styleId="1287" w:customStyle="1">
    <w:name w:val="SFERA.Table Hour"/>
    <w:qFormat/>
    <w:pPr>
      <w:pBdr/>
      <w:spacing/>
      <w:ind/>
    </w:pPr>
    <w:rPr>
      <w:rFonts w:ascii="Bookman Old Style" w:hAnsi="Bookman Old Style"/>
      <w:b/>
      <w:color w:val="808080"/>
      <w:sz w:val="18"/>
      <w:lang w:eastAsia="en-US"/>
    </w:rPr>
  </w:style>
  <w:style w:type="paragraph" w:styleId="1288" w:customStyle="1">
    <w:name w:val="SFERA.Table Text"/>
    <w:qFormat/>
    <w:pPr>
      <w:pBdr/>
      <w:spacing w:after="60" w:before="60"/>
      <w:ind w:right="57" w:left="57"/>
    </w:pPr>
    <w:rPr>
      <w:rFonts w:ascii="Bookman Old Style" w:hAnsi="Bookman Old Style"/>
      <w:sz w:val="22"/>
      <w:lang w:eastAsia="en-US"/>
    </w:rPr>
  </w:style>
  <w:style w:type="paragraph" w:styleId="1289" w:customStyle="1">
    <w:name w:val="SFERA.Table Number"/>
    <w:basedOn w:val="1288"/>
    <w:qFormat/>
    <w:pPr>
      <w:pBdr/>
      <w:spacing/>
      <w:ind/>
      <w:jc w:val="right"/>
    </w:pPr>
  </w:style>
  <w:style w:type="paragraph" w:styleId="1290" w:customStyle="1">
    <w:name w:val="SFERA.Report Code"/>
    <w:basedOn w:val="1252"/>
    <w:qFormat/>
    <w:pPr>
      <w:pBdr/>
      <w:spacing/>
      <w:ind/>
    </w:pPr>
    <w:rPr>
      <w:b/>
      <w:color w:val="ffffff"/>
      <w:sz w:val="36"/>
      <w:szCs w:val="36"/>
    </w:rPr>
  </w:style>
  <w:style w:type="table" w:styleId="1291">
    <w:name w:val="Table Grid"/>
    <w:basedOn w:val="1072"/>
    <w:uiPriority w:val="59"/>
    <w:pPr>
      <w:pBdr/>
      <w:spacing/>
      <w:ind/>
    </w:pPr>
    <w:rPr>
      <w:rFonts w:ascii="Bookman Old Style" w:hAnsi="Bookman Old Style" w:eastAsia="Calibri"/>
      <w:sz w:val="22"/>
      <w:szCs w:val="22"/>
      <w:lang w:val="cs-CZ" w:eastAsia="en-US"/>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292">
    <w:name w:val="Balloon Text"/>
    <w:basedOn w:val="1061"/>
    <w:link w:val="1293"/>
    <w:uiPriority w:val="99"/>
    <w:semiHidden/>
    <w:unhideWhenUsed/>
    <w:pPr>
      <w:pBdr/>
      <w:spacing w:line="240" w:lineRule="auto"/>
      <w:ind/>
    </w:pPr>
    <w:rPr>
      <w:rFonts w:ascii="Tahoma" w:hAnsi="Tahoma" w:cs="Tahoma"/>
      <w:sz w:val="16"/>
      <w:szCs w:val="16"/>
    </w:rPr>
  </w:style>
  <w:style w:type="character" w:styleId="1293" w:customStyle="1">
    <w:name w:val="Balloon Text Char"/>
    <w:link w:val="1292"/>
    <w:uiPriority w:val="99"/>
    <w:semiHidden/>
    <w:pPr>
      <w:pBdr/>
      <w:spacing/>
      <w:ind/>
    </w:pPr>
    <w:rPr>
      <w:rFonts w:ascii="Tahoma" w:hAnsi="Tahoma" w:cs="Tahoma"/>
      <w:sz w:val="16"/>
      <w:szCs w:val="16"/>
      <w:lang w:val="es-ES_tradnl" w:eastAsia="en-US"/>
    </w:rPr>
  </w:style>
  <w:style w:type="table" w:styleId="1294" w:customStyle="1">
    <w:name w:val="Tabla con cuadrícula1"/>
    <w:basedOn w:val="1072"/>
    <w:next w:val="1291"/>
    <w:uiPriority w:val="59"/>
    <w:pPr>
      <w:pBdr/>
      <w:spacing/>
      <w:ind/>
    </w:pPr>
    <w:rPr>
      <w:rFonts w:ascii="Calibri" w:hAnsi="Calibri" w:eastAsia="Calibri"/>
      <w:sz w:val="22"/>
      <w:szCs w:val="22"/>
      <w:lang w:eastAsia="en-US"/>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95" w:customStyle="1">
    <w:name w:val="Tabla con cuadrícula2"/>
    <w:basedOn w:val="1072"/>
    <w:next w:val="1291"/>
    <w:uiPriority w:val="59"/>
    <w:pPr>
      <w:pBdr/>
      <w:spacing/>
      <w:ind/>
    </w:pPr>
    <w:rPr>
      <w:rFonts w:ascii="Bookman Old Style" w:hAnsi="Bookman Old Style" w:eastAsia="Calibri"/>
      <w:sz w:val="22"/>
      <w:szCs w:val="22"/>
      <w:lang w:val="cs-CZ" w:eastAsia="en-US"/>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296">
    <w:name w:val="TOC Heading"/>
    <w:basedOn w:val="1062"/>
    <w:next w:val="1061"/>
    <w:uiPriority w:val="39"/>
    <w:semiHidden/>
    <w:unhideWhenUsed/>
    <w:qFormat/>
    <w:pPr>
      <w:keepLines w:val="true"/>
      <w:pBdr/>
      <w:spacing w:before="480" w:line="276" w:lineRule="auto"/>
      <w:ind/>
      <w:jc w:val="left"/>
      <w:outlineLvl w:val="9"/>
    </w:pPr>
    <w:rPr>
      <w:rFonts w:ascii="Cambria" w:hAnsi="Cambria" w:eastAsia="Times New Roman"/>
      <w:bCs/>
      <w:color w:val="365f91"/>
      <w:sz w:val="28"/>
      <w:szCs w:val="28"/>
      <w:lang w:val="en-GB" w:eastAsia="en-GB"/>
    </w:rPr>
  </w:style>
  <w:style w:type="paragraph" w:styleId="1297">
    <w:name w:val="List Paragraph"/>
    <w:basedOn w:val="1061"/>
    <w:uiPriority w:val="1"/>
    <w:qFormat/>
    <w:pPr>
      <w:pBdr/>
      <w:spacing/>
      <w:ind w:left="720"/>
    </w:pPr>
  </w:style>
  <w:style w:type="paragraph" w:styleId="1298" w:customStyle="1">
    <w:name w:val="SFERA.Short-list Paragraph"/>
    <w:basedOn w:val="1237"/>
    <w:link w:val="1301"/>
    <w:pPr>
      <w:numPr>
        <w:ilvl w:val="0"/>
        <w:numId w:val="7"/>
      </w:numPr>
      <w:pBdr/>
      <w:spacing w:after="120" w:before="120" w:line="240" w:lineRule="auto"/>
      <w:ind w:hanging="284" w:left="568"/>
    </w:pPr>
  </w:style>
  <w:style w:type="character" w:styleId="1299" w:customStyle="1">
    <w:name w:val="SFERA.Basic Text Car"/>
    <w:link w:val="1240"/>
    <w:pPr>
      <w:pBdr/>
      <w:spacing/>
      <w:ind/>
    </w:pPr>
    <w:rPr>
      <w:rFonts w:ascii="Bookman Old Style" w:hAnsi="Bookman Old Style" w:eastAsia="Calibri"/>
      <w:sz w:val="22"/>
      <w:szCs w:val="18"/>
      <w:lang w:eastAsia="en-US"/>
    </w:rPr>
  </w:style>
  <w:style w:type="character" w:styleId="1300" w:customStyle="1">
    <w:name w:val="SFERA.Bullet-list Paragraph Car"/>
    <w:link w:val="1237"/>
    <w:pPr>
      <w:pBdr/>
      <w:spacing/>
      <w:ind/>
    </w:pPr>
    <w:rPr>
      <w:rFonts w:ascii="Bookman Old Style" w:hAnsi="Bookman Old Style" w:eastAsia="Calibri"/>
      <w:sz w:val="22"/>
      <w:szCs w:val="18"/>
      <w:lang w:eastAsia="en-US"/>
    </w:rPr>
  </w:style>
  <w:style w:type="character" w:styleId="1301" w:customStyle="1">
    <w:name w:val="SFERA.Short-list Paragraph Car"/>
    <w:link w:val="1298"/>
    <w:pPr>
      <w:pBdr/>
      <w:spacing/>
      <w:ind/>
    </w:pPr>
    <w:rPr>
      <w:rFonts w:ascii="Bookman Old Style" w:hAnsi="Bookman Old Style" w:eastAsia="Calibri"/>
      <w:sz w:val="22"/>
      <w:szCs w:val="18"/>
      <w:lang w:eastAsia="en-US"/>
    </w:rPr>
  </w:style>
  <w:style w:type="paragraph" w:styleId="1302" w:customStyle="1">
    <w:name w:val="SFERA.FigureText"/>
    <w:basedOn w:val="1061"/>
    <w:link w:val="1303"/>
    <w:qFormat/>
    <w:pPr>
      <w:pBdr/>
      <w:spacing w:after="120" w:before="240"/>
      <w:ind/>
      <w:jc w:val="center"/>
    </w:pPr>
    <w:rPr>
      <w:rFonts w:ascii="Bookman Old Style" w:hAnsi="Bookman Old Style"/>
      <w:sz w:val="22"/>
      <w:lang w:val="en-GB"/>
    </w:rPr>
  </w:style>
  <w:style w:type="character" w:styleId="1303" w:customStyle="1">
    <w:name w:val="SFERA.FigureText Car"/>
    <w:link w:val="1302"/>
    <w:pPr>
      <w:pBdr/>
      <w:spacing/>
      <w:ind/>
    </w:pPr>
    <w:rPr>
      <w:rFonts w:ascii="Bookman Old Style" w:hAnsi="Bookman Old Style"/>
      <w:sz w:val="22"/>
      <w:lang w:eastAsia="en-US"/>
    </w:rPr>
  </w:style>
  <w:style w:type="character" w:styleId="1304" w:customStyle="1">
    <w:name w:val="SFERA.Head 3 Car"/>
    <w:link w:val="1253"/>
    <w:pPr>
      <w:pBdr/>
      <w:spacing/>
      <w:ind/>
    </w:pPr>
    <w:rPr>
      <w:rFonts w:ascii="Bookman Old Style" w:hAnsi="Bookman Old Style"/>
      <w:b/>
      <w:sz w:val="32"/>
      <w:lang w:eastAsia="en-US"/>
    </w:rPr>
  </w:style>
  <w:style w:type="character" w:styleId="1305" w:customStyle="1">
    <w:name w:val="SFERA.Head 1 Car"/>
    <w:link w:val="1254"/>
    <w:pPr>
      <w:pBdr/>
      <w:spacing/>
      <w:ind/>
    </w:pPr>
    <w:rPr>
      <w:rFonts w:ascii="Bookman Old Style" w:hAnsi="Bookman Old Style" w:eastAsia="Calibri"/>
      <w:b/>
      <w:sz w:val="52"/>
      <w:szCs w:val="18"/>
      <w:lang w:eastAsia="en-US"/>
    </w:rPr>
  </w:style>
  <w:style w:type="character" w:styleId="1306">
    <w:name w:val="annotation reference"/>
    <w:uiPriority w:val="99"/>
    <w:semiHidden/>
    <w:unhideWhenUsed/>
    <w:pPr>
      <w:pBdr/>
      <w:spacing/>
      <w:ind/>
    </w:pPr>
    <w:rPr>
      <w:sz w:val="16"/>
      <w:szCs w:val="16"/>
    </w:rPr>
  </w:style>
  <w:style w:type="paragraph" w:styleId="1307">
    <w:name w:val="annotation text"/>
    <w:basedOn w:val="1061"/>
    <w:link w:val="1308"/>
    <w:uiPriority w:val="99"/>
    <w:unhideWhenUsed/>
    <w:pPr>
      <w:pBdr/>
      <w:spacing/>
      <w:ind/>
    </w:pPr>
  </w:style>
  <w:style w:type="character" w:styleId="1308" w:customStyle="1">
    <w:name w:val="Comment Text Char"/>
    <w:link w:val="1307"/>
    <w:uiPriority w:val="99"/>
    <w:pPr>
      <w:pBdr/>
      <w:spacing/>
      <w:ind/>
    </w:pPr>
    <w:rPr>
      <w:rFonts w:ascii="Arial" w:hAnsi="Arial"/>
      <w:lang w:val="es-ES_tradnl" w:eastAsia="en-US"/>
    </w:rPr>
  </w:style>
  <w:style w:type="paragraph" w:styleId="1309">
    <w:name w:val="annotation subject"/>
    <w:basedOn w:val="1307"/>
    <w:next w:val="1307"/>
    <w:link w:val="1310"/>
    <w:uiPriority w:val="99"/>
    <w:semiHidden/>
    <w:unhideWhenUsed/>
    <w:pPr>
      <w:pBdr/>
      <w:spacing/>
      <w:ind/>
    </w:pPr>
    <w:rPr>
      <w:b/>
      <w:bCs/>
    </w:rPr>
  </w:style>
  <w:style w:type="character" w:styleId="1310" w:customStyle="1">
    <w:name w:val="Comment Subject Char"/>
    <w:link w:val="1309"/>
    <w:uiPriority w:val="99"/>
    <w:semiHidden/>
    <w:pPr>
      <w:pBdr/>
      <w:spacing/>
      <w:ind/>
    </w:pPr>
    <w:rPr>
      <w:rFonts w:ascii="Arial" w:hAnsi="Arial"/>
      <w:b/>
      <w:bCs/>
      <w:lang w:val="es-ES_tradnl" w:eastAsia="en-US"/>
    </w:rPr>
  </w:style>
  <w:style w:type="paragraph" w:styleId="1311">
    <w:name w:val="Caption"/>
    <w:basedOn w:val="1061"/>
    <w:next w:val="1061"/>
    <w:qFormat/>
    <w:pPr>
      <w:pBdr/>
      <w:spacing/>
      <w:ind/>
    </w:pPr>
    <w:rPr>
      <w:b/>
      <w:bCs/>
    </w:rPr>
  </w:style>
  <w:style w:type="paragraph" w:styleId="1312">
    <w:name w:val="Normal (Web)"/>
    <w:basedOn w:val="1061"/>
    <w:uiPriority w:val="99"/>
    <w:unhideWhenUsed/>
    <w:pPr>
      <w:pBdr/>
      <w:spacing w:after="100" w:afterAutospacing="1" w:before="100" w:beforeAutospacing="1" w:line="240" w:lineRule="auto"/>
      <w:ind/>
    </w:pPr>
    <w:rPr>
      <w:rFonts w:ascii="Times New Roman" w:hAnsi="Times New Roman" w:eastAsia="Times New Roman"/>
      <w:sz w:val="24"/>
      <w:szCs w:val="24"/>
      <w:lang w:val="en-GB" w:eastAsia="en-GB"/>
    </w:rPr>
  </w:style>
  <w:style w:type="character" w:styleId="1313" w:customStyle="1">
    <w:name w:val="Heading 4 Char1"/>
    <w:link w:val="1065"/>
    <w:uiPriority w:val="9"/>
    <w:semiHidden/>
    <w:pPr>
      <w:pBdr/>
      <w:spacing/>
      <w:ind/>
    </w:pPr>
    <w:rPr>
      <w:rFonts w:ascii="Calibri" w:hAnsi="Calibri" w:eastAsia="Times New Roman" w:cs="Times New Roman"/>
      <w:b/>
      <w:bCs/>
      <w:sz w:val="28"/>
      <w:szCs w:val="28"/>
      <w:lang w:val="es-ES_tradnl" w:eastAsia="en-US"/>
    </w:rPr>
  </w:style>
  <w:style w:type="character" w:styleId="1314" w:customStyle="1">
    <w:name w:val="Heading 5 Char1"/>
    <w:link w:val="1066"/>
    <w:uiPriority w:val="1"/>
    <w:pPr>
      <w:pBdr/>
      <w:spacing/>
      <w:ind/>
    </w:pPr>
    <w:rPr>
      <w:rFonts w:ascii="Times New Roman" w:hAnsi="Times New Roman" w:eastAsia="Times New Roman"/>
      <w:b/>
      <w:bCs/>
      <w:i/>
      <w:sz w:val="22"/>
      <w:szCs w:val="22"/>
      <w:lang w:val="en-US" w:eastAsia="en-US"/>
    </w:rPr>
  </w:style>
  <w:style w:type="table" w:styleId="1315" w:customStyle="1">
    <w:name w:val="Table Normal1"/>
    <w:uiPriority w:val="2"/>
    <w:semiHidden/>
    <w:unhideWhenUsed/>
    <w:qFormat/>
    <w:pPr>
      <w:widowControl w:val="false"/>
      <w:pBdr/>
      <w:spacing/>
      <w:ind/>
    </w:pPr>
    <w:rPr>
      <w:rFonts w:ascii="Calibri" w:hAnsi="Calibri" w:eastAsia="Calibri"/>
      <w:sz w:val="22"/>
      <w:szCs w:val="22"/>
      <w:lang w:val="en-US" w:eastAsia="en-US"/>
    </w:rPr>
    <w:tblPr>
      <w:tblInd w:w="0" w:type="dxa"/>
      <w:tblBorders/>
      <w:tblCellMar>
        <w:left w:w="0" w:type="dxa"/>
        <w:top w:w="0" w:type="dxa"/>
        <w:right w:w="0"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316">
    <w:name w:val="Body Text"/>
    <w:basedOn w:val="1061"/>
    <w:link w:val="1317"/>
    <w:uiPriority w:val="1"/>
    <w:qFormat/>
    <w:pPr>
      <w:widowControl w:val="false"/>
      <w:pBdr/>
      <w:spacing w:line="240" w:lineRule="auto"/>
      <w:ind w:left="172"/>
    </w:pPr>
    <w:rPr>
      <w:rFonts w:ascii="Times New Roman" w:hAnsi="Times New Roman" w:eastAsia="Times New Roman"/>
      <w:sz w:val="22"/>
      <w:szCs w:val="22"/>
      <w:lang w:val="en-US"/>
    </w:rPr>
  </w:style>
  <w:style w:type="character" w:styleId="1317" w:customStyle="1">
    <w:name w:val="Body Text Char"/>
    <w:link w:val="1316"/>
    <w:uiPriority w:val="1"/>
    <w:pPr>
      <w:pBdr/>
      <w:spacing/>
      <w:ind/>
    </w:pPr>
    <w:rPr>
      <w:rFonts w:ascii="Times New Roman" w:hAnsi="Times New Roman" w:eastAsia="Times New Roman"/>
      <w:sz w:val="22"/>
      <w:szCs w:val="22"/>
      <w:lang w:val="en-US" w:eastAsia="en-US"/>
    </w:rPr>
  </w:style>
  <w:style w:type="paragraph" w:styleId="1318" w:customStyle="1">
    <w:name w:val="Table Paragraph"/>
    <w:basedOn w:val="1061"/>
    <w:uiPriority w:val="1"/>
    <w:qFormat/>
    <w:pPr>
      <w:widowControl w:val="false"/>
      <w:pBdr/>
      <w:spacing w:line="240" w:lineRule="auto"/>
      <w:ind/>
    </w:pPr>
    <w:rPr>
      <w:rFonts w:ascii="Calibri" w:hAnsi="Calibri" w:eastAsia="Calibri"/>
      <w:sz w:val="22"/>
      <w:szCs w:val="22"/>
      <w:lang w:val="en-US"/>
    </w:rPr>
  </w:style>
  <w:style w:type="character" w:styleId="1319">
    <w:name w:val="Placeholder Text"/>
    <w:uiPriority w:val="99"/>
    <w:semiHidden/>
    <w:pPr>
      <w:pBdr/>
      <w:spacing/>
      <w:ind/>
    </w:pPr>
    <w:rPr>
      <w:color w:val="808080"/>
    </w:rPr>
  </w:style>
  <w:style w:type="paragraph" w:styleId="1320" w:customStyle="1">
    <w:name w:val="PSA_Body Text"/>
    <w:basedOn w:val="1061"/>
    <w:pPr>
      <w:pBdr/>
      <w:spacing w:after="120" w:line="264" w:lineRule="auto"/>
      <w:ind/>
      <w:jc w:val="both"/>
    </w:pPr>
    <w:rPr>
      <w:rFonts w:eastAsia="Times New Roman"/>
      <w:sz w:val="24"/>
      <w:lang w:val="en-US"/>
    </w:rPr>
  </w:style>
  <w:style w:type="paragraph" w:styleId="1321" w:customStyle="1">
    <w:name w:val="PSA_Heading 1"/>
    <w:basedOn w:val="1320"/>
    <w:next w:val="1320"/>
    <w:pPr>
      <w:keepNext w:val="true"/>
      <w:pBdr/>
      <w:tabs>
        <w:tab w:val="left" w:leader="none" w:pos="567"/>
      </w:tabs>
      <w:spacing w:before="120"/>
      <w:ind w:hanging="567" w:left="567"/>
      <w:outlineLvl w:val="0"/>
    </w:pPr>
    <w:rPr>
      <w:b/>
    </w:rPr>
  </w:style>
  <w:style w:type="paragraph" w:styleId="1322" w:customStyle="1">
    <w:name w:val="PSA_Title 2"/>
    <w:basedOn w:val="1320"/>
    <w:next w:val="1320"/>
    <w:pPr>
      <w:pBdr/>
      <w:spacing w:after="480" w:line="312" w:lineRule="auto"/>
      <w:ind/>
      <w:jc w:val="center"/>
    </w:pPr>
    <w:rPr>
      <w:b/>
      <w:caps/>
      <w:sz w:val="28"/>
      <w:lang w:val="es-ES_tradnl"/>
    </w:rPr>
  </w:style>
  <w:style w:type="paragraph" w:styleId="1323">
    <w:name w:val="Body Text 2"/>
    <w:basedOn w:val="1061"/>
    <w:link w:val="1324"/>
    <w:pPr>
      <w:pBdr/>
      <w:spacing w:line="240" w:lineRule="auto"/>
      <w:ind w:left="2160"/>
    </w:pPr>
    <w:rPr>
      <w:rFonts w:eastAsia="Times New Roman"/>
      <w:sz w:val="22"/>
      <w:lang w:val="en-GB"/>
    </w:rPr>
  </w:style>
  <w:style w:type="character" w:styleId="1324" w:customStyle="1">
    <w:name w:val="Body Text 2 Char"/>
    <w:link w:val="1323"/>
    <w:pPr>
      <w:pBdr/>
      <w:spacing/>
      <w:ind/>
    </w:pPr>
    <w:rPr>
      <w:rFonts w:ascii="Arial" w:hAnsi="Arial" w:eastAsia="Times New Roman"/>
      <w:sz w:val="22"/>
      <w:lang w:eastAsia="en-US"/>
    </w:rPr>
  </w:style>
  <w:style w:type="paragraph" w:styleId="1325" w:customStyle="1">
    <w:name w:val="Description 01 (Description)"/>
    <w:basedOn w:val="1061"/>
    <w:uiPriority w:val="99"/>
    <w:pPr>
      <w:pBdr/>
      <w:spacing/>
      <w:ind/>
      <w:jc w:val="both"/>
    </w:pPr>
    <w:rPr>
      <w:rFonts w:ascii="Open Sans Light" w:hAnsi="Open Sans Light" w:cs="Open Sans Light" w:eastAsiaTheme="minorHAnsi"/>
      <w:color w:val="000000"/>
      <w:lang w:val="en-US"/>
    </w:rPr>
  </w:style>
  <w:style w:type="character" w:styleId="1326" w:customStyle="1">
    <w:name w:val="Color White"/>
    <w:uiPriority w:val="99"/>
    <w:pPr>
      <w:pBdr/>
      <w:spacing/>
      <w:ind/>
    </w:pPr>
    <w:rPr>
      <w:color w:val="000000"/>
      <w14:textOutline w14:w="9525" w14:cap="flat" w14:cmpd="sng" w14:algn="ctr">
        <w14:solidFill>
          <w14:srgbClr w14:val="000000"/>
        </w14:solidFill>
        <w14:prstDash w14:val="solid"/>
        <w14:round/>
      </w14:textOutline>
      <w14:textFill>
        <w14:noFill/>
      </w14:textFill>
    </w:rPr>
  </w:style>
  <w:style w:type="paragraph" w:styleId="1327">
    <w:name w:val="Revision"/>
    <w:hidden/>
    <w:uiPriority w:val="99"/>
    <w:semiHidden/>
    <w:pPr>
      <w:pBdr/>
      <w:spacing/>
      <w:ind/>
    </w:pPr>
    <w:rPr>
      <w:rFonts w:ascii="Arial" w:hAnsi="Arial"/>
      <w:lang w:val="es-ES_tradnl" w:eastAsia="en-US"/>
    </w:rPr>
  </w:style>
  <w:style w:type="character" w:styleId="1328">
    <w:name w:val="FollowedHyperlink"/>
    <w:basedOn w:val="1071"/>
    <w:uiPriority w:val="99"/>
    <w:semiHidden/>
    <w:unhideWhenUsed/>
    <w:pPr>
      <w:pBdr/>
      <w:spacing/>
      <w:ind/>
    </w:pPr>
    <w:rPr>
      <w:color w:val="800080" w:themeColor="followedHyperlink"/>
      <w:u w:val="single"/>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header" Target="header2.xml" /><Relationship Id="rId11" Type="http://schemas.openxmlformats.org/officeDocument/2006/relationships/footer" Target="footer1.xml" /><Relationship Id="rId12" Type="http://schemas.openxmlformats.org/officeDocument/2006/relationships/footer" Target="footer2.xml" /><Relationship Id="rId13" Type="http://schemas.openxmlformats.org/officeDocument/2006/relationships/footer" Target="footer3.xml" /><Relationship Id="rId14" Type="http://schemas.openxmlformats.org/officeDocument/2006/relationships/customXml" Target="../customXml/item1.xml" /><Relationship Id="rId15" Type="http://schemas.openxmlformats.org/officeDocument/2006/relationships/image" Target="media/image3.jpg"/><Relationship Id="rId16" Type="http://schemas.openxmlformats.org/officeDocument/2006/relationships/image" Target="media/image4.png"/><Relationship Id="rId17" Type="http://schemas.openxmlformats.org/officeDocument/2006/relationships/image" Target="media/image5.jpg"/><Relationship Id="rId18" Type="http://schemas.openxmlformats.org/officeDocument/2006/relationships/image" Target="media/image6.jpg"/><Relationship Id="rId19" Type="http://schemas.openxmlformats.org/officeDocument/2006/relationships/image" Target="media/image7.jpg"/><Relationship Id="rId20" Type="http://schemas.openxmlformats.org/officeDocument/2006/relationships/image" Target="media/image8.jpg"/><Relationship Id="rId21" Type="http://schemas.openxmlformats.org/officeDocument/2006/relationships/image" Target="media/image9.png"/><Relationship Id="rId22" Type="http://schemas.openxmlformats.org/officeDocument/2006/relationships/image" Target="media/image10.jp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jp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hyperlink" Target="https://www.cspservices.de/quality-control/" TargetMode="External"/><Relationship Id="rId30" Type="http://schemas.openxmlformats.org/officeDocument/2006/relationships/hyperlink" Target="mailto:OpenCSP@sandia.gov" TargetMode="External"/><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jp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media1.svg"/><Relationship Id="rId40" Type="http://schemas.openxmlformats.org/officeDocument/2006/relationships/image" Target="media/image25.png"/><Relationship Id="rId41" Type="http://schemas.openxmlformats.org/officeDocument/2006/relationships/image" Target="media/media2.sv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jpg"/><Relationship Id="rId45" Type="http://schemas.openxmlformats.org/officeDocument/2006/relationships/image" Target="media/image29.jp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hyperlink" Target="https://github.com/mmonty1960/VISproPT" TargetMode="External"/><Relationship Id="rId63" Type="http://schemas.openxmlformats.org/officeDocument/2006/relationships/hyperlink" Target="https://www.solarpaces.org/solarpaces-tasks/task-iii-solar-technology-and-advanced-applications/" TargetMode="External"/><Relationship Id="rId64" Type="http://schemas.openxmlformats.org/officeDocument/2006/relationships/hyperlink" Target="https://github.com/mmonty1960/RRcomparator" TargetMode="External"/><Relationship Id="rId65" Type="http://schemas.openxmlformats.org/officeDocument/2006/relationships/hyperlink" Target="https://www.marposs.com/eng/" TargetMode="External"/><Relationship Id="rId66" Type="http://schemas.openxmlformats.org/officeDocument/2006/relationships/hyperlink" Target="https://github.com/mmonty1960/RRcomparator" TargetMode="External"/><Relationship Id="rId67" Type="http://schemas.openxmlformats.org/officeDocument/2006/relationships/comments" Target="comments.xml" /><Relationship Id="rId68" Type="http://schemas.microsoft.com/office/2011/relationships/commentsExtended" Target="commentsExtended.xml" /><Relationship Id="rId69" Type="http://schemas.microsoft.com/office/2018/08/relationships/commentsExtensible" Target="commentsExtensible.xml" /><Relationship Id="rId70" Type="http://schemas.microsoft.com/office/2016/09/relationships/commentsIds" Target="commentsIds.xml" /><Relationship Id="rId71" Type="http://schemas.microsoft.com/office/2011/relationships/people" Target="people.xml" /></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er3.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 Id="rId1" Type="http://schemas.openxmlformats.org/officeDocument/2006/relationships/image" Target="media/image1.png"/></Relationships>
</file>

<file path=word/_rels/header2.xml.rels><?xml version="1.0" encoding="UTF-8" standalone="yes"?><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xmlns:r="http://schemas.openxmlformats.org/officeDocument/2006/relationships" xmlns:p="http://schemas.openxmlformats.org/presentation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F9CD69-E795-48EE-8B6B-612DF5F594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ONLYOFFICE/8.0.0.99</Application>
  <Company>Plataforma Solar de Almeria - Ciemat</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Ricardo Sanchez</dc:creator>
  <cp:revision>7</cp:revision>
  <dcterms:created xsi:type="dcterms:W3CDTF">2024-02-12T16:04:00Z</dcterms:created>
  <dcterms:modified xsi:type="dcterms:W3CDTF">2024-02-19T15:46:33Z</dcterms:modified>
</cp:coreProperties>
</file>